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tif" ContentType="image/tiff"/>
  <Default Extension="tiff" ContentType="image/tiff"/>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00741" w14:textId="77777777" w:rsidR="00C87742" w:rsidRPr="00A5449F" w:rsidRDefault="00C87742" w:rsidP="00B21BB8">
      <w:pPr>
        <w:spacing w:after="0" w:line="360" w:lineRule="auto"/>
        <w:jc w:val="center"/>
        <w:rPr>
          <w:rFonts w:ascii="Times New Roman" w:hAnsi="Times New Roman" w:cs="Times New Roman"/>
          <w:b/>
          <w:bCs/>
          <w:color w:val="000000" w:themeColor="text1"/>
          <w:sz w:val="28"/>
          <w:szCs w:val="28"/>
        </w:rPr>
      </w:pPr>
    </w:p>
    <w:p w14:paraId="17CE9FEB" w14:textId="317B8E9B" w:rsidR="00FC7389" w:rsidRPr="00EF5FDF" w:rsidRDefault="00FC7389" w:rsidP="00B21BB8">
      <w:pPr>
        <w:spacing w:after="240" w:line="360" w:lineRule="auto"/>
        <w:ind w:left="432" w:hanging="432"/>
        <w:jc w:val="center"/>
        <w:rPr>
          <w:rFonts w:ascii="Times New Roman" w:hAnsi="Times New Roman" w:cs="Times New Roman"/>
          <w:b/>
          <w:bCs/>
          <w:color w:val="000000" w:themeColor="text1"/>
          <w:sz w:val="56"/>
          <w:szCs w:val="56"/>
        </w:rPr>
      </w:pPr>
      <w:r w:rsidRPr="00EF5FDF">
        <w:rPr>
          <w:rFonts w:ascii="Times New Roman" w:hAnsi="Times New Roman" w:cs="Times New Roman"/>
          <w:b/>
          <w:bCs/>
          <w:color w:val="000000" w:themeColor="text1"/>
          <w:sz w:val="56"/>
          <w:szCs w:val="56"/>
        </w:rPr>
        <w:t xml:space="preserve">DARPA ZENITH </w:t>
      </w:r>
    </w:p>
    <w:p w14:paraId="008ABEF4" w14:textId="07B72337" w:rsidR="00C87742" w:rsidRPr="00EF5FDF" w:rsidRDefault="00C87742" w:rsidP="00B21BB8">
      <w:pPr>
        <w:spacing w:after="0" w:line="360" w:lineRule="auto"/>
        <w:jc w:val="center"/>
        <w:rPr>
          <w:rFonts w:ascii="Times New Roman" w:hAnsi="Times New Roman" w:cs="Times New Roman"/>
          <w:b/>
          <w:bCs/>
          <w:color w:val="000000" w:themeColor="text1"/>
          <w:sz w:val="56"/>
          <w:szCs w:val="56"/>
        </w:rPr>
      </w:pPr>
      <w:r w:rsidRPr="00EF5FDF">
        <w:rPr>
          <w:rFonts w:ascii="Times New Roman" w:hAnsi="Times New Roman" w:cs="Times New Roman"/>
          <w:b/>
          <w:bCs/>
          <w:color w:val="000000" w:themeColor="text1"/>
          <w:sz w:val="56"/>
          <w:szCs w:val="56"/>
        </w:rPr>
        <w:t>Modeling and Simulation Report</w:t>
      </w:r>
    </w:p>
    <w:p w14:paraId="6C7FA441" w14:textId="6109F2C6" w:rsidR="00C87742" w:rsidRPr="00EF5FDF" w:rsidRDefault="006C18EB" w:rsidP="00B21BB8">
      <w:pPr>
        <w:spacing w:after="0" w:line="360" w:lineRule="auto"/>
        <w:ind w:left="720" w:hanging="360"/>
        <w:jc w:val="cente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Code Version </w:t>
      </w:r>
      <w:r w:rsidR="000B4949">
        <w:rPr>
          <w:rFonts w:ascii="Times New Roman" w:hAnsi="Times New Roman" w:cs="Times New Roman"/>
          <w:b/>
          <w:bCs/>
          <w:color w:val="000000" w:themeColor="text1"/>
          <w:sz w:val="40"/>
          <w:szCs w:val="40"/>
        </w:rPr>
        <w:t>1</w:t>
      </w:r>
      <w:r>
        <w:rPr>
          <w:rFonts w:ascii="Times New Roman" w:hAnsi="Times New Roman" w:cs="Times New Roman"/>
          <w:b/>
          <w:bCs/>
          <w:color w:val="000000" w:themeColor="text1"/>
          <w:sz w:val="40"/>
          <w:szCs w:val="40"/>
        </w:rPr>
        <w:t>.0</w:t>
      </w:r>
    </w:p>
    <w:p w14:paraId="68BA38C7" w14:textId="77777777" w:rsidR="00C87742" w:rsidRPr="00EF5FDF" w:rsidRDefault="00C87742" w:rsidP="00B21BB8">
      <w:pPr>
        <w:spacing w:after="0" w:line="360" w:lineRule="auto"/>
        <w:ind w:left="720" w:hanging="360"/>
        <w:rPr>
          <w:rFonts w:ascii="Times New Roman" w:hAnsi="Times New Roman" w:cs="Times New Roman"/>
          <w:b/>
          <w:bCs/>
          <w:color w:val="000000" w:themeColor="text1"/>
          <w:sz w:val="40"/>
          <w:szCs w:val="40"/>
        </w:rPr>
      </w:pPr>
    </w:p>
    <w:p w14:paraId="19A91D9C" w14:textId="77777777" w:rsidR="00C87742" w:rsidRPr="00EF5FDF" w:rsidRDefault="00C87742" w:rsidP="00B21BB8">
      <w:pPr>
        <w:spacing w:after="0" w:line="360" w:lineRule="auto"/>
        <w:rPr>
          <w:rFonts w:ascii="Times New Roman" w:hAnsi="Times New Roman" w:cs="Times New Roman"/>
          <w:b/>
          <w:bCs/>
          <w:color w:val="000000" w:themeColor="text1"/>
          <w:sz w:val="40"/>
          <w:szCs w:val="40"/>
        </w:rPr>
      </w:pPr>
    </w:p>
    <w:p w14:paraId="6C71A587" w14:textId="37AEED63" w:rsidR="00C87742" w:rsidRPr="00EF5FDF" w:rsidRDefault="00C87742" w:rsidP="00B21BB8">
      <w:pPr>
        <w:spacing w:after="240" w:line="360" w:lineRule="auto"/>
        <w:ind w:left="432" w:hanging="432"/>
        <w:jc w:val="center"/>
        <w:rPr>
          <w:rFonts w:ascii="Times New Roman" w:hAnsi="Times New Roman" w:cs="Times New Roman"/>
          <w:b/>
          <w:bCs/>
          <w:color w:val="000000" w:themeColor="text1"/>
          <w:sz w:val="48"/>
          <w:szCs w:val="48"/>
        </w:rPr>
      </w:pPr>
      <w:r w:rsidRPr="00EF5FDF">
        <w:rPr>
          <w:rFonts w:ascii="Times New Roman" w:hAnsi="Times New Roman" w:cs="Times New Roman"/>
          <w:b/>
          <w:bCs/>
          <w:color w:val="000000" w:themeColor="text1"/>
          <w:sz w:val="48"/>
          <w:szCs w:val="48"/>
        </w:rPr>
        <w:t xml:space="preserve">GE </w:t>
      </w:r>
      <w:r w:rsidR="00FC7389" w:rsidRPr="00EF5FDF">
        <w:rPr>
          <w:rFonts w:ascii="Times New Roman" w:hAnsi="Times New Roman" w:cs="Times New Roman"/>
          <w:b/>
          <w:bCs/>
          <w:color w:val="000000" w:themeColor="text1"/>
          <w:sz w:val="48"/>
          <w:szCs w:val="48"/>
        </w:rPr>
        <w:t>Vernova Advanced Research</w:t>
      </w:r>
    </w:p>
    <w:p w14:paraId="5EE82E45" w14:textId="77777777" w:rsidR="00C87742" w:rsidRPr="00EF5FDF" w:rsidRDefault="00C87742" w:rsidP="00B21BB8">
      <w:pPr>
        <w:spacing w:after="240" w:line="360" w:lineRule="auto"/>
        <w:ind w:left="432" w:hanging="432"/>
        <w:jc w:val="center"/>
        <w:rPr>
          <w:rFonts w:ascii="Times New Roman" w:hAnsi="Times New Roman" w:cs="Times New Roman"/>
          <w:b/>
          <w:bCs/>
          <w:color w:val="000000" w:themeColor="text1"/>
          <w:sz w:val="48"/>
          <w:szCs w:val="48"/>
        </w:rPr>
      </w:pPr>
    </w:p>
    <w:p w14:paraId="0C43E69C" w14:textId="7BB565B7" w:rsidR="00C87742" w:rsidRPr="00EF5FDF" w:rsidRDefault="000B4949" w:rsidP="00B21BB8">
      <w:pPr>
        <w:spacing w:after="240" w:line="360" w:lineRule="auto"/>
        <w:ind w:left="432" w:hanging="432"/>
        <w:jc w:val="center"/>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t>12</w:t>
      </w:r>
      <w:r w:rsidR="00C87742" w:rsidRPr="00EF5FDF">
        <w:rPr>
          <w:rFonts w:ascii="Times New Roman" w:hAnsi="Times New Roman" w:cs="Times New Roman"/>
          <w:b/>
          <w:bCs/>
          <w:color w:val="000000" w:themeColor="text1"/>
          <w:sz w:val="48"/>
          <w:szCs w:val="48"/>
        </w:rPr>
        <w:t xml:space="preserve">th </w:t>
      </w:r>
      <w:r>
        <w:rPr>
          <w:rFonts w:ascii="Times New Roman" w:hAnsi="Times New Roman" w:cs="Times New Roman"/>
          <w:b/>
          <w:bCs/>
          <w:color w:val="000000" w:themeColor="text1"/>
          <w:sz w:val="48"/>
          <w:szCs w:val="48"/>
        </w:rPr>
        <w:t>July</w:t>
      </w:r>
      <w:r w:rsidR="00C87742" w:rsidRPr="00EF5FDF">
        <w:rPr>
          <w:rFonts w:ascii="Times New Roman" w:hAnsi="Times New Roman" w:cs="Times New Roman"/>
          <w:b/>
          <w:bCs/>
          <w:color w:val="000000" w:themeColor="text1"/>
          <w:sz w:val="48"/>
          <w:szCs w:val="48"/>
        </w:rPr>
        <w:t xml:space="preserve"> 2024</w:t>
      </w:r>
    </w:p>
    <w:p w14:paraId="23F2A479" w14:textId="77777777" w:rsidR="00C87742" w:rsidRPr="00EF5FDF" w:rsidRDefault="00C87742" w:rsidP="00B21BB8">
      <w:pPr>
        <w:spacing w:after="240" w:line="360" w:lineRule="auto"/>
        <w:ind w:left="432" w:hanging="432"/>
        <w:jc w:val="center"/>
        <w:rPr>
          <w:rFonts w:ascii="Times New Roman" w:hAnsi="Times New Roman" w:cs="Times New Roman"/>
          <w:b/>
          <w:bCs/>
          <w:color w:val="000000" w:themeColor="text1"/>
          <w:sz w:val="48"/>
          <w:szCs w:val="48"/>
        </w:rPr>
      </w:pPr>
    </w:p>
    <w:p w14:paraId="2E9C7978" w14:textId="4DCEBBBD" w:rsidR="00C87742" w:rsidRPr="00EF5FDF" w:rsidRDefault="00C87742" w:rsidP="00B21BB8">
      <w:pPr>
        <w:pStyle w:val="ListParagraph"/>
        <w:numPr>
          <w:ilvl w:val="0"/>
          <w:numId w:val="36"/>
        </w:numPr>
        <w:spacing w:line="360" w:lineRule="auto"/>
        <w:rPr>
          <w:rFonts w:ascii="Times New Roman" w:hAnsi="Times New Roman" w:cs="Times New Roman"/>
          <w:color w:val="000000" w:themeColor="text1"/>
          <w:kern w:val="24"/>
          <w:sz w:val="32"/>
          <w:szCs w:val="32"/>
        </w:rPr>
      </w:pPr>
      <w:r w:rsidRPr="00EF5FDF">
        <w:rPr>
          <w:rFonts w:ascii="Times New Roman" w:hAnsi="Times New Roman" w:cs="Times New Roman"/>
          <w:b/>
          <w:bCs/>
          <w:color w:val="000000" w:themeColor="text1"/>
          <w:kern w:val="24"/>
          <w:sz w:val="32"/>
          <w:szCs w:val="32"/>
        </w:rPr>
        <w:t xml:space="preserve">GE </w:t>
      </w:r>
      <w:r w:rsidR="000832A1">
        <w:rPr>
          <w:rFonts w:ascii="Times New Roman" w:hAnsi="Times New Roman" w:cs="Times New Roman"/>
          <w:b/>
          <w:bCs/>
          <w:color w:val="000000" w:themeColor="text1"/>
          <w:kern w:val="24"/>
          <w:sz w:val="32"/>
          <w:szCs w:val="32"/>
        </w:rPr>
        <w:t>Vernova Advanced Research</w:t>
      </w:r>
      <w:r w:rsidRPr="00EF5FDF">
        <w:rPr>
          <w:rFonts w:ascii="Times New Roman" w:hAnsi="Times New Roman" w:cs="Times New Roman"/>
          <w:color w:val="000000" w:themeColor="text1"/>
          <w:kern w:val="24"/>
          <w:sz w:val="32"/>
          <w:szCs w:val="32"/>
        </w:rPr>
        <w:t xml:space="preserve">: </w:t>
      </w:r>
      <w:proofErr w:type="spellStart"/>
      <w:r w:rsidRPr="00EF5FDF">
        <w:rPr>
          <w:rFonts w:ascii="Times New Roman" w:hAnsi="Times New Roman" w:cs="Times New Roman"/>
          <w:color w:val="000000" w:themeColor="text1"/>
          <w:kern w:val="24"/>
          <w:sz w:val="32"/>
          <w:szCs w:val="32"/>
        </w:rPr>
        <w:t>Dhanushkodi</w:t>
      </w:r>
      <w:proofErr w:type="spellEnd"/>
      <w:r w:rsidRPr="00EF5FDF">
        <w:rPr>
          <w:rFonts w:ascii="Times New Roman" w:hAnsi="Times New Roman" w:cs="Times New Roman"/>
          <w:color w:val="000000" w:themeColor="text1"/>
          <w:kern w:val="24"/>
          <w:sz w:val="32"/>
          <w:szCs w:val="32"/>
        </w:rPr>
        <w:t xml:space="preserve"> </w:t>
      </w:r>
      <w:proofErr w:type="spellStart"/>
      <w:r w:rsidRPr="00EF5FDF">
        <w:rPr>
          <w:rFonts w:ascii="Times New Roman" w:hAnsi="Times New Roman" w:cs="Times New Roman"/>
          <w:color w:val="000000" w:themeColor="text1"/>
          <w:kern w:val="24"/>
          <w:sz w:val="32"/>
          <w:szCs w:val="32"/>
        </w:rPr>
        <w:t>Durai</w:t>
      </w:r>
      <w:proofErr w:type="spellEnd"/>
      <w:r w:rsidRPr="00EF5FDF">
        <w:rPr>
          <w:rFonts w:ascii="Times New Roman" w:hAnsi="Times New Roman" w:cs="Times New Roman"/>
          <w:color w:val="000000" w:themeColor="text1"/>
          <w:kern w:val="24"/>
          <w:sz w:val="32"/>
          <w:szCs w:val="32"/>
        </w:rPr>
        <w:t xml:space="preserve"> Mariappan, Greg Radighieri, Sudharsan Kalidoss, Dongil Shin, Hullas Sehgal, Bridget McShane, Sreekar Karnati, Juan Pablo Cilia</w:t>
      </w:r>
    </w:p>
    <w:p w14:paraId="43ECBD52" w14:textId="77777777" w:rsidR="00C87742" w:rsidRPr="00EF5FDF" w:rsidRDefault="00C87742" w:rsidP="00B21BB8">
      <w:pPr>
        <w:pStyle w:val="ListParagraph"/>
        <w:spacing w:line="360" w:lineRule="auto"/>
        <w:ind w:left="360"/>
        <w:rPr>
          <w:rFonts w:ascii="Times New Roman" w:hAnsi="Times New Roman" w:cs="Times New Roman"/>
          <w:color w:val="000000" w:themeColor="text1"/>
          <w:kern w:val="24"/>
          <w:sz w:val="32"/>
          <w:szCs w:val="32"/>
        </w:rPr>
      </w:pPr>
    </w:p>
    <w:p w14:paraId="6C27CCA0" w14:textId="77777777" w:rsidR="00C87742" w:rsidRPr="00EF5FDF" w:rsidRDefault="00C87742" w:rsidP="00B21BB8">
      <w:pPr>
        <w:pStyle w:val="ListParagraph"/>
        <w:numPr>
          <w:ilvl w:val="0"/>
          <w:numId w:val="36"/>
        </w:numPr>
        <w:spacing w:line="360" w:lineRule="auto"/>
        <w:rPr>
          <w:rFonts w:ascii="Times New Roman" w:hAnsi="Times New Roman" w:cs="Times New Roman"/>
          <w:color w:val="000000" w:themeColor="text1"/>
          <w:kern w:val="24"/>
          <w:sz w:val="32"/>
          <w:szCs w:val="32"/>
        </w:rPr>
      </w:pPr>
      <w:r w:rsidRPr="00EF5FDF">
        <w:rPr>
          <w:rFonts w:ascii="Times New Roman" w:hAnsi="Times New Roman" w:cs="Times New Roman"/>
          <w:b/>
          <w:bCs/>
          <w:color w:val="000000" w:themeColor="text1"/>
          <w:kern w:val="24"/>
          <w:sz w:val="32"/>
          <w:szCs w:val="32"/>
        </w:rPr>
        <w:t>University of Laval</w:t>
      </w:r>
      <w:r w:rsidRPr="00EF5FDF">
        <w:rPr>
          <w:rFonts w:ascii="Times New Roman" w:hAnsi="Times New Roman" w:cs="Times New Roman"/>
          <w:color w:val="000000" w:themeColor="text1"/>
          <w:kern w:val="24"/>
          <w:sz w:val="32"/>
          <w:szCs w:val="32"/>
        </w:rPr>
        <w:t>: Simon Thibault, Denis Brousseau</w:t>
      </w:r>
    </w:p>
    <w:p w14:paraId="3C2E59A1" w14:textId="77777777" w:rsidR="00C87742" w:rsidRPr="00EF5FDF" w:rsidRDefault="00C87742" w:rsidP="00B21BB8">
      <w:pPr>
        <w:spacing w:after="0" w:line="360" w:lineRule="auto"/>
        <w:rPr>
          <w:rFonts w:ascii="Times New Roman" w:hAnsi="Times New Roman" w:cs="Times New Roman"/>
          <w:b/>
          <w:bCs/>
          <w:color w:val="000000" w:themeColor="text1"/>
          <w:sz w:val="40"/>
          <w:szCs w:val="40"/>
        </w:rPr>
      </w:pPr>
    </w:p>
    <w:sdt>
      <w:sdtPr>
        <w:rPr>
          <w:rFonts w:ascii="Times New Roman" w:eastAsiaTheme="minorHAnsi" w:hAnsi="Times New Roman" w:cs="Times New Roman"/>
          <w:b/>
          <w:bCs/>
          <w:color w:val="000000" w:themeColor="text1"/>
          <w:sz w:val="44"/>
          <w:szCs w:val="44"/>
        </w:rPr>
        <w:id w:val="1900091866"/>
        <w:docPartObj>
          <w:docPartGallery w:val="Table of Contents"/>
          <w:docPartUnique/>
        </w:docPartObj>
      </w:sdtPr>
      <w:sdtEndPr>
        <w:rPr>
          <w:rFonts w:asciiTheme="minorHAnsi" w:hAnsiTheme="minorHAnsi" w:cstheme="minorBidi"/>
          <w:b w:val="0"/>
          <w:bCs w:val="0"/>
          <w:color w:val="auto"/>
          <w:sz w:val="22"/>
          <w:szCs w:val="22"/>
        </w:rPr>
      </w:sdtEndPr>
      <w:sdtContent>
        <w:p w14:paraId="388F050A" w14:textId="77777777" w:rsidR="00C87742" w:rsidRPr="00EF5FDF" w:rsidRDefault="00C87742" w:rsidP="00B21BB8">
          <w:pPr>
            <w:pStyle w:val="TOCHeading"/>
            <w:spacing w:line="360" w:lineRule="auto"/>
            <w:jc w:val="center"/>
            <w:rPr>
              <w:rFonts w:ascii="Times New Roman" w:hAnsi="Times New Roman" w:cs="Times New Roman"/>
              <w:b/>
              <w:bCs/>
              <w:color w:val="000000" w:themeColor="text1"/>
              <w:sz w:val="48"/>
              <w:szCs w:val="48"/>
            </w:rPr>
          </w:pPr>
          <w:r w:rsidRPr="00EF5FDF">
            <w:rPr>
              <w:rFonts w:ascii="Times New Roman" w:hAnsi="Times New Roman" w:cs="Times New Roman"/>
              <w:b/>
              <w:bCs/>
              <w:color w:val="000000" w:themeColor="text1"/>
              <w:sz w:val="48"/>
              <w:szCs w:val="48"/>
            </w:rPr>
            <w:t>Table of Contents</w:t>
          </w:r>
        </w:p>
        <w:p w14:paraId="5F14126A" w14:textId="10B93FF6" w:rsidR="001269A3" w:rsidRDefault="00C87742">
          <w:pPr>
            <w:pStyle w:val="TOC1"/>
            <w:rPr>
              <w:rFonts w:eastAsiaTheme="minorEastAsia"/>
              <w:noProof/>
              <w:kern w:val="2"/>
              <w14:ligatures w14:val="standardContextual"/>
            </w:rPr>
          </w:pPr>
          <w:r w:rsidRPr="00184C27">
            <w:rPr>
              <w:rFonts w:ascii="Times New Roman" w:hAnsi="Times New Roman" w:cs="Times New Roman"/>
              <w:color w:val="000000" w:themeColor="text1"/>
              <w:sz w:val="24"/>
              <w:szCs w:val="24"/>
            </w:rPr>
            <w:fldChar w:fldCharType="begin"/>
          </w:r>
          <w:r w:rsidRPr="00184C27">
            <w:rPr>
              <w:rFonts w:ascii="Times New Roman" w:hAnsi="Times New Roman" w:cs="Times New Roman"/>
              <w:color w:val="000000" w:themeColor="text1"/>
              <w:sz w:val="24"/>
              <w:szCs w:val="24"/>
            </w:rPr>
            <w:instrText xml:space="preserve"> TOC \o "1-3" \h \z \u </w:instrText>
          </w:r>
          <w:r w:rsidRPr="00184C27">
            <w:rPr>
              <w:rFonts w:ascii="Times New Roman" w:hAnsi="Times New Roman" w:cs="Times New Roman"/>
              <w:color w:val="000000" w:themeColor="text1"/>
              <w:sz w:val="24"/>
              <w:szCs w:val="24"/>
            </w:rPr>
            <w:fldChar w:fldCharType="separate"/>
          </w:r>
          <w:hyperlink w:anchor="_Toc171689057" w:history="1">
            <w:r w:rsidR="001269A3" w:rsidRPr="00C61436">
              <w:rPr>
                <w:rStyle w:val="Hyperlink"/>
                <w:rFonts w:ascii="Times New Roman" w:hAnsi="Times New Roman" w:cs="Times New Roman"/>
                <w:b/>
                <w:bCs/>
                <w:noProof/>
              </w:rPr>
              <w:t>1.</w:t>
            </w:r>
            <w:r w:rsidR="001269A3">
              <w:rPr>
                <w:rFonts w:eastAsiaTheme="minorEastAsia"/>
                <w:noProof/>
                <w:kern w:val="2"/>
                <w14:ligatures w14:val="standardContextual"/>
              </w:rPr>
              <w:tab/>
            </w:r>
            <w:r w:rsidR="001269A3" w:rsidRPr="00C61436">
              <w:rPr>
                <w:rStyle w:val="Hyperlink"/>
                <w:rFonts w:ascii="Times New Roman" w:hAnsi="Times New Roman" w:cs="Times New Roman"/>
                <w:b/>
                <w:bCs/>
                <w:noProof/>
              </w:rPr>
              <w:t xml:space="preserve">Executive Summary </w:t>
            </w:r>
            <w:r w:rsidR="001269A3" w:rsidRPr="00C61436">
              <w:rPr>
                <w:rStyle w:val="Hyperlink"/>
                <w:rFonts w:ascii="Times New Roman" w:hAnsi="Times New Roman" w:cs="Times New Roman"/>
                <w:b/>
                <w:bCs/>
                <w:noProof/>
                <w:lang w:eastAsia="ko-KR"/>
              </w:rPr>
              <w:t>of project</w:t>
            </w:r>
            <w:r w:rsidR="001269A3">
              <w:rPr>
                <w:noProof/>
                <w:webHidden/>
              </w:rPr>
              <w:tab/>
            </w:r>
            <w:r w:rsidR="001269A3">
              <w:rPr>
                <w:noProof/>
                <w:webHidden/>
              </w:rPr>
              <w:fldChar w:fldCharType="begin"/>
            </w:r>
            <w:r w:rsidR="001269A3">
              <w:rPr>
                <w:noProof/>
                <w:webHidden/>
              </w:rPr>
              <w:instrText xml:space="preserve"> PAGEREF _Toc171689057 \h </w:instrText>
            </w:r>
            <w:r w:rsidR="001269A3">
              <w:rPr>
                <w:noProof/>
                <w:webHidden/>
              </w:rPr>
            </w:r>
            <w:r w:rsidR="001269A3">
              <w:rPr>
                <w:noProof/>
                <w:webHidden/>
              </w:rPr>
              <w:fldChar w:fldCharType="separate"/>
            </w:r>
            <w:r w:rsidR="001269A3">
              <w:rPr>
                <w:noProof/>
                <w:webHidden/>
              </w:rPr>
              <w:t>8</w:t>
            </w:r>
            <w:r w:rsidR="001269A3">
              <w:rPr>
                <w:noProof/>
                <w:webHidden/>
              </w:rPr>
              <w:fldChar w:fldCharType="end"/>
            </w:r>
          </w:hyperlink>
        </w:p>
        <w:p w14:paraId="2013631F" w14:textId="434A2C9A" w:rsidR="001269A3" w:rsidRDefault="00000000">
          <w:pPr>
            <w:pStyle w:val="TOC1"/>
            <w:rPr>
              <w:rFonts w:eastAsiaTheme="minorEastAsia"/>
              <w:noProof/>
              <w:kern w:val="2"/>
              <w14:ligatures w14:val="standardContextual"/>
            </w:rPr>
          </w:pPr>
          <w:hyperlink w:anchor="_Toc171689058" w:history="1">
            <w:r w:rsidR="001269A3" w:rsidRPr="00C61436">
              <w:rPr>
                <w:rStyle w:val="Hyperlink"/>
                <w:rFonts w:ascii="Times New Roman" w:hAnsi="Times New Roman" w:cs="Times New Roman"/>
                <w:b/>
                <w:bCs/>
                <w:noProof/>
              </w:rPr>
              <w:t>2.</w:t>
            </w:r>
            <w:r w:rsidR="001269A3">
              <w:rPr>
                <w:rFonts w:eastAsiaTheme="minorEastAsia"/>
                <w:noProof/>
                <w:kern w:val="2"/>
                <w14:ligatures w14:val="standardContextual"/>
              </w:rPr>
              <w:tab/>
            </w:r>
            <w:r w:rsidR="001269A3" w:rsidRPr="00C61436">
              <w:rPr>
                <w:rStyle w:val="Hyperlink"/>
                <w:rFonts w:ascii="Times New Roman" w:hAnsi="Times New Roman" w:cs="Times New Roman"/>
                <w:b/>
                <w:bCs/>
                <w:noProof/>
              </w:rPr>
              <w:t>Codes for Analytical model</w:t>
            </w:r>
            <w:r w:rsidR="001269A3">
              <w:rPr>
                <w:noProof/>
                <w:webHidden/>
              </w:rPr>
              <w:tab/>
            </w:r>
            <w:r w:rsidR="001269A3">
              <w:rPr>
                <w:noProof/>
                <w:webHidden/>
              </w:rPr>
              <w:fldChar w:fldCharType="begin"/>
            </w:r>
            <w:r w:rsidR="001269A3">
              <w:rPr>
                <w:noProof/>
                <w:webHidden/>
              </w:rPr>
              <w:instrText xml:space="preserve"> PAGEREF _Toc171689058 \h </w:instrText>
            </w:r>
            <w:r w:rsidR="001269A3">
              <w:rPr>
                <w:noProof/>
                <w:webHidden/>
              </w:rPr>
            </w:r>
            <w:r w:rsidR="001269A3">
              <w:rPr>
                <w:noProof/>
                <w:webHidden/>
              </w:rPr>
              <w:fldChar w:fldCharType="separate"/>
            </w:r>
            <w:r w:rsidR="001269A3">
              <w:rPr>
                <w:noProof/>
                <w:webHidden/>
              </w:rPr>
              <w:t>9</w:t>
            </w:r>
            <w:r w:rsidR="001269A3">
              <w:rPr>
                <w:noProof/>
                <w:webHidden/>
              </w:rPr>
              <w:fldChar w:fldCharType="end"/>
            </w:r>
          </w:hyperlink>
        </w:p>
        <w:p w14:paraId="22CE6458" w14:textId="4529D346" w:rsidR="001269A3" w:rsidRDefault="00000000" w:rsidP="001269A3">
          <w:pPr>
            <w:pStyle w:val="TOC2"/>
            <w:rPr>
              <w:rFonts w:eastAsiaTheme="minorEastAsia"/>
              <w:noProof/>
              <w:kern w:val="2"/>
              <w14:ligatures w14:val="standardContextual"/>
            </w:rPr>
          </w:pPr>
          <w:hyperlink w:anchor="_Toc171689059" w:history="1">
            <w:r w:rsidR="001269A3" w:rsidRPr="00C61436">
              <w:rPr>
                <w:rStyle w:val="Hyperlink"/>
                <w:rFonts w:cs="Times New Roman"/>
                <w:noProof/>
              </w:rPr>
              <w:t>2.1.</w:t>
            </w:r>
            <w:r w:rsidR="001269A3">
              <w:rPr>
                <w:rFonts w:eastAsiaTheme="minorEastAsia"/>
                <w:noProof/>
                <w:kern w:val="2"/>
                <w14:ligatures w14:val="standardContextual"/>
              </w:rPr>
              <w:tab/>
            </w:r>
            <w:r w:rsidR="001269A3" w:rsidRPr="00C61436">
              <w:rPr>
                <w:rStyle w:val="Hyperlink"/>
                <w:rFonts w:cs="Times New Roman"/>
                <w:noProof/>
              </w:rPr>
              <w:t>Summary of code deliverables</w:t>
            </w:r>
            <w:r w:rsidR="001269A3">
              <w:rPr>
                <w:noProof/>
                <w:webHidden/>
              </w:rPr>
              <w:tab/>
            </w:r>
            <w:r w:rsidR="001269A3">
              <w:rPr>
                <w:noProof/>
                <w:webHidden/>
              </w:rPr>
              <w:fldChar w:fldCharType="begin"/>
            </w:r>
            <w:r w:rsidR="001269A3">
              <w:rPr>
                <w:noProof/>
                <w:webHidden/>
              </w:rPr>
              <w:instrText xml:space="preserve"> PAGEREF _Toc171689059 \h </w:instrText>
            </w:r>
            <w:r w:rsidR="001269A3">
              <w:rPr>
                <w:noProof/>
                <w:webHidden/>
              </w:rPr>
            </w:r>
            <w:r w:rsidR="001269A3">
              <w:rPr>
                <w:noProof/>
                <w:webHidden/>
              </w:rPr>
              <w:fldChar w:fldCharType="separate"/>
            </w:r>
            <w:r w:rsidR="001269A3">
              <w:rPr>
                <w:noProof/>
                <w:webHidden/>
              </w:rPr>
              <w:t>9</w:t>
            </w:r>
            <w:r w:rsidR="001269A3">
              <w:rPr>
                <w:noProof/>
                <w:webHidden/>
              </w:rPr>
              <w:fldChar w:fldCharType="end"/>
            </w:r>
          </w:hyperlink>
        </w:p>
        <w:p w14:paraId="62EC53C4" w14:textId="1A2DD9E6" w:rsidR="001269A3" w:rsidRDefault="00000000" w:rsidP="001269A3">
          <w:pPr>
            <w:pStyle w:val="TOC2"/>
            <w:rPr>
              <w:rFonts w:eastAsiaTheme="minorEastAsia"/>
              <w:noProof/>
              <w:kern w:val="2"/>
              <w14:ligatures w14:val="standardContextual"/>
            </w:rPr>
          </w:pPr>
          <w:hyperlink w:anchor="_Toc171689060" w:history="1">
            <w:r w:rsidR="001269A3" w:rsidRPr="00C61436">
              <w:rPr>
                <w:rStyle w:val="Hyperlink"/>
                <w:rFonts w:cs="Times New Roman"/>
                <w:noProof/>
              </w:rPr>
              <w:t>2.2.</w:t>
            </w:r>
            <w:r w:rsidR="001269A3">
              <w:rPr>
                <w:rFonts w:eastAsiaTheme="minorEastAsia"/>
                <w:noProof/>
                <w:kern w:val="2"/>
                <w14:ligatures w14:val="standardContextual"/>
              </w:rPr>
              <w:tab/>
            </w:r>
            <w:r w:rsidR="001269A3" w:rsidRPr="00C61436">
              <w:rPr>
                <w:rStyle w:val="Hyperlink"/>
                <w:rFonts w:cs="Times New Roman"/>
                <w:noProof/>
              </w:rPr>
              <w:t>Details of Code Deliverables</w:t>
            </w:r>
            <w:r w:rsidR="001269A3">
              <w:rPr>
                <w:noProof/>
                <w:webHidden/>
              </w:rPr>
              <w:tab/>
            </w:r>
            <w:r w:rsidR="001269A3">
              <w:rPr>
                <w:noProof/>
                <w:webHidden/>
              </w:rPr>
              <w:fldChar w:fldCharType="begin"/>
            </w:r>
            <w:r w:rsidR="001269A3">
              <w:rPr>
                <w:noProof/>
                <w:webHidden/>
              </w:rPr>
              <w:instrText xml:space="preserve"> PAGEREF _Toc171689060 \h </w:instrText>
            </w:r>
            <w:r w:rsidR="001269A3">
              <w:rPr>
                <w:noProof/>
                <w:webHidden/>
              </w:rPr>
            </w:r>
            <w:r w:rsidR="001269A3">
              <w:rPr>
                <w:noProof/>
                <w:webHidden/>
              </w:rPr>
              <w:fldChar w:fldCharType="separate"/>
            </w:r>
            <w:r w:rsidR="001269A3">
              <w:rPr>
                <w:noProof/>
                <w:webHidden/>
              </w:rPr>
              <w:t>10</w:t>
            </w:r>
            <w:r w:rsidR="001269A3">
              <w:rPr>
                <w:noProof/>
                <w:webHidden/>
              </w:rPr>
              <w:fldChar w:fldCharType="end"/>
            </w:r>
          </w:hyperlink>
        </w:p>
        <w:p w14:paraId="1F567134" w14:textId="06A7F568" w:rsidR="001269A3" w:rsidRDefault="00000000">
          <w:pPr>
            <w:pStyle w:val="TOC3"/>
            <w:tabs>
              <w:tab w:val="left" w:pos="1320"/>
              <w:tab w:val="right" w:leader="dot" w:pos="9350"/>
            </w:tabs>
            <w:rPr>
              <w:rFonts w:eastAsiaTheme="minorEastAsia"/>
              <w:noProof/>
              <w:kern w:val="2"/>
              <w14:ligatures w14:val="standardContextual"/>
            </w:rPr>
          </w:pPr>
          <w:hyperlink w:anchor="_Toc171689061" w:history="1">
            <w:r w:rsidR="001269A3" w:rsidRPr="00C61436">
              <w:rPr>
                <w:rStyle w:val="Hyperlink"/>
                <w:rFonts w:cs="Times New Roman"/>
                <w:noProof/>
              </w:rPr>
              <w:t>2.2.1.</w:t>
            </w:r>
            <w:r w:rsidR="001269A3">
              <w:rPr>
                <w:rFonts w:eastAsiaTheme="minorEastAsia"/>
                <w:noProof/>
                <w:kern w:val="2"/>
                <w14:ligatures w14:val="standardContextual"/>
              </w:rPr>
              <w:tab/>
            </w:r>
            <w:r w:rsidR="001269A3" w:rsidRPr="00C61436">
              <w:rPr>
                <w:rStyle w:val="Hyperlink"/>
                <w:rFonts w:cs="Times New Roman"/>
                <w:noProof/>
              </w:rPr>
              <w:t>Influence function for single coil</w:t>
            </w:r>
            <w:r w:rsidR="001269A3">
              <w:rPr>
                <w:noProof/>
                <w:webHidden/>
              </w:rPr>
              <w:tab/>
            </w:r>
            <w:r w:rsidR="001269A3">
              <w:rPr>
                <w:noProof/>
                <w:webHidden/>
              </w:rPr>
              <w:fldChar w:fldCharType="begin"/>
            </w:r>
            <w:r w:rsidR="001269A3">
              <w:rPr>
                <w:noProof/>
                <w:webHidden/>
              </w:rPr>
              <w:instrText xml:space="preserve"> PAGEREF _Toc171689061 \h </w:instrText>
            </w:r>
            <w:r w:rsidR="001269A3">
              <w:rPr>
                <w:noProof/>
                <w:webHidden/>
              </w:rPr>
            </w:r>
            <w:r w:rsidR="001269A3">
              <w:rPr>
                <w:noProof/>
                <w:webHidden/>
              </w:rPr>
              <w:fldChar w:fldCharType="separate"/>
            </w:r>
            <w:r w:rsidR="001269A3">
              <w:rPr>
                <w:noProof/>
                <w:webHidden/>
              </w:rPr>
              <w:t>10</w:t>
            </w:r>
            <w:r w:rsidR="001269A3">
              <w:rPr>
                <w:noProof/>
                <w:webHidden/>
              </w:rPr>
              <w:fldChar w:fldCharType="end"/>
            </w:r>
          </w:hyperlink>
        </w:p>
        <w:p w14:paraId="52419A0D" w14:textId="68225269" w:rsidR="001269A3" w:rsidRDefault="00000000">
          <w:pPr>
            <w:pStyle w:val="TOC3"/>
            <w:tabs>
              <w:tab w:val="left" w:pos="1320"/>
              <w:tab w:val="right" w:leader="dot" w:pos="9350"/>
            </w:tabs>
            <w:rPr>
              <w:rFonts w:eastAsiaTheme="minorEastAsia"/>
              <w:noProof/>
              <w:kern w:val="2"/>
              <w14:ligatures w14:val="standardContextual"/>
            </w:rPr>
          </w:pPr>
          <w:hyperlink w:anchor="_Toc171689062" w:history="1">
            <w:r w:rsidR="001269A3" w:rsidRPr="00C61436">
              <w:rPr>
                <w:rStyle w:val="Hyperlink"/>
                <w:rFonts w:cs="Times New Roman"/>
                <w:noProof/>
              </w:rPr>
              <w:t>2.2.2.</w:t>
            </w:r>
            <w:r w:rsidR="001269A3">
              <w:rPr>
                <w:rFonts w:eastAsiaTheme="minorEastAsia"/>
                <w:noProof/>
                <w:kern w:val="2"/>
                <w14:ligatures w14:val="standardContextual"/>
              </w:rPr>
              <w:tab/>
            </w:r>
            <w:r w:rsidR="001269A3" w:rsidRPr="00C61436">
              <w:rPr>
                <w:rStyle w:val="Hyperlink"/>
                <w:rFonts w:cs="Times New Roman"/>
                <w:noProof/>
              </w:rPr>
              <w:t>Helmholtz coils</w:t>
            </w:r>
            <w:r w:rsidR="001269A3">
              <w:rPr>
                <w:noProof/>
                <w:webHidden/>
              </w:rPr>
              <w:tab/>
            </w:r>
            <w:r w:rsidR="001269A3">
              <w:rPr>
                <w:noProof/>
                <w:webHidden/>
              </w:rPr>
              <w:fldChar w:fldCharType="begin"/>
            </w:r>
            <w:r w:rsidR="001269A3">
              <w:rPr>
                <w:noProof/>
                <w:webHidden/>
              </w:rPr>
              <w:instrText xml:space="preserve"> PAGEREF _Toc171689062 \h </w:instrText>
            </w:r>
            <w:r w:rsidR="001269A3">
              <w:rPr>
                <w:noProof/>
                <w:webHidden/>
              </w:rPr>
            </w:r>
            <w:r w:rsidR="001269A3">
              <w:rPr>
                <w:noProof/>
                <w:webHidden/>
              </w:rPr>
              <w:fldChar w:fldCharType="separate"/>
            </w:r>
            <w:r w:rsidR="001269A3">
              <w:rPr>
                <w:noProof/>
                <w:webHidden/>
              </w:rPr>
              <w:t>11</w:t>
            </w:r>
            <w:r w:rsidR="001269A3">
              <w:rPr>
                <w:noProof/>
                <w:webHidden/>
              </w:rPr>
              <w:fldChar w:fldCharType="end"/>
            </w:r>
          </w:hyperlink>
        </w:p>
        <w:p w14:paraId="39BFCD79" w14:textId="281B04BD" w:rsidR="001269A3" w:rsidRDefault="00000000">
          <w:pPr>
            <w:pStyle w:val="TOC3"/>
            <w:tabs>
              <w:tab w:val="left" w:pos="1320"/>
              <w:tab w:val="right" w:leader="dot" w:pos="9350"/>
            </w:tabs>
            <w:rPr>
              <w:rFonts w:eastAsiaTheme="minorEastAsia"/>
              <w:noProof/>
              <w:kern w:val="2"/>
              <w14:ligatures w14:val="standardContextual"/>
            </w:rPr>
          </w:pPr>
          <w:hyperlink w:anchor="_Toc171689063" w:history="1">
            <w:r w:rsidR="001269A3" w:rsidRPr="00C61436">
              <w:rPr>
                <w:rStyle w:val="Hyperlink"/>
                <w:rFonts w:cs="Times New Roman"/>
                <w:noProof/>
              </w:rPr>
              <w:t>2.2.3.</w:t>
            </w:r>
            <w:r w:rsidR="001269A3">
              <w:rPr>
                <w:rFonts w:eastAsiaTheme="minorEastAsia"/>
                <w:noProof/>
                <w:kern w:val="2"/>
                <w14:ligatures w14:val="standardContextual"/>
              </w:rPr>
              <w:tab/>
            </w:r>
            <w:r w:rsidR="001269A3" w:rsidRPr="00C61436">
              <w:rPr>
                <w:rStyle w:val="Hyperlink"/>
                <w:rFonts w:cs="Times New Roman"/>
                <w:noProof/>
              </w:rPr>
              <w:t>271 EM coils with Helmholtz coil</w:t>
            </w:r>
            <w:r w:rsidR="001269A3">
              <w:rPr>
                <w:noProof/>
                <w:webHidden/>
              </w:rPr>
              <w:tab/>
            </w:r>
            <w:r w:rsidR="001269A3">
              <w:rPr>
                <w:noProof/>
                <w:webHidden/>
              </w:rPr>
              <w:fldChar w:fldCharType="begin"/>
            </w:r>
            <w:r w:rsidR="001269A3">
              <w:rPr>
                <w:noProof/>
                <w:webHidden/>
              </w:rPr>
              <w:instrText xml:space="preserve"> PAGEREF _Toc171689063 \h </w:instrText>
            </w:r>
            <w:r w:rsidR="001269A3">
              <w:rPr>
                <w:noProof/>
                <w:webHidden/>
              </w:rPr>
            </w:r>
            <w:r w:rsidR="001269A3">
              <w:rPr>
                <w:noProof/>
                <w:webHidden/>
              </w:rPr>
              <w:fldChar w:fldCharType="separate"/>
            </w:r>
            <w:r w:rsidR="001269A3">
              <w:rPr>
                <w:noProof/>
                <w:webHidden/>
              </w:rPr>
              <w:t>12</w:t>
            </w:r>
            <w:r w:rsidR="001269A3">
              <w:rPr>
                <w:noProof/>
                <w:webHidden/>
              </w:rPr>
              <w:fldChar w:fldCharType="end"/>
            </w:r>
          </w:hyperlink>
        </w:p>
        <w:p w14:paraId="0E3A7240" w14:textId="4B27573E" w:rsidR="001269A3" w:rsidRDefault="00000000">
          <w:pPr>
            <w:pStyle w:val="TOC3"/>
            <w:tabs>
              <w:tab w:val="left" w:pos="1320"/>
              <w:tab w:val="right" w:leader="dot" w:pos="9350"/>
            </w:tabs>
            <w:rPr>
              <w:rFonts w:eastAsiaTheme="minorEastAsia"/>
              <w:noProof/>
              <w:kern w:val="2"/>
              <w14:ligatures w14:val="standardContextual"/>
            </w:rPr>
          </w:pPr>
          <w:hyperlink w:anchor="_Toc171689064" w:history="1">
            <w:r w:rsidR="001269A3" w:rsidRPr="00C61436">
              <w:rPr>
                <w:rStyle w:val="Hyperlink"/>
                <w:rFonts w:cs="Times New Roman"/>
                <w:noProof/>
              </w:rPr>
              <w:t>2.2.4.</w:t>
            </w:r>
            <w:r w:rsidR="001269A3">
              <w:rPr>
                <w:rFonts w:eastAsiaTheme="minorEastAsia"/>
                <w:noProof/>
                <w:kern w:val="2"/>
                <w14:ligatures w14:val="standardContextual"/>
              </w:rPr>
              <w:tab/>
            </w:r>
            <w:r w:rsidR="001269A3" w:rsidRPr="00C61436">
              <w:rPr>
                <w:rStyle w:val="Hyperlink"/>
                <w:rFonts w:cs="Times New Roman"/>
                <w:noProof/>
              </w:rPr>
              <w:t>Influence of coil diameters - 1D</w:t>
            </w:r>
            <w:r w:rsidR="001269A3">
              <w:rPr>
                <w:noProof/>
                <w:webHidden/>
              </w:rPr>
              <w:tab/>
            </w:r>
            <w:r w:rsidR="001269A3">
              <w:rPr>
                <w:noProof/>
                <w:webHidden/>
              </w:rPr>
              <w:fldChar w:fldCharType="begin"/>
            </w:r>
            <w:r w:rsidR="001269A3">
              <w:rPr>
                <w:noProof/>
                <w:webHidden/>
              </w:rPr>
              <w:instrText xml:space="preserve"> PAGEREF _Toc171689064 \h </w:instrText>
            </w:r>
            <w:r w:rsidR="001269A3">
              <w:rPr>
                <w:noProof/>
                <w:webHidden/>
              </w:rPr>
            </w:r>
            <w:r w:rsidR="001269A3">
              <w:rPr>
                <w:noProof/>
                <w:webHidden/>
              </w:rPr>
              <w:fldChar w:fldCharType="separate"/>
            </w:r>
            <w:r w:rsidR="001269A3">
              <w:rPr>
                <w:noProof/>
                <w:webHidden/>
              </w:rPr>
              <w:t>13</w:t>
            </w:r>
            <w:r w:rsidR="001269A3">
              <w:rPr>
                <w:noProof/>
                <w:webHidden/>
              </w:rPr>
              <w:fldChar w:fldCharType="end"/>
            </w:r>
          </w:hyperlink>
        </w:p>
        <w:p w14:paraId="733DCC2D" w14:textId="4E6DB01B" w:rsidR="001269A3" w:rsidRDefault="00000000">
          <w:pPr>
            <w:pStyle w:val="TOC3"/>
            <w:tabs>
              <w:tab w:val="left" w:pos="1320"/>
              <w:tab w:val="right" w:leader="dot" w:pos="9350"/>
            </w:tabs>
            <w:rPr>
              <w:rFonts w:eastAsiaTheme="minorEastAsia"/>
              <w:noProof/>
              <w:kern w:val="2"/>
              <w14:ligatures w14:val="standardContextual"/>
            </w:rPr>
          </w:pPr>
          <w:hyperlink w:anchor="_Toc171689065" w:history="1">
            <w:r w:rsidR="001269A3" w:rsidRPr="00C61436">
              <w:rPr>
                <w:rStyle w:val="Hyperlink"/>
                <w:rFonts w:cs="Times New Roman"/>
                <w:noProof/>
              </w:rPr>
              <w:t>2.2.5.</w:t>
            </w:r>
            <w:r w:rsidR="001269A3">
              <w:rPr>
                <w:rFonts w:eastAsiaTheme="minorEastAsia"/>
                <w:noProof/>
                <w:kern w:val="2"/>
                <w14:ligatures w14:val="standardContextual"/>
              </w:rPr>
              <w:tab/>
            </w:r>
            <w:r w:rsidR="001269A3" w:rsidRPr="00C61436">
              <w:rPr>
                <w:rStyle w:val="Hyperlink"/>
                <w:rFonts w:cs="Times New Roman"/>
                <w:noProof/>
              </w:rPr>
              <w:t>Influence of coil diameters - 2D</w:t>
            </w:r>
            <w:r w:rsidR="001269A3">
              <w:rPr>
                <w:noProof/>
                <w:webHidden/>
              </w:rPr>
              <w:tab/>
            </w:r>
            <w:r w:rsidR="001269A3">
              <w:rPr>
                <w:noProof/>
                <w:webHidden/>
              </w:rPr>
              <w:fldChar w:fldCharType="begin"/>
            </w:r>
            <w:r w:rsidR="001269A3">
              <w:rPr>
                <w:noProof/>
                <w:webHidden/>
              </w:rPr>
              <w:instrText xml:space="preserve"> PAGEREF _Toc171689065 \h </w:instrText>
            </w:r>
            <w:r w:rsidR="001269A3">
              <w:rPr>
                <w:noProof/>
                <w:webHidden/>
              </w:rPr>
            </w:r>
            <w:r w:rsidR="001269A3">
              <w:rPr>
                <w:noProof/>
                <w:webHidden/>
              </w:rPr>
              <w:fldChar w:fldCharType="separate"/>
            </w:r>
            <w:r w:rsidR="001269A3">
              <w:rPr>
                <w:noProof/>
                <w:webHidden/>
              </w:rPr>
              <w:t>14</w:t>
            </w:r>
            <w:r w:rsidR="001269A3">
              <w:rPr>
                <w:noProof/>
                <w:webHidden/>
              </w:rPr>
              <w:fldChar w:fldCharType="end"/>
            </w:r>
          </w:hyperlink>
        </w:p>
        <w:p w14:paraId="24CECCC4" w14:textId="445F7044" w:rsidR="001269A3" w:rsidRDefault="00000000">
          <w:pPr>
            <w:pStyle w:val="TOC3"/>
            <w:tabs>
              <w:tab w:val="left" w:pos="1320"/>
              <w:tab w:val="right" w:leader="dot" w:pos="9350"/>
            </w:tabs>
            <w:rPr>
              <w:rFonts w:eastAsiaTheme="minorEastAsia"/>
              <w:noProof/>
              <w:kern w:val="2"/>
              <w14:ligatures w14:val="standardContextual"/>
            </w:rPr>
          </w:pPr>
          <w:hyperlink w:anchor="_Toc171689066" w:history="1">
            <w:r w:rsidR="001269A3" w:rsidRPr="00C61436">
              <w:rPr>
                <w:rStyle w:val="Hyperlink"/>
                <w:rFonts w:cs="Times New Roman"/>
                <w:noProof/>
              </w:rPr>
              <w:t>2.2.6.</w:t>
            </w:r>
            <w:r w:rsidR="001269A3">
              <w:rPr>
                <w:rFonts w:eastAsiaTheme="minorEastAsia"/>
                <w:noProof/>
                <w:kern w:val="2"/>
                <w14:ligatures w14:val="standardContextual"/>
              </w:rPr>
              <w:tab/>
            </w:r>
            <w:r w:rsidR="001269A3" w:rsidRPr="00C61436">
              <w:rPr>
                <w:rStyle w:val="Hyperlink"/>
                <w:rFonts w:cs="Times New Roman"/>
                <w:noProof/>
              </w:rPr>
              <w:t>Magnetic field calculation of single tilted coil</w:t>
            </w:r>
            <w:r w:rsidR="001269A3">
              <w:rPr>
                <w:noProof/>
                <w:webHidden/>
              </w:rPr>
              <w:tab/>
            </w:r>
            <w:r w:rsidR="001269A3">
              <w:rPr>
                <w:noProof/>
                <w:webHidden/>
              </w:rPr>
              <w:fldChar w:fldCharType="begin"/>
            </w:r>
            <w:r w:rsidR="001269A3">
              <w:rPr>
                <w:noProof/>
                <w:webHidden/>
              </w:rPr>
              <w:instrText xml:space="preserve"> PAGEREF _Toc171689066 \h </w:instrText>
            </w:r>
            <w:r w:rsidR="001269A3">
              <w:rPr>
                <w:noProof/>
                <w:webHidden/>
              </w:rPr>
            </w:r>
            <w:r w:rsidR="001269A3">
              <w:rPr>
                <w:noProof/>
                <w:webHidden/>
              </w:rPr>
              <w:fldChar w:fldCharType="separate"/>
            </w:r>
            <w:r w:rsidR="001269A3">
              <w:rPr>
                <w:noProof/>
                <w:webHidden/>
              </w:rPr>
              <w:t>15</w:t>
            </w:r>
            <w:r w:rsidR="001269A3">
              <w:rPr>
                <w:noProof/>
                <w:webHidden/>
              </w:rPr>
              <w:fldChar w:fldCharType="end"/>
            </w:r>
          </w:hyperlink>
        </w:p>
        <w:p w14:paraId="2C923CC4" w14:textId="38ABE432" w:rsidR="001269A3" w:rsidRDefault="00000000" w:rsidP="001269A3">
          <w:pPr>
            <w:pStyle w:val="TOC2"/>
            <w:rPr>
              <w:rFonts w:eastAsiaTheme="minorEastAsia"/>
              <w:noProof/>
              <w:kern w:val="2"/>
              <w14:ligatures w14:val="standardContextual"/>
            </w:rPr>
          </w:pPr>
          <w:hyperlink w:anchor="_Toc171689067" w:history="1">
            <w:r w:rsidR="001269A3" w:rsidRPr="00C61436">
              <w:rPr>
                <w:rStyle w:val="Hyperlink"/>
                <w:rFonts w:cs="Times New Roman"/>
                <w:noProof/>
              </w:rPr>
              <w:t>2.3.</w:t>
            </w:r>
            <w:r w:rsidR="001269A3">
              <w:rPr>
                <w:rFonts w:eastAsiaTheme="minorEastAsia"/>
                <w:noProof/>
                <w:kern w:val="2"/>
                <w14:ligatures w14:val="standardContextual"/>
              </w:rPr>
              <w:tab/>
            </w:r>
            <w:r w:rsidR="001269A3" w:rsidRPr="00C61436">
              <w:rPr>
                <w:rStyle w:val="Hyperlink"/>
                <w:rFonts w:cs="Times New Roman"/>
                <w:noProof/>
              </w:rPr>
              <w:t>Modeling Approach</w:t>
            </w:r>
            <w:r w:rsidR="001269A3">
              <w:rPr>
                <w:noProof/>
                <w:webHidden/>
              </w:rPr>
              <w:tab/>
            </w:r>
            <w:r w:rsidR="001269A3">
              <w:rPr>
                <w:noProof/>
                <w:webHidden/>
              </w:rPr>
              <w:fldChar w:fldCharType="begin"/>
            </w:r>
            <w:r w:rsidR="001269A3">
              <w:rPr>
                <w:noProof/>
                <w:webHidden/>
              </w:rPr>
              <w:instrText xml:space="preserve"> PAGEREF _Toc171689067 \h </w:instrText>
            </w:r>
            <w:r w:rsidR="001269A3">
              <w:rPr>
                <w:noProof/>
                <w:webHidden/>
              </w:rPr>
            </w:r>
            <w:r w:rsidR="001269A3">
              <w:rPr>
                <w:noProof/>
                <w:webHidden/>
              </w:rPr>
              <w:fldChar w:fldCharType="separate"/>
            </w:r>
            <w:r w:rsidR="001269A3">
              <w:rPr>
                <w:noProof/>
                <w:webHidden/>
              </w:rPr>
              <w:t>16</w:t>
            </w:r>
            <w:r w:rsidR="001269A3">
              <w:rPr>
                <w:noProof/>
                <w:webHidden/>
              </w:rPr>
              <w:fldChar w:fldCharType="end"/>
            </w:r>
          </w:hyperlink>
        </w:p>
        <w:p w14:paraId="01320293" w14:textId="79ACC78B" w:rsidR="001269A3" w:rsidRDefault="00000000" w:rsidP="001269A3">
          <w:pPr>
            <w:pStyle w:val="TOC2"/>
            <w:rPr>
              <w:rFonts w:eastAsiaTheme="minorEastAsia"/>
              <w:noProof/>
              <w:kern w:val="2"/>
              <w14:ligatures w14:val="standardContextual"/>
            </w:rPr>
          </w:pPr>
          <w:hyperlink w:anchor="_Toc171689068" w:history="1">
            <w:r w:rsidR="001269A3" w:rsidRPr="00C61436">
              <w:rPr>
                <w:rStyle w:val="Hyperlink"/>
                <w:rFonts w:cs="Times New Roman"/>
                <w:noProof/>
              </w:rPr>
              <w:t>2.4.</w:t>
            </w:r>
            <w:r w:rsidR="001269A3">
              <w:rPr>
                <w:rFonts w:eastAsiaTheme="minorEastAsia"/>
                <w:noProof/>
                <w:kern w:val="2"/>
                <w14:ligatures w14:val="standardContextual"/>
              </w:rPr>
              <w:tab/>
            </w:r>
            <w:r w:rsidR="001269A3" w:rsidRPr="00C61436">
              <w:rPr>
                <w:rStyle w:val="Hyperlink"/>
                <w:rFonts w:cs="Times New Roman"/>
                <w:noProof/>
              </w:rPr>
              <w:t>Example Cases</w:t>
            </w:r>
            <w:r w:rsidR="001269A3">
              <w:rPr>
                <w:noProof/>
                <w:webHidden/>
              </w:rPr>
              <w:tab/>
            </w:r>
            <w:r w:rsidR="001269A3">
              <w:rPr>
                <w:noProof/>
                <w:webHidden/>
              </w:rPr>
              <w:fldChar w:fldCharType="begin"/>
            </w:r>
            <w:r w:rsidR="001269A3">
              <w:rPr>
                <w:noProof/>
                <w:webHidden/>
              </w:rPr>
              <w:instrText xml:space="preserve"> PAGEREF _Toc171689068 \h </w:instrText>
            </w:r>
            <w:r w:rsidR="001269A3">
              <w:rPr>
                <w:noProof/>
                <w:webHidden/>
              </w:rPr>
            </w:r>
            <w:r w:rsidR="001269A3">
              <w:rPr>
                <w:noProof/>
                <w:webHidden/>
              </w:rPr>
              <w:fldChar w:fldCharType="separate"/>
            </w:r>
            <w:r w:rsidR="001269A3">
              <w:rPr>
                <w:noProof/>
                <w:webHidden/>
              </w:rPr>
              <w:t>18</w:t>
            </w:r>
            <w:r w:rsidR="001269A3">
              <w:rPr>
                <w:noProof/>
                <w:webHidden/>
              </w:rPr>
              <w:fldChar w:fldCharType="end"/>
            </w:r>
          </w:hyperlink>
        </w:p>
        <w:p w14:paraId="76996CEF" w14:textId="22EEAA8E" w:rsidR="001269A3" w:rsidRDefault="00000000">
          <w:pPr>
            <w:pStyle w:val="TOC3"/>
            <w:tabs>
              <w:tab w:val="left" w:pos="1320"/>
              <w:tab w:val="right" w:leader="dot" w:pos="9350"/>
            </w:tabs>
            <w:rPr>
              <w:rFonts w:eastAsiaTheme="minorEastAsia"/>
              <w:noProof/>
              <w:kern w:val="2"/>
              <w14:ligatures w14:val="standardContextual"/>
            </w:rPr>
          </w:pPr>
          <w:hyperlink w:anchor="_Toc171689069" w:history="1">
            <w:r w:rsidR="001269A3" w:rsidRPr="00C61436">
              <w:rPr>
                <w:rStyle w:val="Hyperlink"/>
                <w:rFonts w:cs="Times New Roman"/>
                <w:noProof/>
              </w:rPr>
              <w:t>2.4.1.</w:t>
            </w:r>
            <w:r w:rsidR="001269A3">
              <w:rPr>
                <w:rFonts w:eastAsiaTheme="minorEastAsia"/>
                <w:noProof/>
                <w:kern w:val="2"/>
                <w14:ligatures w14:val="standardContextual"/>
              </w:rPr>
              <w:tab/>
            </w:r>
            <w:r w:rsidR="001269A3" w:rsidRPr="00C61436">
              <w:rPr>
                <w:rStyle w:val="Hyperlink"/>
                <w:rFonts w:cs="Times New Roman"/>
                <w:noProof/>
              </w:rPr>
              <w:t>Single Electromagnetic (EM) coil (Weekly update on 1/4/2024)</w:t>
            </w:r>
            <w:r w:rsidR="001269A3">
              <w:rPr>
                <w:noProof/>
                <w:webHidden/>
              </w:rPr>
              <w:tab/>
            </w:r>
            <w:r w:rsidR="001269A3">
              <w:rPr>
                <w:noProof/>
                <w:webHidden/>
              </w:rPr>
              <w:fldChar w:fldCharType="begin"/>
            </w:r>
            <w:r w:rsidR="001269A3">
              <w:rPr>
                <w:noProof/>
                <w:webHidden/>
              </w:rPr>
              <w:instrText xml:space="preserve"> PAGEREF _Toc171689069 \h </w:instrText>
            </w:r>
            <w:r w:rsidR="001269A3">
              <w:rPr>
                <w:noProof/>
                <w:webHidden/>
              </w:rPr>
            </w:r>
            <w:r w:rsidR="001269A3">
              <w:rPr>
                <w:noProof/>
                <w:webHidden/>
              </w:rPr>
              <w:fldChar w:fldCharType="separate"/>
            </w:r>
            <w:r w:rsidR="001269A3">
              <w:rPr>
                <w:noProof/>
                <w:webHidden/>
              </w:rPr>
              <w:t>18</w:t>
            </w:r>
            <w:r w:rsidR="001269A3">
              <w:rPr>
                <w:noProof/>
                <w:webHidden/>
              </w:rPr>
              <w:fldChar w:fldCharType="end"/>
            </w:r>
          </w:hyperlink>
        </w:p>
        <w:p w14:paraId="76F4FB1E" w14:textId="7A9B692C" w:rsidR="001269A3" w:rsidRDefault="00000000">
          <w:pPr>
            <w:pStyle w:val="TOC3"/>
            <w:tabs>
              <w:tab w:val="left" w:pos="1320"/>
              <w:tab w:val="right" w:leader="dot" w:pos="9350"/>
            </w:tabs>
            <w:rPr>
              <w:rFonts w:eastAsiaTheme="minorEastAsia"/>
              <w:noProof/>
              <w:kern w:val="2"/>
              <w14:ligatures w14:val="standardContextual"/>
            </w:rPr>
          </w:pPr>
          <w:hyperlink w:anchor="_Toc171689070" w:history="1">
            <w:r w:rsidR="001269A3" w:rsidRPr="00C61436">
              <w:rPr>
                <w:rStyle w:val="Hyperlink"/>
                <w:rFonts w:cs="Times New Roman"/>
                <w:noProof/>
              </w:rPr>
              <w:t>2.4.2.</w:t>
            </w:r>
            <w:r w:rsidR="001269A3">
              <w:rPr>
                <w:rFonts w:eastAsiaTheme="minorEastAsia"/>
                <w:noProof/>
                <w:kern w:val="2"/>
                <w14:ligatures w14:val="standardContextual"/>
              </w:rPr>
              <w:tab/>
            </w:r>
            <w:r w:rsidR="001269A3" w:rsidRPr="00C61436">
              <w:rPr>
                <w:rStyle w:val="Hyperlink"/>
                <w:rFonts w:cs="Times New Roman"/>
                <w:noProof/>
              </w:rPr>
              <w:t>Helmholtz coil (Weekly update on 2/1/2024)</w:t>
            </w:r>
            <w:r w:rsidR="001269A3">
              <w:rPr>
                <w:noProof/>
                <w:webHidden/>
              </w:rPr>
              <w:tab/>
            </w:r>
            <w:r w:rsidR="001269A3">
              <w:rPr>
                <w:noProof/>
                <w:webHidden/>
              </w:rPr>
              <w:fldChar w:fldCharType="begin"/>
            </w:r>
            <w:r w:rsidR="001269A3">
              <w:rPr>
                <w:noProof/>
                <w:webHidden/>
              </w:rPr>
              <w:instrText xml:space="preserve"> PAGEREF _Toc171689070 \h </w:instrText>
            </w:r>
            <w:r w:rsidR="001269A3">
              <w:rPr>
                <w:noProof/>
                <w:webHidden/>
              </w:rPr>
            </w:r>
            <w:r w:rsidR="001269A3">
              <w:rPr>
                <w:noProof/>
                <w:webHidden/>
              </w:rPr>
              <w:fldChar w:fldCharType="separate"/>
            </w:r>
            <w:r w:rsidR="001269A3">
              <w:rPr>
                <w:noProof/>
                <w:webHidden/>
              </w:rPr>
              <w:t>20</w:t>
            </w:r>
            <w:r w:rsidR="001269A3">
              <w:rPr>
                <w:noProof/>
                <w:webHidden/>
              </w:rPr>
              <w:fldChar w:fldCharType="end"/>
            </w:r>
          </w:hyperlink>
        </w:p>
        <w:p w14:paraId="2F52A1AA" w14:textId="6BA7880D" w:rsidR="001269A3" w:rsidRDefault="00000000">
          <w:pPr>
            <w:pStyle w:val="TOC3"/>
            <w:tabs>
              <w:tab w:val="left" w:pos="1320"/>
              <w:tab w:val="right" w:leader="dot" w:pos="9350"/>
            </w:tabs>
            <w:rPr>
              <w:rFonts w:eastAsiaTheme="minorEastAsia"/>
              <w:noProof/>
              <w:kern w:val="2"/>
              <w14:ligatures w14:val="standardContextual"/>
            </w:rPr>
          </w:pPr>
          <w:hyperlink w:anchor="_Toc171689071" w:history="1">
            <w:r w:rsidR="001269A3" w:rsidRPr="00C61436">
              <w:rPr>
                <w:rStyle w:val="Hyperlink"/>
                <w:rFonts w:cs="Times New Roman"/>
                <w:noProof/>
              </w:rPr>
              <w:t>2.4.3.</w:t>
            </w:r>
            <w:r w:rsidR="001269A3">
              <w:rPr>
                <w:rFonts w:eastAsiaTheme="minorEastAsia"/>
                <w:noProof/>
                <w:kern w:val="2"/>
                <w14:ligatures w14:val="standardContextual"/>
              </w:rPr>
              <w:tab/>
            </w:r>
            <w:r w:rsidR="001269A3" w:rsidRPr="00C61436">
              <w:rPr>
                <w:rStyle w:val="Hyperlink"/>
                <w:rFonts w:cs="Times New Roman"/>
                <w:noProof/>
              </w:rPr>
              <w:t>Multiple EM coils (271) with Helmholtz coil (Weekly update on 1/11/2024)</w:t>
            </w:r>
            <w:r w:rsidR="001269A3">
              <w:rPr>
                <w:noProof/>
                <w:webHidden/>
              </w:rPr>
              <w:tab/>
            </w:r>
            <w:r w:rsidR="001269A3">
              <w:rPr>
                <w:noProof/>
                <w:webHidden/>
              </w:rPr>
              <w:fldChar w:fldCharType="begin"/>
            </w:r>
            <w:r w:rsidR="001269A3">
              <w:rPr>
                <w:noProof/>
                <w:webHidden/>
              </w:rPr>
              <w:instrText xml:space="preserve"> PAGEREF _Toc171689071 \h </w:instrText>
            </w:r>
            <w:r w:rsidR="001269A3">
              <w:rPr>
                <w:noProof/>
                <w:webHidden/>
              </w:rPr>
            </w:r>
            <w:r w:rsidR="001269A3">
              <w:rPr>
                <w:noProof/>
                <w:webHidden/>
              </w:rPr>
              <w:fldChar w:fldCharType="separate"/>
            </w:r>
            <w:r w:rsidR="001269A3">
              <w:rPr>
                <w:noProof/>
                <w:webHidden/>
              </w:rPr>
              <w:t>22</w:t>
            </w:r>
            <w:r w:rsidR="001269A3">
              <w:rPr>
                <w:noProof/>
                <w:webHidden/>
              </w:rPr>
              <w:fldChar w:fldCharType="end"/>
            </w:r>
          </w:hyperlink>
        </w:p>
        <w:p w14:paraId="1010C2AA" w14:textId="484C57E7" w:rsidR="001269A3" w:rsidRDefault="00000000">
          <w:pPr>
            <w:pStyle w:val="TOC3"/>
            <w:tabs>
              <w:tab w:val="left" w:pos="1320"/>
              <w:tab w:val="right" w:leader="dot" w:pos="9350"/>
            </w:tabs>
            <w:rPr>
              <w:rFonts w:eastAsiaTheme="minorEastAsia"/>
              <w:noProof/>
              <w:kern w:val="2"/>
              <w14:ligatures w14:val="standardContextual"/>
            </w:rPr>
          </w:pPr>
          <w:hyperlink w:anchor="_Toc171689072" w:history="1">
            <w:r w:rsidR="001269A3" w:rsidRPr="00C61436">
              <w:rPr>
                <w:rStyle w:val="Hyperlink"/>
                <w:rFonts w:cs="Times New Roman"/>
                <w:noProof/>
              </w:rPr>
              <w:t>2.4.4.</w:t>
            </w:r>
            <w:r w:rsidR="001269A3">
              <w:rPr>
                <w:rFonts w:eastAsiaTheme="minorEastAsia"/>
                <w:noProof/>
                <w:kern w:val="2"/>
                <w14:ligatures w14:val="standardContextual"/>
              </w:rPr>
              <w:tab/>
            </w:r>
            <w:r w:rsidR="001269A3" w:rsidRPr="00C61436">
              <w:rPr>
                <w:rStyle w:val="Hyperlink"/>
                <w:rFonts w:cs="Times New Roman"/>
                <w:noProof/>
              </w:rPr>
              <w:t>Influence of coil diameters - 1D (Weekly update on 1/4/2024)</w:t>
            </w:r>
            <w:r w:rsidR="001269A3">
              <w:rPr>
                <w:noProof/>
                <w:webHidden/>
              </w:rPr>
              <w:tab/>
            </w:r>
            <w:r w:rsidR="001269A3">
              <w:rPr>
                <w:noProof/>
                <w:webHidden/>
              </w:rPr>
              <w:fldChar w:fldCharType="begin"/>
            </w:r>
            <w:r w:rsidR="001269A3">
              <w:rPr>
                <w:noProof/>
                <w:webHidden/>
              </w:rPr>
              <w:instrText xml:space="preserve"> PAGEREF _Toc171689072 \h </w:instrText>
            </w:r>
            <w:r w:rsidR="001269A3">
              <w:rPr>
                <w:noProof/>
                <w:webHidden/>
              </w:rPr>
            </w:r>
            <w:r w:rsidR="001269A3">
              <w:rPr>
                <w:noProof/>
                <w:webHidden/>
              </w:rPr>
              <w:fldChar w:fldCharType="separate"/>
            </w:r>
            <w:r w:rsidR="001269A3">
              <w:rPr>
                <w:noProof/>
                <w:webHidden/>
              </w:rPr>
              <w:t>23</w:t>
            </w:r>
            <w:r w:rsidR="001269A3">
              <w:rPr>
                <w:noProof/>
                <w:webHidden/>
              </w:rPr>
              <w:fldChar w:fldCharType="end"/>
            </w:r>
          </w:hyperlink>
        </w:p>
        <w:p w14:paraId="6E08A74E" w14:textId="783852A1" w:rsidR="001269A3" w:rsidRDefault="00000000">
          <w:pPr>
            <w:pStyle w:val="TOC3"/>
            <w:tabs>
              <w:tab w:val="left" w:pos="1320"/>
              <w:tab w:val="right" w:leader="dot" w:pos="9350"/>
            </w:tabs>
            <w:rPr>
              <w:rFonts w:eastAsiaTheme="minorEastAsia"/>
              <w:noProof/>
              <w:kern w:val="2"/>
              <w14:ligatures w14:val="standardContextual"/>
            </w:rPr>
          </w:pPr>
          <w:hyperlink w:anchor="_Toc171689073" w:history="1">
            <w:r w:rsidR="001269A3" w:rsidRPr="00C61436">
              <w:rPr>
                <w:rStyle w:val="Hyperlink"/>
                <w:rFonts w:cs="Times New Roman"/>
                <w:noProof/>
              </w:rPr>
              <w:t>2.4.5.</w:t>
            </w:r>
            <w:r w:rsidR="001269A3">
              <w:rPr>
                <w:rFonts w:eastAsiaTheme="minorEastAsia"/>
                <w:noProof/>
                <w:kern w:val="2"/>
                <w14:ligatures w14:val="standardContextual"/>
              </w:rPr>
              <w:tab/>
            </w:r>
            <w:r w:rsidR="001269A3" w:rsidRPr="00C61436">
              <w:rPr>
                <w:rStyle w:val="Hyperlink"/>
                <w:rFonts w:cs="Times New Roman"/>
                <w:noProof/>
              </w:rPr>
              <w:t>Influence of coil diameters - 2D (Weekly update on 1/4/2024)</w:t>
            </w:r>
            <w:r w:rsidR="001269A3">
              <w:rPr>
                <w:noProof/>
                <w:webHidden/>
              </w:rPr>
              <w:tab/>
            </w:r>
            <w:r w:rsidR="001269A3">
              <w:rPr>
                <w:noProof/>
                <w:webHidden/>
              </w:rPr>
              <w:fldChar w:fldCharType="begin"/>
            </w:r>
            <w:r w:rsidR="001269A3">
              <w:rPr>
                <w:noProof/>
                <w:webHidden/>
              </w:rPr>
              <w:instrText xml:space="preserve"> PAGEREF _Toc171689073 \h </w:instrText>
            </w:r>
            <w:r w:rsidR="001269A3">
              <w:rPr>
                <w:noProof/>
                <w:webHidden/>
              </w:rPr>
            </w:r>
            <w:r w:rsidR="001269A3">
              <w:rPr>
                <w:noProof/>
                <w:webHidden/>
              </w:rPr>
              <w:fldChar w:fldCharType="separate"/>
            </w:r>
            <w:r w:rsidR="001269A3">
              <w:rPr>
                <w:noProof/>
                <w:webHidden/>
              </w:rPr>
              <w:t>24</w:t>
            </w:r>
            <w:r w:rsidR="001269A3">
              <w:rPr>
                <w:noProof/>
                <w:webHidden/>
              </w:rPr>
              <w:fldChar w:fldCharType="end"/>
            </w:r>
          </w:hyperlink>
        </w:p>
        <w:p w14:paraId="5D075A57" w14:textId="4D3878FE" w:rsidR="001269A3" w:rsidRDefault="00000000">
          <w:pPr>
            <w:pStyle w:val="TOC3"/>
            <w:tabs>
              <w:tab w:val="left" w:pos="1320"/>
              <w:tab w:val="right" w:leader="dot" w:pos="9350"/>
            </w:tabs>
            <w:rPr>
              <w:rFonts w:eastAsiaTheme="minorEastAsia"/>
              <w:noProof/>
              <w:kern w:val="2"/>
              <w14:ligatures w14:val="standardContextual"/>
            </w:rPr>
          </w:pPr>
          <w:hyperlink w:anchor="_Toc171689074" w:history="1">
            <w:r w:rsidR="001269A3" w:rsidRPr="00C61436">
              <w:rPr>
                <w:rStyle w:val="Hyperlink"/>
                <w:rFonts w:cs="Times New Roman"/>
                <w:noProof/>
              </w:rPr>
              <w:t>2.4.6.</w:t>
            </w:r>
            <w:r w:rsidR="001269A3">
              <w:rPr>
                <w:rFonts w:eastAsiaTheme="minorEastAsia"/>
                <w:noProof/>
                <w:kern w:val="2"/>
                <w14:ligatures w14:val="standardContextual"/>
              </w:rPr>
              <w:tab/>
            </w:r>
            <w:r w:rsidR="001269A3" w:rsidRPr="00C61436">
              <w:rPr>
                <w:rStyle w:val="Hyperlink"/>
                <w:rFonts w:cs="Times New Roman"/>
                <w:noProof/>
              </w:rPr>
              <w:t>Magnetic field calculation of single tilted coil (Weekly update on 1/11/2024)</w:t>
            </w:r>
            <w:r w:rsidR="001269A3">
              <w:rPr>
                <w:noProof/>
                <w:webHidden/>
              </w:rPr>
              <w:tab/>
            </w:r>
            <w:r w:rsidR="001269A3">
              <w:rPr>
                <w:noProof/>
                <w:webHidden/>
              </w:rPr>
              <w:fldChar w:fldCharType="begin"/>
            </w:r>
            <w:r w:rsidR="001269A3">
              <w:rPr>
                <w:noProof/>
                <w:webHidden/>
              </w:rPr>
              <w:instrText xml:space="preserve"> PAGEREF _Toc171689074 \h </w:instrText>
            </w:r>
            <w:r w:rsidR="001269A3">
              <w:rPr>
                <w:noProof/>
                <w:webHidden/>
              </w:rPr>
            </w:r>
            <w:r w:rsidR="001269A3">
              <w:rPr>
                <w:noProof/>
                <w:webHidden/>
              </w:rPr>
              <w:fldChar w:fldCharType="separate"/>
            </w:r>
            <w:r w:rsidR="001269A3">
              <w:rPr>
                <w:noProof/>
                <w:webHidden/>
              </w:rPr>
              <w:t>25</w:t>
            </w:r>
            <w:r w:rsidR="001269A3">
              <w:rPr>
                <w:noProof/>
                <w:webHidden/>
              </w:rPr>
              <w:fldChar w:fldCharType="end"/>
            </w:r>
          </w:hyperlink>
        </w:p>
        <w:p w14:paraId="7E2190F2" w14:textId="08171C4E" w:rsidR="001269A3" w:rsidRDefault="00000000">
          <w:pPr>
            <w:pStyle w:val="TOC1"/>
            <w:rPr>
              <w:rFonts w:eastAsiaTheme="minorEastAsia"/>
              <w:noProof/>
              <w:kern w:val="2"/>
              <w14:ligatures w14:val="standardContextual"/>
            </w:rPr>
          </w:pPr>
          <w:hyperlink w:anchor="_Toc171689075" w:history="1">
            <w:r w:rsidR="001269A3" w:rsidRPr="00C61436">
              <w:rPr>
                <w:rStyle w:val="Hyperlink"/>
                <w:rFonts w:ascii="Times New Roman" w:hAnsi="Times New Roman" w:cs="Times New Roman"/>
                <w:b/>
                <w:bCs/>
                <w:noProof/>
              </w:rPr>
              <w:t>3.</w:t>
            </w:r>
            <w:r w:rsidR="001269A3">
              <w:rPr>
                <w:rFonts w:eastAsiaTheme="minorEastAsia"/>
                <w:noProof/>
                <w:kern w:val="2"/>
                <w14:ligatures w14:val="standardContextual"/>
              </w:rPr>
              <w:tab/>
            </w:r>
            <w:r w:rsidR="001269A3" w:rsidRPr="00C61436">
              <w:rPr>
                <w:rStyle w:val="Hyperlink"/>
                <w:rFonts w:ascii="Times New Roman" w:hAnsi="Times New Roman" w:cs="Times New Roman"/>
                <w:b/>
                <w:bCs/>
                <w:noProof/>
              </w:rPr>
              <w:t>COMSOL Multiphysics model</w:t>
            </w:r>
            <w:r w:rsidR="001269A3">
              <w:rPr>
                <w:noProof/>
                <w:webHidden/>
              </w:rPr>
              <w:tab/>
            </w:r>
            <w:r w:rsidR="001269A3">
              <w:rPr>
                <w:noProof/>
                <w:webHidden/>
              </w:rPr>
              <w:fldChar w:fldCharType="begin"/>
            </w:r>
            <w:r w:rsidR="001269A3">
              <w:rPr>
                <w:noProof/>
                <w:webHidden/>
              </w:rPr>
              <w:instrText xml:space="preserve"> PAGEREF _Toc171689075 \h </w:instrText>
            </w:r>
            <w:r w:rsidR="001269A3">
              <w:rPr>
                <w:noProof/>
                <w:webHidden/>
              </w:rPr>
            </w:r>
            <w:r w:rsidR="001269A3">
              <w:rPr>
                <w:noProof/>
                <w:webHidden/>
              </w:rPr>
              <w:fldChar w:fldCharType="separate"/>
            </w:r>
            <w:r w:rsidR="001269A3">
              <w:rPr>
                <w:noProof/>
                <w:webHidden/>
              </w:rPr>
              <w:t>26</w:t>
            </w:r>
            <w:r w:rsidR="001269A3">
              <w:rPr>
                <w:noProof/>
                <w:webHidden/>
              </w:rPr>
              <w:fldChar w:fldCharType="end"/>
            </w:r>
          </w:hyperlink>
        </w:p>
        <w:p w14:paraId="68C28FD8" w14:textId="1750DE81" w:rsidR="001269A3" w:rsidRDefault="00000000" w:rsidP="001269A3">
          <w:pPr>
            <w:pStyle w:val="TOC2"/>
            <w:rPr>
              <w:rFonts w:eastAsiaTheme="minorEastAsia"/>
              <w:noProof/>
              <w:kern w:val="2"/>
              <w14:ligatures w14:val="standardContextual"/>
            </w:rPr>
          </w:pPr>
          <w:hyperlink w:anchor="_Toc171689076" w:history="1">
            <w:r w:rsidR="001269A3" w:rsidRPr="00C61436">
              <w:rPr>
                <w:rStyle w:val="Hyperlink"/>
                <w:rFonts w:cs="Times New Roman"/>
                <w:noProof/>
              </w:rPr>
              <w:t>3.1.</w:t>
            </w:r>
            <w:r w:rsidR="001269A3">
              <w:rPr>
                <w:rFonts w:eastAsiaTheme="minorEastAsia"/>
                <w:noProof/>
                <w:kern w:val="2"/>
                <w14:ligatures w14:val="standardContextual"/>
              </w:rPr>
              <w:tab/>
            </w:r>
            <w:r w:rsidR="001269A3" w:rsidRPr="00C61436">
              <w:rPr>
                <w:rStyle w:val="Hyperlink"/>
                <w:rFonts w:cs="Times New Roman"/>
                <w:noProof/>
              </w:rPr>
              <w:t>Summary of Code Deliverables</w:t>
            </w:r>
            <w:r w:rsidR="001269A3">
              <w:rPr>
                <w:noProof/>
                <w:webHidden/>
              </w:rPr>
              <w:tab/>
            </w:r>
            <w:r w:rsidR="001269A3">
              <w:rPr>
                <w:noProof/>
                <w:webHidden/>
              </w:rPr>
              <w:fldChar w:fldCharType="begin"/>
            </w:r>
            <w:r w:rsidR="001269A3">
              <w:rPr>
                <w:noProof/>
                <w:webHidden/>
              </w:rPr>
              <w:instrText xml:space="preserve"> PAGEREF _Toc171689076 \h </w:instrText>
            </w:r>
            <w:r w:rsidR="001269A3">
              <w:rPr>
                <w:noProof/>
                <w:webHidden/>
              </w:rPr>
            </w:r>
            <w:r w:rsidR="001269A3">
              <w:rPr>
                <w:noProof/>
                <w:webHidden/>
              </w:rPr>
              <w:fldChar w:fldCharType="separate"/>
            </w:r>
            <w:r w:rsidR="001269A3">
              <w:rPr>
                <w:noProof/>
                <w:webHidden/>
              </w:rPr>
              <w:t>26</w:t>
            </w:r>
            <w:r w:rsidR="001269A3">
              <w:rPr>
                <w:noProof/>
                <w:webHidden/>
              </w:rPr>
              <w:fldChar w:fldCharType="end"/>
            </w:r>
          </w:hyperlink>
        </w:p>
        <w:p w14:paraId="0B153C18" w14:textId="51D87123" w:rsidR="001269A3" w:rsidRDefault="00000000" w:rsidP="001269A3">
          <w:pPr>
            <w:pStyle w:val="TOC2"/>
            <w:rPr>
              <w:rFonts w:eastAsiaTheme="minorEastAsia"/>
              <w:noProof/>
              <w:kern w:val="2"/>
              <w14:ligatures w14:val="standardContextual"/>
            </w:rPr>
          </w:pPr>
          <w:hyperlink w:anchor="_Toc171689077" w:history="1">
            <w:r w:rsidR="001269A3" w:rsidRPr="00C61436">
              <w:rPr>
                <w:rStyle w:val="Hyperlink"/>
                <w:rFonts w:cs="Times New Roman"/>
                <w:noProof/>
              </w:rPr>
              <w:t>3.2.</w:t>
            </w:r>
            <w:r w:rsidR="001269A3">
              <w:rPr>
                <w:rFonts w:eastAsiaTheme="minorEastAsia"/>
                <w:noProof/>
                <w:kern w:val="2"/>
                <w14:ligatures w14:val="standardContextual"/>
              </w:rPr>
              <w:tab/>
            </w:r>
            <w:r w:rsidR="001269A3" w:rsidRPr="00C61436">
              <w:rPr>
                <w:rStyle w:val="Hyperlink"/>
                <w:rFonts w:cs="Times New Roman"/>
                <w:noProof/>
              </w:rPr>
              <w:t>Details and Settings of Code Deliverables</w:t>
            </w:r>
            <w:r w:rsidR="001269A3">
              <w:rPr>
                <w:noProof/>
                <w:webHidden/>
              </w:rPr>
              <w:tab/>
            </w:r>
            <w:r w:rsidR="001269A3">
              <w:rPr>
                <w:noProof/>
                <w:webHidden/>
              </w:rPr>
              <w:fldChar w:fldCharType="begin"/>
            </w:r>
            <w:r w:rsidR="001269A3">
              <w:rPr>
                <w:noProof/>
                <w:webHidden/>
              </w:rPr>
              <w:instrText xml:space="preserve"> PAGEREF _Toc171689077 \h </w:instrText>
            </w:r>
            <w:r w:rsidR="001269A3">
              <w:rPr>
                <w:noProof/>
                <w:webHidden/>
              </w:rPr>
            </w:r>
            <w:r w:rsidR="001269A3">
              <w:rPr>
                <w:noProof/>
                <w:webHidden/>
              </w:rPr>
              <w:fldChar w:fldCharType="separate"/>
            </w:r>
            <w:r w:rsidR="001269A3">
              <w:rPr>
                <w:noProof/>
                <w:webHidden/>
              </w:rPr>
              <w:t>26</w:t>
            </w:r>
            <w:r w:rsidR="001269A3">
              <w:rPr>
                <w:noProof/>
                <w:webHidden/>
              </w:rPr>
              <w:fldChar w:fldCharType="end"/>
            </w:r>
          </w:hyperlink>
        </w:p>
        <w:p w14:paraId="48AF2A67" w14:textId="23E3A51A" w:rsidR="001269A3" w:rsidRDefault="00000000">
          <w:pPr>
            <w:pStyle w:val="TOC3"/>
            <w:tabs>
              <w:tab w:val="left" w:pos="1320"/>
              <w:tab w:val="right" w:leader="dot" w:pos="9350"/>
            </w:tabs>
            <w:rPr>
              <w:rFonts w:eastAsiaTheme="minorEastAsia"/>
              <w:noProof/>
              <w:kern w:val="2"/>
              <w14:ligatures w14:val="standardContextual"/>
            </w:rPr>
          </w:pPr>
          <w:hyperlink w:anchor="_Toc171689078" w:history="1">
            <w:r w:rsidR="001269A3" w:rsidRPr="00C61436">
              <w:rPr>
                <w:rStyle w:val="Hyperlink"/>
                <w:rFonts w:cs="Times New Roman"/>
                <w:noProof/>
              </w:rPr>
              <w:t>3.2.1.</w:t>
            </w:r>
            <w:r w:rsidR="001269A3">
              <w:rPr>
                <w:rFonts w:eastAsiaTheme="minorEastAsia"/>
                <w:noProof/>
                <w:kern w:val="2"/>
                <w14:ligatures w14:val="standardContextual"/>
              </w:rPr>
              <w:tab/>
            </w:r>
            <w:r w:rsidR="001269A3" w:rsidRPr="00C61436">
              <w:rPr>
                <w:rStyle w:val="Hyperlink"/>
                <w:rFonts w:cs="Times New Roman"/>
                <w:noProof/>
              </w:rPr>
              <w:t>2D COMSOL of simulation of the mirror</w:t>
            </w:r>
            <w:r w:rsidR="001269A3">
              <w:rPr>
                <w:noProof/>
                <w:webHidden/>
              </w:rPr>
              <w:tab/>
            </w:r>
            <w:r w:rsidR="001269A3">
              <w:rPr>
                <w:noProof/>
                <w:webHidden/>
              </w:rPr>
              <w:fldChar w:fldCharType="begin"/>
            </w:r>
            <w:r w:rsidR="001269A3">
              <w:rPr>
                <w:noProof/>
                <w:webHidden/>
              </w:rPr>
              <w:instrText xml:space="preserve"> PAGEREF _Toc171689078 \h </w:instrText>
            </w:r>
            <w:r w:rsidR="001269A3">
              <w:rPr>
                <w:noProof/>
                <w:webHidden/>
              </w:rPr>
            </w:r>
            <w:r w:rsidR="001269A3">
              <w:rPr>
                <w:noProof/>
                <w:webHidden/>
              </w:rPr>
              <w:fldChar w:fldCharType="separate"/>
            </w:r>
            <w:r w:rsidR="001269A3">
              <w:rPr>
                <w:noProof/>
                <w:webHidden/>
              </w:rPr>
              <w:t>26</w:t>
            </w:r>
            <w:r w:rsidR="001269A3">
              <w:rPr>
                <w:noProof/>
                <w:webHidden/>
              </w:rPr>
              <w:fldChar w:fldCharType="end"/>
            </w:r>
          </w:hyperlink>
        </w:p>
        <w:p w14:paraId="02FA886A" w14:textId="0224B6FC" w:rsidR="001269A3" w:rsidRDefault="00000000">
          <w:pPr>
            <w:pStyle w:val="TOC3"/>
            <w:tabs>
              <w:tab w:val="left" w:pos="1320"/>
              <w:tab w:val="right" w:leader="dot" w:pos="9350"/>
            </w:tabs>
            <w:rPr>
              <w:rFonts w:eastAsiaTheme="minorEastAsia"/>
              <w:noProof/>
              <w:kern w:val="2"/>
              <w14:ligatures w14:val="standardContextual"/>
            </w:rPr>
          </w:pPr>
          <w:hyperlink w:anchor="_Toc171689079" w:history="1">
            <w:r w:rsidR="001269A3" w:rsidRPr="00C61436">
              <w:rPr>
                <w:rStyle w:val="Hyperlink"/>
                <w:noProof/>
              </w:rPr>
              <w:t>3.2.2.</w:t>
            </w:r>
            <w:r w:rsidR="001269A3">
              <w:rPr>
                <w:rFonts w:eastAsiaTheme="minorEastAsia"/>
                <w:noProof/>
                <w:kern w:val="2"/>
                <w14:ligatures w14:val="standardContextual"/>
              </w:rPr>
              <w:tab/>
            </w:r>
            <w:r w:rsidR="001269A3" w:rsidRPr="00C61436">
              <w:rPr>
                <w:rStyle w:val="Hyperlink"/>
                <w:noProof/>
              </w:rPr>
              <w:t>3D COMSOL simulation</w:t>
            </w:r>
            <w:r w:rsidR="001269A3">
              <w:rPr>
                <w:noProof/>
                <w:webHidden/>
              </w:rPr>
              <w:tab/>
            </w:r>
            <w:r w:rsidR="001269A3">
              <w:rPr>
                <w:noProof/>
                <w:webHidden/>
              </w:rPr>
              <w:fldChar w:fldCharType="begin"/>
            </w:r>
            <w:r w:rsidR="001269A3">
              <w:rPr>
                <w:noProof/>
                <w:webHidden/>
              </w:rPr>
              <w:instrText xml:space="preserve"> PAGEREF _Toc171689079 \h </w:instrText>
            </w:r>
            <w:r w:rsidR="001269A3">
              <w:rPr>
                <w:noProof/>
                <w:webHidden/>
              </w:rPr>
            </w:r>
            <w:r w:rsidR="001269A3">
              <w:rPr>
                <w:noProof/>
                <w:webHidden/>
              </w:rPr>
              <w:fldChar w:fldCharType="separate"/>
            </w:r>
            <w:r w:rsidR="001269A3">
              <w:rPr>
                <w:noProof/>
                <w:webHidden/>
              </w:rPr>
              <w:t>35</w:t>
            </w:r>
            <w:r w:rsidR="001269A3">
              <w:rPr>
                <w:noProof/>
                <w:webHidden/>
              </w:rPr>
              <w:fldChar w:fldCharType="end"/>
            </w:r>
          </w:hyperlink>
        </w:p>
        <w:p w14:paraId="604FF990" w14:textId="16AF126B" w:rsidR="001269A3" w:rsidRDefault="00000000" w:rsidP="001269A3">
          <w:pPr>
            <w:pStyle w:val="TOC2"/>
            <w:rPr>
              <w:rFonts w:eastAsiaTheme="minorEastAsia"/>
              <w:noProof/>
              <w:kern w:val="2"/>
              <w14:ligatures w14:val="standardContextual"/>
            </w:rPr>
          </w:pPr>
          <w:hyperlink w:anchor="_Toc171689080" w:history="1">
            <w:r w:rsidR="001269A3" w:rsidRPr="00C61436">
              <w:rPr>
                <w:rStyle w:val="Hyperlink"/>
                <w:rFonts w:cs="Times New Roman"/>
                <w:noProof/>
              </w:rPr>
              <w:t>3.3.</w:t>
            </w:r>
            <w:r w:rsidR="001269A3">
              <w:rPr>
                <w:rFonts w:eastAsiaTheme="minorEastAsia"/>
                <w:noProof/>
                <w:kern w:val="2"/>
                <w14:ligatures w14:val="standardContextual"/>
              </w:rPr>
              <w:tab/>
            </w:r>
            <w:r w:rsidR="001269A3" w:rsidRPr="00C61436">
              <w:rPr>
                <w:rStyle w:val="Hyperlink"/>
                <w:rFonts w:cs="Times New Roman"/>
                <w:noProof/>
              </w:rPr>
              <w:t>Modeling Approach</w:t>
            </w:r>
            <w:r w:rsidR="001269A3">
              <w:rPr>
                <w:noProof/>
                <w:webHidden/>
              </w:rPr>
              <w:tab/>
            </w:r>
            <w:r w:rsidR="001269A3">
              <w:rPr>
                <w:noProof/>
                <w:webHidden/>
              </w:rPr>
              <w:fldChar w:fldCharType="begin"/>
            </w:r>
            <w:r w:rsidR="001269A3">
              <w:rPr>
                <w:noProof/>
                <w:webHidden/>
              </w:rPr>
              <w:instrText xml:space="preserve"> PAGEREF _Toc171689080 \h </w:instrText>
            </w:r>
            <w:r w:rsidR="001269A3">
              <w:rPr>
                <w:noProof/>
                <w:webHidden/>
              </w:rPr>
            </w:r>
            <w:r w:rsidR="001269A3">
              <w:rPr>
                <w:noProof/>
                <w:webHidden/>
              </w:rPr>
              <w:fldChar w:fldCharType="separate"/>
            </w:r>
            <w:r w:rsidR="001269A3">
              <w:rPr>
                <w:noProof/>
                <w:webHidden/>
              </w:rPr>
              <w:t>38</w:t>
            </w:r>
            <w:r w:rsidR="001269A3">
              <w:rPr>
                <w:noProof/>
                <w:webHidden/>
              </w:rPr>
              <w:fldChar w:fldCharType="end"/>
            </w:r>
          </w:hyperlink>
        </w:p>
        <w:p w14:paraId="7725E5D9" w14:textId="46201618" w:rsidR="001269A3" w:rsidRDefault="00000000" w:rsidP="001269A3">
          <w:pPr>
            <w:pStyle w:val="TOC2"/>
            <w:rPr>
              <w:rFonts w:eastAsiaTheme="minorEastAsia"/>
              <w:noProof/>
              <w:kern w:val="2"/>
              <w14:ligatures w14:val="standardContextual"/>
            </w:rPr>
          </w:pPr>
          <w:hyperlink w:anchor="_Toc171689081" w:history="1">
            <w:r w:rsidR="001269A3" w:rsidRPr="00C61436">
              <w:rPr>
                <w:rStyle w:val="Hyperlink"/>
                <w:rFonts w:cs="Times New Roman"/>
                <w:noProof/>
              </w:rPr>
              <w:t>3.4.</w:t>
            </w:r>
            <w:r w:rsidR="001269A3">
              <w:rPr>
                <w:rFonts w:eastAsiaTheme="minorEastAsia"/>
                <w:noProof/>
                <w:kern w:val="2"/>
                <w14:ligatures w14:val="standardContextual"/>
              </w:rPr>
              <w:tab/>
            </w:r>
            <w:r w:rsidR="001269A3" w:rsidRPr="00C61436">
              <w:rPr>
                <w:rStyle w:val="Hyperlink"/>
                <w:rFonts w:cs="Times New Roman"/>
                <w:noProof/>
              </w:rPr>
              <w:t>Example Cases</w:t>
            </w:r>
            <w:r w:rsidR="001269A3">
              <w:rPr>
                <w:noProof/>
                <w:webHidden/>
              </w:rPr>
              <w:tab/>
            </w:r>
            <w:r w:rsidR="001269A3">
              <w:rPr>
                <w:noProof/>
                <w:webHidden/>
              </w:rPr>
              <w:fldChar w:fldCharType="begin"/>
            </w:r>
            <w:r w:rsidR="001269A3">
              <w:rPr>
                <w:noProof/>
                <w:webHidden/>
              </w:rPr>
              <w:instrText xml:space="preserve"> PAGEREF _Toc171689081 \h </w:instrText>
            </w:r>
            <w:r w:rsidR="001269A3">
              <w:rPr>
                <w:noProof/>
                <w:webHidden/>
              </w:rPr>
            </w:r>
            <w:r w:rsidR="001269A3">
              <w:rPr>
                <w:noProof/>
                <w:webHidden/>
              </w:rPr>
              <w:fldChar w:fldCharType="separate"/>
            </w:r>
            <w:r w:rsidR="001269A3">
              <w:rPr>
                <w:noProof/>
                <w:webHidden/>
              </w:rPr>
              <w:t>50</w:t>
            </w:r>
            <w:r w:rsidR="001269A3">
              <w:rPr>
                <w:noProof/>
                <w:webHidden/>
              </w:rPr>
              <w:fldChar w:fldCharType="end"/>
            </w:r>
          </w:hyperlink>
        </w:p>
        <w:p w14:paraId="03EFB331" w14:textId="3EB004C1" w:rsidR="001269A3" w:rsidRDefault="00000000">
          <w:pPr>
            <w:pStyle w:val="TOC3"/>
            <w:tabs>
              <w:tab w:val="left" w:pos="1320"/>
              <w:tab w:val="right" w:leader="dot" w:pos="9350"/>
            </w:tabs>
            <w:rPr>
              <w:rFonts w:eastAsiaTheme="minorEastAsia"/>
              <w:noProof/>
              <w:kern w:val="2"/>
              <w14:ligatures w14:val="standardContextual"/>
            </w:rPr>
          </w:pPr>
          <w:hyperlink w:anchor="_Toc171689082" w:history="1">
            <w:r w:rsidR="001269A3" w:rsidRPr="00C61436">
              <w:rPr>
                <w:rStyle w:val="Hyperlink"/>
                <w:rFonts w:cs="Times New Roman"/>
                <w:noProof/>
              </w:rPr>
              <w:t>3.4.1.</w:t>
            </w:r>
            <w:r w:rsidR="001269A3">
              <w:rPr>
                <w:rFonts w:eastAsiaTheme="minorEastAsia"/>
                <w:noProof/>
                <w:kern w:val="2"/>
                <w14:ligatures w14:val="standardContextual"/>
              </w:rPr>
              <w:tab/>
            </w:r>
            <w:r w:rsidR="001269A3" w:rsidRPr="00C61436">
              <w:rPr>
                <w:rStyle w:val="Hyperlink"/>
                <w:rFonts w:cs="Times New Roman"/>
                <w:noProof/>
              </w:rPr>
              <w:t>2D COMSOL of simulation of the mirror</w:t>
            </w:r>
            <w:r w:rsidR="001269A3">
              <w:rPr>
                <w:noProof/>
                <w:webHidden/>
              </w:rPr>
              <w:tab/>
            </w:r>
            <w:r w:rsidR="001269A3">
              <w:rPr>
                <w:noProof/>
                <w:webHidden/>
              </w:rPr>
              <w:fldChar w:fldCharType="begin"/>
            </w:r>
            <w:r w:rsidR="001269A3">
              <w:rPr>
                <w:noProof/>
                <w:webHidden/>
              </w:rPr>
              <w:instrText xml:space="preserve"> PAGEREF _Toc171689082 \h </w:instrText>
            </w:r>
            <w:r w:rsidR="001269A3">
              <w:rPr>
                <w:noProof/>
                <w:webHidden/>
              </w:rPr>
            </w:r>
            <w:r w:rsidR="001269A3">
              <w:rPr>
                <w:noProof/>
                <w:webHidden/>
              </w:rPr>
              <w:fldChar w:fldCharType="separate"/>
            </w:r>
            <w:r w:rsidR="001269A3">
              <w:rPr>
                <w:noProof/>
                <w:webHidden/>
              </w:rPr>
              <w:t>50</w:t>
            </w:r>
            <w:r w:rsidR="001269A3">
              <w:rPr>
                <w:noProof/>
                <w:webHidden/>
              </w:rPr>
              <w:fldChar w:fldCharType="end"/>
            </w:r>
          </w:hyperlink>
        </w:p>
        <w:p w14:paraId="1DBA0DEF" w14:textId="3F423C93" w:rsidR="001269A3" w:rsidRDefault="00000000" w:rsidP="001269A3">
          <w:pPr>
            <w:pStyle w:val="TOC2"/>
            <w:rPr>
              <w:rFonts w:eastAsiaTheme="minorEastAsia"/>
              <w:noProof/>
              <w:kern w:val="2"/>
              <w14:ligatures w14:val="standardContextual"/>
            </w:rPr>
          </w:pPr>
          <w:hyperlink w:anchor="_Toc171689083" w:history="1">
            <w:r w:rsidR="001269A3" w:rsidRPr="00C61436">
              <w:rPr>
                <w:rStyle w:val="Hyperlink"/>
                <w:noProof/>
              </w:rPr>
              <w:t>3.5.</w:t>
            </w:r>
            <w:r w:rsidR="001269A3">
              <w:rPr>
                <w:rFonts w:eastAsiaTheme="minorEastAsia"/>
                <w:noProof/>
                <w:kern w:val="2"/>
                <w14:ligatures w14:val="standardContextual"/>
              </w:rPr>
              <w:tab/>
            </w:r>
            <w:r w:rsidR="001269A3" w:rsidRPr="00C61436">
              <w:rPr>
                <w:rStyle w:val="Hyperlink"/>
                <w:noProof/>
              </w:rPr>
              <w:t>Simulation Model Validation with Experimental Results</w:t>
            </w:r>
            <w:r w:rsidR="001269A3">
              <w:rPr>
                <w:noProof/>
                <w:webHidden/>
              </w:rPr>
              <w:tab/>
            </w:r>
            <w:r w:rsidR="001269A3">
              <w:rPr>
                <w:noProof/>
                <w:webHidden/>
              </w:rPr>
              <w:fldChar w:fldCharType="begin"/>
            </w:r>
            <w:r w:rsidR="001269A3">
              <w:rPr>
                <w:noProof/>
                <w:webHidden/>
              </w:rPr>
              <w:instrText xml:space="preserve"> PAGEREF _Toc171689083 \h </w:instrText>
            </w:r>
            <w:r w:rsidR="001269A3">
              <w:rPr>
                <w:noProof/>
                <w:webHidden/>
              </w:rPr>
            </w:r>
            <w:r w:rsidR="001269A3">
              <w:rPr>
                <w:noProof/>
                <w:webHidden/>
              </w:rPr>
              <w:fldChar w:fldCharType="separate"/>
            </w:r>
            <w:r w:rsidR="001269A3">
              <w:rPr>
                <w:noProof/>
                <w:webHidden/>
              </w:rPr>
              <w:t>54</w:t>
            </w:r>
            <w:r w:rsidR="001269A3">
              <w:rPr>
                <w:noProof/>
                <w:webHidden/>
              </w:rPr>
              <w:fldChar w:fldCharType="end"/>
            </w:r>
          </w:hyperlink>
        </w:p>
        <w:p w14:paraId="05B546F8" w14:textId="51964B87" w:rsidR="001269A3" w:rsidRDefault="00000000">
          <w:pPr>
            <w:pStyle w:val="TOC1"/>
            <w:rPr>
              <w:rFonts w:eastAsiaTheme="minorEastAsia"/>
              <w:noProof/>
              <w:kern w:val="2"/>
              <w14:ligatures w14:val="standardContextual"/>
            </w:rPr>
          </w:pPr>
          <w:hyperlink w:anchor="_Toc171689084" w:history="1">
            <w:r w:rsidR="001269A3" w:rsidRPr="00C61436">
              <w:rPr>
                <w:rStyle w:val="Hyperlink"/>
                <w:rFonts w:ascii="Times New Roman" w:hAnsi="Times New Roman"/>
                <w:b/>
                <w:bCs/>
                <w:noProof/>
              </w:rPr>
              <w:t>4.</w:t>
            </w:r>
            <w:r w:rsidR="001269A3">
              <w:rPr>
                <w:rFonts w:eastAsiaTheme="minorEastAsia"/>
                <w:noProof/>
                <w:kern w:val="2"/>
                <w14:ligatures w14:val="standardContextual"/>
              </w:rPr>
              <w:tab/>
            </w:r>
            <w:r w:rsidR="001269A3" w:rsidRPr="00C61436">
              <w:rPr>
                <w:rStyle w:val="Hyperlink"/>
                <w:rFonts w:ascii="Times New Roman" w:hAnsi="Times New Roman"/>
                <w:b/>
                <w:bCs/>
                <w:noProof/>
              </w:rPr>
              <w:t>Codes for system control</w:t>
            </w:r>
            <w:r w:rsidR="001269A3">
              <w:rPr>
                <w:noProof/>
                <w:webHidden/>
              </w:rPr>
              <w:tab/>
            </w:r>
            <w:r w:rsidR="001269A3">
              <w:rPr>
                <w:noProof/>
                <w:webHidden/>
              </w:rPr>
              <w:fldChar w:fldCharType="begin"/>
            </w:r>
            <w:r w:rsidR="001269A3">
              <w:rPr>
                <w:noProof/>
                <w:webHidden/>
              </w:rPr>
              <w:instrText xml:space="preserve"> PAGEREF _Toc171689084 \h </w:instrText>
            </w:r>
            <w:r w:rsidR="001269A3">
              <w:rPr>
                <w:noProof/>
                <w:webHidden/>
              </w:rPr>
            </w:r>
            <w:r w:rsidR="001269A3">
              <w:rPr>
                <w:noProof/>
                <w:webHidden/>
              </w:rPr>
              <w:fldChar w:fldCharType="separate"/>
            </w:r>
            <w:r w:rsidR="001269A3">
              <w:rPr>
                <w:noProof/>
                <w:webHidden/>
              </w:rPr>
              <w:t>61</w:t>
            </w:r>
            <w:r w:rsidR="001269A3">
              <w:rPr>
                <w:noProof/>
                <w:webHidden/>
              </w:rPr>
              <w:fldChar w:fldCharType="end"/>
            </w:r>
          </w:hyperlink>
        </w:p>
        <w:p w14:paraId="167053F7" w14:textId="5D907B31" w:rsidR="001269A3" w:rsidRDefault="00000000" w:rsidP="001269A3">
          <w:pPr>
            <w:pStyle w:val="TOC2"/>
            <w:rPr>
              <w:rFonts w:eastAsiaTheme="minorEastAsia"/>
              <w:noProof/>
              <w:kern w:val="2"/>
              <w14:ligatures w14:val="standardContextual"/>
            </w:rPr>
          </w:pPr>
          <w:hyperlink w:anchor="_Toc171689085" w:history="1">
            <w:r w:rsidR="001269A3" w:rsidRPr="00C61436">
              <w:rPr>
                <w:rStyle w:val="Hyperlink"/>
                <w:noProof/>
              </w:rPr>
              <w:t>4.1.</w:t>
            </w:r>
            <w:r w:rsidR="001269A3">
              <w:rPr>
                <w:rFonts w:eastAsiaTheme="minorEastAsia"/>
                <w:noProof/>
                <w:kern w:val="2"/>
                <w14:ligatures w14:val="standardContextual"/>
              </w:rPr>
              <w:tab/>
            </w:r>
            <w:r w:rsidR="001269A3" w:rsidRPr="00C61436">
              <w:rPr>
                <w:rStyle w:val="Hyperlink"/>
                <w:noProof/>
              </w:rPr>
              <w:t>Summary of Code Deliverables</w:t>
            </w:r>
            <w:r w:rsidR="001269A3">
              <w:rPr>
                <w:noProof/>
                <w:webHidden/>
              </w:rPr>
              <w:tab/>
            </w:r>
            <w:r w:rsidR="001269A3">
              <w:rPr>
                <w:noProof/>
                <w:webHidden/>
              </w:rPr>
              <w:fldChar w:fldCharType="begin"/>
            </w:r>
            <w:r w:rsidR="001269A3">
              <w:rPr>
                <w:noProof/>
                <w:webHidden/>
              </w:rPr>
              <w:instrText xml:space="preserve"> PAGEREF _Toc171689085 \h </w:instrText>
            </w:r>
            <w:r w:rsidR="001269A3">
              <w:rPr>
                <w:noProof/>
                <w:webHidden/>
              </w:rPr>
            </w:r>
            <w:r w:rsidR="001269A3">
              <w:rPr>
                <w:noProof/>
                <w:webHidden/>
              </w:rPr>
              <w:fldChar w:fldCharType="separate"/>
            </w:r>
            <w:r w:rsidR="001269A3">
              <w:rPr>
                <w:noProof/>
                <w:webHidden/>
              </w:rPr>
              <w:t>61</w:t>
            </w:r>
            <w:r w:rsidR="001269A3">
              <w:rPr>
                <w:noProof/>
                <w:webHidden/>
              </w:rPr>
              <w:fldChar w:fldCharType="end"/>
            </w:r>
          </w:hyperlink>
        </w:p>
        <w:p w14:paraId="6E51E339" w14:textId="08C8C3F9" w:rsidR="001269A3" w:rsidRDefault="00000000" w:rsidP="001269A3">
          <w:pPr>
            <w:pStyle w:val="TOC2"/>
            <w:rPr>
              <w:rFonts w:eastAsiaTheme="minorEastAsia"/>
              <w:noProof/>
              <w:kern w:val="2"/>
              <w14:ligatures w14:val="standardContextual"/>
            </w:rPr>
          </w:pPr>
          <w:hyperlink w:anchor="_Toc171689086" w:history="1">
            <w:r w:rsidR="001269A3" w:rsidRPr="00C61436">
              <w:rPr>
                <w:rStyle w:val="Hyperlink"/>
                <w:noProof/>
              </w:rPr>
              <w:t>4.2.</w:t>
            </w:r>
            <w:r w:rsidR="001269A3">
              <w:rPr>
                <w:rFonts w:eastAsiaTheme="minorEastAsia"/>
                <w:noProof/>
                <w:kern w:val="2"/>
                <w14:ligatures w14:val="standardContextual"/>
              </w:rPr>
              <w:tab/>
            </w:r>
            <w:r w:rsidR="001269A3" w:rsidRPr="00C61436">
              <w:rPr>
                <w:rStyle w:val="Hyperlink"/>
                <w:noProof/>
              </w:rPr>
              <w:t>Details of Code Deliverables</w:t>
            </w:r>
            <w:r w:rsidR="001269A3">
              <w:rPr>
                <w:noProof/>
                <w:webHidden/>
              </w:rPr>
              <w:tab/>
            </w:r>
            <w:r w:rsidR="001269A3">
              <w:rPr>
                <w:noProof/>
                <w:webHidden/>
              </w:rPr>
              <w:fldChar w:fldCharType="begin"/>
            </w:r>
            <w:r w:rsidR="001269A3">
              <w:rPr>
                <w:noProof/>
                <w:webHidden/>
              </w:rPr>
              <w:instrText xml:space="preserve"> PAGEREF _Toc171689086 \h </w:instrText>
            </w:r>
            <w:r w:rsidR="001269A3">
              <w:rPr>
                <w:noProof/>
                <w:webHidden/>
              </w:rPr>
            </w:r>
            <w:r w:rsidR="001269A3">
              <w:rPr>
                <w:noProof/>
                <w:webHidden/>
              </w:rPr>
              <w:fldChar w:fldCharType="separate"/>
            </w:r>
            <w:r w:rsidR="001269A3">
              <w:rPr>
                <w:noProof/>
                <w:webHidden/>
              </w:rPr>
              <w:t>61</w:t>
            </w:r>
            <w:r w:rsidR="001269A3">
              <w:rPr>
                <w:noProof/>
                <w:webHidden/>
              </w:rPr>
              <w:fldChar w:fldCharType="end"/>
            </w:r>
          </w:hyperlink>
        </w:p>
        <w:p w14:paraId="56870043" w14:textId="39D3941D" w:rsidR="001269A3" w:rsidRDefault="00000000">
          <w:pPr>
            <w:pStyle w:val="TOC3"/>
            <w:tabs>
              <w:tab w:val="left" w:pos="1320"/>
              <w:tab w:val="right" w:leader="dot" w:pos="9350"/>
            </w:tabs>
            <w:rPr>
              <w:rFonts w:eastAsiaTheme="minorEastAsia"/>
              <w:noProof/>
              <w:kern w:val="2"/>
              <w14:ligatures w14:val="standardContextual"/>
            </w:rPr>
          </w:pPr>
          <w:hyperlink w:anchor="_Toc171689087" w:history="1">
            <w:r w:rsidR="001269A3" w:rsidRPr="00C61436">
              <w:rPr>
                <w:rStyle w:val="Hyperlink"/>
                <w:noProof/>
              </w:rPr>
              <w:t>4.2.1.</w:t>
            </w:r>
            <w:r w:rsidR="001269A3">
              <w:rPr>
                <w:rFonts w:eastAsiaTheme="minorEastAsia"/>
                <w:noProof/>
                <w:kern w:val="2"/>
                <w14:ligatures w14:val="standardContextual"/>
              </w:rPr>
              <w:tab/>
            </w:r>
            <w:r w:rsidR="001269A3" w:rsidRPr="00C61436">
              <w:rPr>
                <w:rStyle w:val="Hyperlink"/>
                <w:noProof/>
              </w:rPr>
              <w:t>Single Coil Control</w:t>
            </w:r>
            <w:r w:rsidR="001269A3">
              <w:rPr>
                <w:noProof/>
                <w:webHidden/>
              </w:rPr>
              <w:tab/>
            </w:r>
            <w:r w:rsidR="001269A3">
              <w:rPr>
                <w:noProof/>
                <w:webHidden/>
              </w:rPr>
              <w:fldChar w:fldCharType="begin"/>
            </w:r>
            <w:r w:rsidR="001269A3">
              <w:rPr>
                <w:noProof/>
                <w:webHidden/>
              </w:rPr>
              <w:instrText xml:space="preserve"> PAGEREF _Toc171689087 \h </w:instrText>
            </w:r>
            <w:r w:rsidR="001269A3">
              <w:rPr>
                <w:noProof/>
                <w:webHidden/>
              </w:rPr>
            </w:r>
            <w:r w:rsidR="001269A3">
              <w:rPr>
                <w:noProof/>
                <w:webHidden/>
              </w:rPr>
              <w:fldChar w:fldCharType="separate"/>
            </w:r>
            <w:r w:rsidR="001269A3">
              <w:rPr>
                <w:noProof/>
                <w:webHidden/>
              </w:rPr>
              <w:t>61</w:t>
            </w:r>
            <w:r w:rsidR="001269A3">
              <w:rPr>
                <w:noProof/>
                <w:webHidden/>
              </w:rPr>
              <w:fldChar w:fldCharType="end"/>
            </w:r>
          </w:hyperlink>
        </w:p>
        <w:p w14:paraId="1421DC3D" w14:textId="57D98662" w:rsidR="001269A3" w:rsidRDefault="00000000">
          <w:pPr>
            <w:pStyle w:val="TOC3"/>
            <w:tabs>
              <w:tab w:val="left" w:pos="1320"/>
              <w:tab w:val="right" w:leader="dot" w:pos="9350"/>
            </w:tabs>
            <w:rPr>
              <w:rFonts w:eastAsiaTheme="minorEastAsia"/>
              <w:noProof/>
              <w:kern w:val="2"/>
              <w14:ligatures w14:val="standardContextual"/>
            </w:rPr>
          </w:pPr>
          <w:hyperlink w:anchor="_Toc171689088" w:history="1">
            <w:r w:rsidR="001269A3" w:rsidRPr="00C61436">
              <w:rPr>
                <w:rStyle w:val="Hyperlink"/>
                <w:noProof/>
              </w:rPr>
              <w:t>4.2.2.</w:t>
            </w:r>
            <w:r w:rsidR="001269A3">
              <w:rPr>
                <w:rFonts w:eastAsiaTheme="minorEastAsia"/>
                <w:noProof/>
                <w:kern w:val="2"/>
                <w14:ligatures w14:val="standardContextual"/>
              </w:rPr>
              <w:tab/>
            </w:r>
            <w:r w:rsidR="001269A3" w:rsidRPr="00C61436">
              <w:rPr>
                <w:rStyle w:val="Hyperlink"/>
                <w:noProof/>
              </w:rPr>
              <w:t>7 Coil MIMO Control</w:t>
            </w:r>
            <w:r w:rsidR="001269A3">
              <w:rPr>
                <w:noProof/>
                <w:webHidden/>
              </w:rPr>
              <w:tab/>
            </w:r>
            <w:r w:rsidR="001269A3">
              <w:rPr>
                <w:noProof/>
                <w:webHidden/>
              </w:rPr>
              <w:fldChar w:fldCharType="begin"/>
            </w:r>
            <w:r w:rsidR="001269A3">
              <w:rPr>
                <w:noProof/>
                <w:webHidden/>
              </w:rPr>
              <w:instrText xml:space="preserve"> PAGEREF _Toc171689088 \h </w:instrText>
            </w:r>
            <w:r w:rsidR="001269A3">
              <w:rPr>
                <w:noProof/>
                <w:webHidden/>
              </w:rPr>
            </w:r>
            <w:r w:rsidR="001269A3">
              <w:rPr>
                <w:noProof/>
                <w:webHidden/>
              </w:rPr>
              <w:fldChar w:fldCharType="separate"/>
            </w:r>
            <w:r w:rsidR="001269A3">
              <w:rPr>
                <w:noProof/>
                <w:webHidden/>
              </w:rPr>
              <w:t>61</w:t>
            </w:r>
            <w:r w:rsidR="001269A3">
              <w:rPr>
                <w:noProof/>
                <w:webHidden/>
              </w:rPr>
              <w:fldChar w:fldCharType="end"/>
            </w:r>
          </w:hyperlink>
        </w:p>
        <w:p w14:paraId="720AD817" w14:textId="72273A8E" w:rsidR="001269A3" w:rsidRDefault="00000000" w:rsidP="001269A3">
          <w:pPr>
            <w:pStyle w:val="TOC2"/>
            <w:rPr>
              <w:rFonts w:eastAsiaTheme="minorEastAsia"/>
              <w:noProof/>
              <w:kern w:val="2"/>
              <w14:ligatures w14:val="standardContextual"/>
            </w:rPr>
          </w:pPr>
          <w:hyperlink w:anchor="_Toc171689089" w:history="1">
            <w:r w:rsidR="001269A3" w:rsidRPr="00C61436">
              <w:rPr>
                <w:rStyle w:val="Hyperlink"/>
                <w:noProof/>
              </w:rPr>
              <w:t>4.3.</w:t>
            </w:r>
            <w:r w:rsidR="001269A3">
              <w:rPr>
                <w:rFonts w:eastAsiaTheme="minorEastAsia"/>
                <w:noProof/>
                <w:kern w:val="2"/>
                <w14:ligatures w14:val="standardContextual"/>
              </w:rPr>
              <w:tab/>
            </w:r>
            <w:r w:rsidR="001269A3" w:rsidRPr="00C61436">
              <w:rPr>
                <w:rStyle w:val="Hyperlink"/>
                <w:noProof/>
              </w:rPr>
              <w:t>Modeling Approach</w:t>
            </w:r>
            <w:r w:rsidR="001269A3">
              <w:rPr>
                <w:noProof/>
                <w:webHidden/>
              </w:rPr>
              <w:tab/>
            </w:r>
            <w:r w:rsidR="001269A3">
              <w:rPr>
                <w:noProof/>
                <w:webHidden/>
              </w:rPr>
              <w:fldChar w:fldCharType="begin"/>
            </w:r>
            <w:r w:rsidR="001269A3">
              <w:rPr>
                <w:noProof/>
                <w:webHidden/>
              </w:rPr>
              <w:instrText xml:space="preserve"> PAGEREF _Toc171689089 \h </w:instrText>
            </w:r>
            <w:r w:rsidR="001269A3">
              <w:rPr>
                <w:noProof/>
                <w:webHidden/>
              </w:rPr>
            </w:r>
            <w:r w:rsidR="001269A3">
              <w:rPr>
                <w:noProof/>
                <w:webHidden/>
              </w:rPr>
              <w:fldChar w:fldCharType="separate"/>
            </w:r>
            <w:r w:rsidR="001269A3">
              <w:rPr>
                <w:noProof/>
                <w:webHidden/>
              </w:rPr>
              <w:t>62</w:t>
            </w:r>
            <w:r w:rsidR="001269A3">
              <w:rPr>
                <w:noProof/>
                <w:webHidden/>
              </w:rPr>
              <w:fldChar w:fldCharType="end"/>
            </w:r>
          </w:hyperlink>
        </w:p>
        <w:p w14:paraId="2510D295" w14:textId="7D31FE0F" w:rsidR="001269A3" w:rsidRDefault="00000000" w:rsidP="001269A3">
          <w:pPr>
            <w:pStyle w:val="TOC2"/>
            <w:rPr>
              <w:rFonts w:eastAsiaTheme="minorEastAsia"/>
              <w:noProof/>
              <w:kern w:val="2"/>
              <w14:ligatures w14:val="standardContextual"/>
            </w:rPr>
          </w:pPr>
          <w:hyperlink w:anchor="_Toc171689090" w:history="1">
            <w:r w:rsidR="001269A3" w:rsidRPr="00C61436">
              <w:rPr>
                <w:rStyle w:val="Hyperlink"/>
                <w:rFonts w:cs="Times New Roman"/>
                <w:noProof/>
              </w:rPr>
              <w:t>4.4.</w:t>
            </w:r>
            <w:r w:rsidR="001269A3">
              <w:rPr>
                <w:rFonts w:eastAsiaTheme="minorEastAsia"/>
                <w:noProof/>
                <w:kern w:val="2"/>
                <w14:ligatures w14:val="standardContextual"/>
              </w:rPr>
              <w:tab/>
            </w:r>
            <w:r w:rsidR="001269A3" w:rsidRPr="00C61436">
              <w:rPr>
                <w:rStyle w:val="Hyperlink"/>
                <w:rFonts w:cs="Times New Roman"/>
                <w:noProof/>
              </w:rPr>
              <w:t>Example Cases</w:t>
            </w:r>
            <w:r w:rsidR="001269A3">
              <w:rPr>
                <w:noProof/>
                <w:webHidden/>
              </w:rPr>
              <w:tab/>
            </w:r>
            <w:r w:rsidR="001269A3">
              <w:rPr>
                <w:noProof/>
                <w:webHidden/>
              </w:rPr>
              <w:fldChar w:fldCharType="begin"/>
            </w:r>
            <w:r w:rsidR="001269A3">
              <w:rPr>
                <w:noProof/>
                <w:webHidden/>
              </w:rPr>
              <w:instrText xml:space="preserve"> PAGEREF _Toc171689090 \h </w:instrText>
            </w:r>
            <w:r w:rsidR="001269A3">
              <w:rPr>
                <w:noProof/>
                <w:webHidden/>
              </w:rPr>
            </w:r>
            <w:r w:rsidR="001269A3">
              <w:rPr>
                <w:noProof/>
                <w:webHidden/>
              </w:rPr>
              <w:fldChar w:fldCharType="separate"/>
            </w:r>
            <w:r w:rsidR="001269A3">
              <w:rPr>
                <w:noProof/>
                <w:webHidden/>
              </w:rPr>
              <w:t>64</w:t>
            </w:r>
            <w:r w:rsidR="001269A3">
              <w:rPr>
                <w:noProof/>
                <w:webHidden/>
              </w:rPr>
              <w:fldChar w:fldCharType="end"/>
            </w:r>
          </w:hyperlink>
        </w:p>
        <w:p w14:paraId="116B6B15" w14:textId="4E20416F" w:rsidR="001269A3" w:rsidRDefault="00000000">
          <w:pPr>
            <w:pStyle w:val="TOC3"/>
            <w:tabs>
              <w:tab w:val="left" w:pos="1320"/>
              <w:tab w:val="right" w:leader="dot" w:pos="9350"/>
            </w:tabs>
            <w:rPr>
              <w:rFonts w:eastAsiaTheme="minorEastAsia"/>
              <w:noProof/>
              <w:kern w:val="2"/>
              <w14:ligatures w14:val="standardContextual"/>
            </w:rPr>
          </w:pPr>
          <w:hyperlink w:anchor="_Toc171689091" w:history="1">
            <w:r w:rsidR="001269A3" w:rsidRPr="00C61436">
              <w:rPr>
                <w:rStyle w:val="Hyperlink"/>
                <w:noProof/>
              </w:rPr>
              <w:t>4.4.1.</w:t>
            </w:r>
            <w:r w:rsidR="001269A3">
              <w:rPr>
                <w:rFonts w:eastAsiaTheme="minorEastAsia"/>
                <w:noProof/>
                <w:kern w:val="2"/>
                <w14:ligatures w14:val="standardContextual"/>
              </w:rPr>
              <w:tab/>
            </w:r>
            <w:r w:rsidR="001269A3" w:rsidRPr="00C61436">
              <w:rPr>
                <w:rStyle w:val="Hyperlink"/>
                <w:noProof/>
              </w:rPr>
              <w:t>Simulations</w:t>
            </w:r>
            <w:r w:rsidR="001269A3">
              <w:rPr>
                <w:noProof/>
                <w:webHidden/>
              </w:rPr>
              <w:tab/>
            </w:r>
            <w:r w:rsidR="001269A3">
              <w:rPr>
                <w:noProof/>
                <w:webHidden/>
              </w:rPr>
              <w:fldChar w:fldCharType="begin"/>
            </w:r>
            <w:r w:rsidR="001269A3">
              <w:rPr>
                <w:noProof/>
                <w:webHidden/>
              </w:rPr>
              <w:instrText xml:space="preserve"> PAGEREF _Toc171689091 \h </w:instrText>
            </w:r>
            <w:r w:rsidR="001269A3">
              <w:rPr>
                <w:noProof/>
                <w:webHidden/>
              </w:rPr>
            </w:r>
            <w:r w:rsidR="001269A3">
              <w:rPr>
                <w:noProof/>
                <w:webHidden/>
              </w:rPr>
              <w:fldChar w:fldCharType="separate"/>
            </w:r>
            <w:r w:rsidR="001269A3">
              <w:rPr>
                <w:noProof/>
                <w:webHidden/>
              </w:rPr>
              <w:t>66</w:t>
            </w:r>
            <w:r w:rsidR="001269A3">
              <w:rPr>
                <w:noProof/>
                <w:webHidden/>
              </w:rPr>
              <w:fldChar w:fldCharType="end"/>
            </w:r>
          </w:hyperlink>
        </w:p>
        <w:p w14:paraId="60F7CD02" w14:textId="1E0F11F5" w:rsidR="001269A3" w:rsidRDefault="00000000" w:rsidP="001269A3">
          <w:pPr>
            <w:pStyle w:val="TOC2"/>
            <w:rPr>
              <w:rFonts w:eastAsiaTheme="minorEastAsia"/>
              <w:noProof/>
              <w:kern w:val="2"/>
              <w14:ligatures w14:val="standardContextual"/>
            </w:rPr>
          </w:pPr>
          <w:hyperlink w:anchor="_Toc171689092" w:history="1">
            <w:r w:rsidR="001269A3" w:rsidRPr="00C61436">
              <w:rPr>
                <w:rStyle w:val="Hyperlink"/>
                <w:rFonts w:cs="Times New Roman"/>
                <w:noProof/>
              </w:rPr>
              <w:t>4.5.</w:t>
            </w:r>
            <w:r w:rsidR="001269A3">
              <w:rPr>
                <w:rFonts w:eastAsiaTheme="minorEastAsia"/>
                <w:noProof/>
                <w:kern w:val="2"/>
                <w14:ligatures w14:val="standardContextual"/>
              </w:rPr>
              <w:tab/>
            </w:r>
            <w:r w:rsidR="001269A3" w:rsidRPr="00C61436">
              <w:rPr>
                <w:rStyle w:val="Hyperlink"/>
                <w:rFonts w:cs="Times New Roman"/>
                <w:noProof/>
              </w:rPr>
              <w:t>Example Cases</w:t>
            </w:r>
            <w:r w:rsidR="001269A3">
              <w:rPr>
                <w:noProof/>
                <w:webHidden/>
              </w:rPr>
              <w:tab/>
            </w:r>
            <w:r w:rsidR="001269A3">
              <w:rPr>
                <w:noProof/>
                <w:webHidden/>
              </w:rPr>
              <w:fldChar w:fldCharType="begin"/>
            </w:r>
            <w:r w:rsidR="001269A3">
              <w:rPr>
                <w:noProof/>
                <w:webHidden/>
              </w:rPr>
              <w:instrText xml:space="preserve"> PAGEREF _Toc171689092 \h </w:instrText>
            </w:r>
            <w:r w:rsidR="001269A3">
              <w:rPr>
                <w:noProof/>
                <w:webHidden/>
              </w:rPr>
            </w:r>
            <w:r w:rsidR="001269A3">
              <w:rPr>
                <w:noProof/>
                <w:webHidden/>
              </w:rPr>
              <w:fldChar w:fldCharType="separate"/>
            </w:r>
            <w:r w:rsidR="001269A3">
              <w:rPr>
                <w:noProof/>
                <w:webHidden/>
              </w:rPr>
              <w:t>69</w:t>
            </w:r>
            <w:r w:rsidR="001269A3">
              <w:rPr>
                <w:noProof/>
                <w:webHidden/>
              </w:rPr>
              <w:fldChar w:fldCharType="end"/>
            </w:r>
          </w:hyperlink>
        </w:p>
        <w:p w14:paraId="1D80B167" w14:textId="48E3CDC3" w:rsidR="001269A3" w:rsidRDefault="00000000">
          <w:pPr>
            <w:pStyle w:val="TOC3"/>
            <w:tabs>
              <w:tab w:val="left" w:pos="1320"/>
              <w:tab w:val="right" w:leader="dot" w:pos="9350"/>
            </w:tabs>
            <w:rPr>
              <w:rFonts w:eastAsiaTheme="minorEastAsia"/>
              <w:noProof/>
              <w:kern w:val="2"/>
              <w14:ligatures w14:val="standardContextual"/>
            </w:rPr>
          </w:pPr>
          <w:hyperlink w:anchor="_Toc171689093" w:history="1">
            <w:r w:rsidR="001269A3" w:rsidRPr="00C61436">
              <w:rPr>
                <w:rStyle w:val="Hyperlink"/>
                <w:rFonts w:cs="Times New Roman"/>
                <w:noProof/>
              </w:rPr>
              <w:t>4.5.1.</w:t>
            </w:r>
            <w:r w:rsidR="001269A3">
              <w:rPr>
                <w:rFonts w:eastAsiaTheme="minorEastAsia"/>
                <w:noProof/>
                <w:kern w:val="2"/>
                <w14:ligatures w14:val="standardContextual"/>
              </w:rPr>
              <w:tab/>
            </w:r>
            <w:r w:rsidR="001269A3" w:rsidRPr="00C61436">
              <w:rPr>
                <w:rStyle w:val="Hyperlink"/>
                <w:rFonts w:cs="Times New Roman"/>
                <w:noProof/>
              </w:rPr>
              <w:t>FDM model</w:t>
            </w:r>
            <w:r w:rsidR="001269A3">
              <w:rPr>
                <w:noProof/>
                <w:webHidden/>
              </w:rPr>
              <w:tab/>
            </w:r>
            <w:r w:rsidR="001269A3">
              <w:rPr>
                <w:noProof/>
                <w:webHidden/>
              </w:rPr>
              <w:fldChar w:fldCharType="begin"/>
            </w:r>
            <w:r w:rsidR="001269A3">
              <w:rPr>
                <w:noProof/>
                <w:webHidden/>
              </w:rPr>
              <w:instrText xml:space="preserve"> PAGEREF _Toc171689093 \h </w:instrText>
            </w:r>
            <w:r w:rsidR="001269A3">
              <w:rPr>
                <w:noProof/>
                <w:webHidden/>
              </w:rPr>
            </w:r>
            <w:r w:rsidR="001269A3">
              <w:rPr>
                <w:noProof/>
                <w:webHidden/>
              </w:rPr>
              <w:fldChar w:fldCharType="separate"/>
            </w:r>
            <w:r w:rsidR="001269A3">
              <w:rPr>
                <w:noProof/>
                <w:webHidden/>
              </w:rPr>
              <w:t>69</w:t>
            </w:r>
            <w:r w:rsidR="001269A3">
              <w:rPr>
                <w:noProof/>
                <w:webHidden/>
              </w:rPr>
              <w:fldChar w:fldCharType="end"/>
            </w:r>
          </w:hyperlink>
        </w:p>
        <w:p w14:paraId="6D227091" w14:textId="25F61D03" w:rsidR="001269A3" w:rsidRDefault="00000000">
          <w:pPr>
            <w:pStyle w:val="TOC3"/>
            <w:tabs>
              <w:tab w:val="left" w:pos="1320"/>
              <w:tab w:val="right" w:leader="dot" w:pos="9350"/>
            </w:tabs>
            <w:rPr>
              <w:rFonts w:eastAsiaTheme="minorEastAsia"/>
              <w:noProof/>
              <w:kern w:val="2"/>
              <w14:ligatures w14:val="standardContextual"/>
            </w:rPr>
          </w:pPr>
          <w:hyperlink w:anchor="_Toc171689094" w:history="1">
            <w:r w:rsidR="001269A3" w:rsidRPr="00C61436">
              <w:rPr>
                <w:rStyle w:val="Hyperlink"/>
                <w:rFonts w:cs="Times New Roman"/>
                <w:noProof/>
              </w:rPr>
              <w:t>4.5.2.</w:t>
            </w:r>
            <w:r w:rsidR="001269A3">
              <w:rPr>
                <w:rFonts w:eastAsiaTheme="minorEastAsia"/>
                <w:noProof/>
                <w:kern w:val="2"/>
                <w14:ligatures w14:val="standardContextual"/>
              </w:rPr>
              <w:tab/>
            </w:r>
            <w:r w:rsidR="001269A3" w:rsidRPr="00C61436">
              <w:rPr>
                <w:rStyle w:val="Hyperlink"/>
                <w:rFonts w:cs="Times New Roman"/>
                <w:noProof/>
              </w:rPr>
              <w:t>Single Coil Control</w:t>
            </w:r>
            <w:r w:rsidR="001269A3">
              <w:rPr>
                <w:noProof/>
                <w:webHidden/>
              </w:rPr>
              <w:tab/>
            </w:r>
            <w:r w:rsidR="001269A3">
              <w:rPr>
                <w:noProof/>
                <w:webHidden/>
              </w:rPr>
              <w:fldChar w:fldCharType="begin"/>
            </w:r>
            <w:r w:rsidR="001269A3">
              <w:rPr>
                <w:noProof/>
                <w:webHidden/>
              </w:rPr>
              <w:instrText xml:space="preserve"> PAGEREF _Toc171689094 \h </w:instrText>
            </w:r>
            <w:r w:rsidR="001269A3">
              <w:rPr>
                <w:noProof/>
                <w:webHidden/>
              </w:rPr>
            </w:r>
            <w:r w:rsidR="001269A3">
              <w:rPr>
                <w:noProof/>
                <w:webHidden/>
              </w:rPr>
              <w:fldChar w:fldCharType="separate"/>
            </w:r>
            <w:r w:rsidR="001269A3">
              <w:rPr>
                <w:noProof/>
                <w:webHidden/>
              </w:rPr>
              <w:t>69</w:t>
            </w:r>
            <w:r w:rsidR="001269A3">
              <w:rPr>
                <w:noProof/>
                <w:webHidden/>
              </w:rPr>
              <w:fldChar w:fldCharType="end"/>
            </w:r>
          </w:hyperlink>
        </w:p>
        <w:p w14:paraId="5D4554B3" w14:textId="310B7E45" w:rsidR="001269A3" w:rsidRDefault="00000000">
          <w:pPr>
            <w:pStyle w:val="TOC1"/>
            <w:rPr>
              <w:rFonts w:eastAsiaTheme="minorEastAsia"/>
              <w:noProof/>
              <w:kern w:val="2"/>
              <w14:ligatures w14:val="standardContextual"/>
            </w:rPr>
          </w:pPr>
          <w:hyperlink w:anchor="_Toc171689095" w:history="1">
            <w:r w:rsidR="001269A3" w:rsidRPr="00C61436">
              <w:rPr>
                <w:rStyle w:val="Hyperlink"/>
                <w:rFonts w:ascii="Times New Roman" w:hAnsi="Times New Roman" w:cs="Times New Roman"/>
                <w:b/>
                <w:bCs/>
                <w:noProof/>
              </w:rPr>
              <w:t>5.</w:t>
            </w:r>
            <w:r w:rsidR="001269A3">
              <w:rPr>
                <w:rFonts w:eastAsiaTheme="minorEastAsia"/>
                <w:noProof/>
                <w:kern w:val="2"/>
                <w14:ligatures w14:val="standardContextual"/>
              </w:rPr>
              <w:tab/>
            </w:r>
            <w:r w:rsidR="001269A3" w:rsidRPr="00C61436">
              <w:rPr>
                <w:rStyle w:val="Hyperlink"/>
                <w:rFonts w:ascii="Times New Roman" w:hAnsi="Times New Roman" w:cs="Times New Roman"/>
                <w:b/>
                <w:bCs/>
                <w:noProof/>
              </w:rPr>
              <w:t>Reference</w:t>
            </w:r>
            <w:r w:rsidR="001269A3">
              <w:rPr>
                <w:noProof/>
                <w:webHidden/>
              </w:rPr>
              <w:tab/>
            </w:r>
            <w:r w:rsidR="001269A3">
              <w:rPr>
                <w:noProof/>
                <w:webHidden/>
              </w:rPr>
              <w:fldChar w:fldCharType="begin"/>
            </w:r>
            <w:r w:rsidR="001269A3">
              <w:rPr>
                <w:noProof/>
                <w:webHidden/>
              </w:rPr>
              <w:instrText xml:space="preserve"> PAGEREF _Toc171689095 \h </w:instrText>
            </w:r>
            <w:r w:rsidR="001269A3">
              <w:rPr>
                <w:noProof/>
                <w:webHidden/>
              </w:rPr>
            </w:r>
            <w:r w:rsidR="001269A3">
              <w:rPr>
                <w:noProof/>
                <w:webHidden/>
              </w:rPr>
              <w:fldChar w:fldCharType="separate"/>
            </w:r>
            <w:r w:rsidR="001269A3">
              <w:rPr>
                <w:noProof/>
                <w:webHidden/>
              </w:rPr>
              <w:t>70</w:t>
            </w:r>
            <w:r w:rsidR="001269A3">
              <w:rPr>
                <w:noProof/>
                <w:webHidden/>
              </w:rPr>
              <w:fldChar w:fldCharType="end"/>
            </w:r>
          </w:hyperlink>
        </w:p>
        <w:p w14:paraId="47CF31C4" w14:textId="79CEAD9F" w:rsidR="001269A3" w:rsidRDefault="00000000">
          <w:pPr>
            <w:pStyle w:val="TOC1"/>
            <w:rPr>
              <w:rFonts w:eastAsiaTheme="minorEastAsia"/>
              <w:noProof/>
              <w:kern w:val="2"/>
              <w14:ligatures w14:val="standardContextual"/>
            </w:rPr>
          </w:pPr>
          <w:hyperlink w:anchor="_Toc171689096" w:history="1">
            <w:r w:rsidR="001269A3" w:rsidRPr="00C61436">
              <w:rPr>
                <w:rStyle w:val="Hyperlink"/>
                <w:rFonts w:ascii="Times New Roman" w:hAnsi="Times New Roman" w:cs="Times New Roman"/>
                <w:b/>
                <w:bCs/>
                <w:noProof/>
              </w:rPr>
              <w:t>6.</w:t>
            </w:r>
            <w:r w:rsidR="001269A3">
              <w:rPr>
                <w:rFonts w:eastAsiaTheme="minorEastAsia"/>
                <w:noProof/>
                <w:kern w:val="2"/>
                <w14:ligatures w14:val="standardContextual"/>
              </w:rPr>
              <w:tab/>
            </w:r>
            <w:r w:rsidR="001269A3" w:rsidRPr="00C61436">
              <w:rPr>
                <w:rStyle w:val="Hyperlink"/>
                <w:rFonts w:ascii="Times New Roman" w:hAnsi="Times New Roman" w:cs="Times New Roman"/>
                <w:b/>
                <w:bCs/>
                <w:noProof/>
              </w:rPr>
              <w:t>Appendix: Source codes</w:t>
            </w:r>
            <w:r w:rsidR="001269A3">
              <w:rPr>
                <w:noProof/>
                <w:webHidden/>
              </w:rPr>
              <w:tab/>
            </w:r>
            <w:r w:rsidR="001269A3">
              <w:rPr>
                <w:noProof/>
                <w:webHidden/>
              </w:rPr>
              <w:fldChar w:fldCharType="begin"/>
            </w:r>
            <w:r w:rsidR="001269A3">
              <w:rPr>
                <w:noProof/>
                <w:webHidden/>
              </w:rPr>
              <w:instrText xml:space="preserve"> PAGEREF _Toc171689096 \h </w:instrText>
            </w:r>
            <w:r w:rsidR="001269A3">
              <w:rPr>
                <w:noProof/>
                <w:webHidden/>
              </w:rPr>
            </w:r>
            <w:r w:rsidR="001269A3">
              <w:rPr>
                <w:noProof/>
                <w:webHidden/>
              </w:rPr>
              <w:fldChar w:fldCharType="separate"/>
            </w:r>
            <w:r w:rsidR="001269A3">
              <w:rPr>
                <w:noProof/>
                <w:webHidden/>
              </w:rPr>
              <w:t>71</w:t>
            </w:r>
            <w:r w:rsidR="001269A3">
              <w:rPr>
                <w:noProof/>
                <w:webHidden/>
              </w:rPr>
              <w:fldChar w:fldCharType="end"/>
            </w:r>
          </w:hyperlink>
        </w:p>
        <w:p w14:paraId="72B504C4" w14:textId="60EE87AE" w:rsidR="001269A3" w:rsidRDefault="00000000" w:rsidP="001269A3">
          <w:pPr>
            <w:pStyle w:val="TOC2"/>
            <w:rPr>
              <w:rFonts w:eastAsiaTheme="minorEastAsia"/>
              <w:noProof/>
              <w:kern w:val="2"/>
              <w14:ligatures w14:val="standardContextual"/>
            </w:rPr>
          </w:pPr>
          <w:hyperlink w:anchor="_Toc171689097" w:history="1">
            <w:r w:rsidR="001269A3" w:rsidRPr="00C61436">
              <w:rPr>
                <w:rStyle w:val="Hyperlink"/>
                <w:rFonts w:cs="Times New Roman"/>
                <w:noProof/>
              </w:rPr>
              <w:t>6.1.</w:t>
            </w:r>
            <w:r w:rsidR="001269A3">
              <w:rPr>
                <w:rFonts w:eastAsiaTheme="minorEastAsia"/>
                <w:noProof/>
                <w:kern w:val="2"/>
                <w14:ligatures w14:val="standardContextual"/>
              </w:rPr>
              <w:tab/>
            </w:r>
            <w:r w:rsidR="001269A3" w:rsidRPr="00C61436">
              <w:rPr>
                <w:rStyle w:val="Hyperlink"/>
                <w:rFonts w:cs="Times New Roman"/>
                <w:noProof/>
              </w:rPr>
              <w:t>Codes for Analytical models</w:t>
            </w:r>
            <w:r w:rsidR="001269A3">
              <w:rPr>
                <w:noProof/>
                <w:webHidden/>
              </w:rPr>
              <w:tab/>
            </w:r>
            <w:r w:rsidR="001269A3">
              <w:rPr>
                <w:noProof/>
                <w:webHidden/>
              </w:rPr>
              <w:fldChar w:fldCharType="begin"/>
            </w:r>
            <w:r w:rsidR="001269A3">
              <w:rPr>
                <w:noProof/>
                <w:webHidden/>
              </w:rPr>
              <w:instrText xml:space="preserve"> PAGEREF _Toc171689097 \h </w:instrText>
            </w:r>
            <w:r w:rsidR="001269A3">
              <w:rPr>
                <w:noProof/>
                <w:webHidden/>
              </w:rPr>
            </w:r>
            <w:r w:rsidR="001269A3">
              <w:rPr>
                <w:noProof/>
                <w:webHidden/>
              </w:rPr>
              <w:fldChar w:fldCharType="separate"/>
            </w:r>
            <w:r w:rsidR="001269A3">
              <w:rPr>
                <w:noProof/>
                <w:webHidden/>
              </w:rPr>
              <w:t>71</w:t>
            </w:r>
            <w:r w:rsidR="001269A3">
              <w:rPr>
                <w:noProof/>
                <w:webHidden/>
              </w:rPr>
              <w:fldChar w:fldCharType="end"/>
            </w:r>
          </w:hyperlink>
        </w:p>
        <w:p w14:paraId="2584C7DE" w14:textId="3F80C511" w:rsidR="001269A3" w:rsidRDefault="00000000">
          <w:pPr>
            <w:pStyle w:val="TOC3"/>
            <w:tabs>
              <w:tab w:val="left" w:pos="1320"/>
              <w:tab w:val="right" w:leader="dot" w:pos="9350"/>
            </w:tabs>
            <w:rPr>
              <w:rFonts w:eastAsiaTheme="minorEastAsia"/>
              <w:noProof/>
              <w:kern w:val="2"/>
              <w14:ligatures w14:val="standardContextual"/>
            </w:rPr>
          </w:pPr>
          <w:hyperlink w:anchor="_Toc171689098" w:history="1">
            <w:r w:rsidR="001269A3" w:rsidRPr="00C61436">
              <w:rPr>
                <w:rStyle w:val="Hyperlink"/>
                <w:rFonts w:cs="Times New Roman"/>
                <w:noProof/>
              </w:rPr>
              <w:t>6.1.1.</w:t>
            </w:r>
            <w:r w:rsidR="001269A3">
              <w:rPr>
                <w:rFonts w:eastAsiaTheme="minorEastAsia"/>
                <w:noProof/>
                <w:kern w:val="2"/>
                <w14:ligatures w14:val="standardContextual"/>
              </w:rPr>
              <w:tab/>
            </w:r>
            <w:r w:rsidR="001269A3" w:rsidRPr="00C61436">
              <w:rPr>
                <w:rStyle w:val="Hyperlink"/>
                <w:rFonts w:cs="Times New Roman"/>
                <w:noProof/>
              </w:rPr>
              <w:t>Influence function for unit cell – MATLAB</w:t>
            </w:r>
            <w:r w:rsidR="001269A3">
              <w:rPr>
                <w:noProof/>
                <w:webHidden/>
              </w:rPr>
              <w:tab/>
            </w:r>
            <w:r w:rsidR="001269A3">
              <w:rPr>
                <w:noProof/>
                <w:webHidden/>
              </w:rPr>
              <w:fldChar w:fldCharType="begin"/>
            </w:r>
            <w:r w:rsidR="001269A3">
              <w:rPr>
                <w:noProof/>
                <w:webHidden/>
              </w:rPr>
              <w:instrText xml:space="preserve"> PAGEREF _Toc171689098 \h </w:instrText>
            </w:r>
            <w:r w:rsidR="001269A3">
              <w:rPr>
                <w:noProof/>
                <w:webHidden/>
              </w:rPr>
            </w:r>
            <w:r w:rsidR="001269A3">
              <w:rPr>
                <w:noProof/>
                <w:webHidden/>
              </w:rPr>
              <w:fldChar w:fldCharType="separate"/>
            </w:r>
            <w:r w:rsidR="001269A3">
              <w:rPr>
                <w:noProof/>
                <w:webHidden/>
              </w:rPr>
              <w:t>71</w:t>
            </w:r>
            <w:r w:rsidR="001269A3">
              <w:rPr>
                <w:noProof/>
                <w:webHidden/>
              </w:rPr>
              <w:fldChar w:fldCharType="end"/>
            </w:r>
          </w:hyperlink>
        </w:p>
        <w:p w14:paraId="71F46271" w14:textId="061086D0" w:rsidR="001269A3" w:rsidRDefault="00000000">
          <w:pPr>
            <w:pStyle w:val="TOC3"/>
            <w:tabs>
              <w:tab w:val="left" w:pos="1320"/>
              <w:tab w:val="right" w:leader="dot" w:pos="9350"/>
            </w:tabs>
            <w:rPr>
              <w:rFonts w:eastAsiaTheme="minorEastAsia"/>
              <w:noProof/>
              <w:kern w:val="2"/>
              <w14:ligatures w14:val="standardContextual"/>
            </w:rPr>
          </w:pPr>
          <w:hyperlink w:anchor="_Toc171689099" w:history="1">
            <w:r w:rsidR="001269A3" w:rsidRPr="00C61436">
              <w:rPr>
                <w:rStyle w:val="Hyperlink"/>
                <w:rFonts w:cs="Times New Roman"/>
                <w:noProof/>
              </w:rPr>
              <w:t>6.1.2.</w:t>
            </w:r>
            <w:r w:rsidR="001269A3">
              <w:rPr>
                <w:rFonts w:eastAsiaTheme="minorEastAsia"/>
                <w:noProof/>
                <w:kern w:val="2"/>
                <w14:ligatures w14:val="standardContextual"/>
              </w:rPr>
              <w:tab/>
            </w:r>
            <w:r w:rsidR="001269A3" w:rsidRPr="00C61436">
              <w:rPr>
                <w:rStyle w:val="Hyperlink"/>
                <w:rFonts w:cs="Times New Roman"/>
                <w:noProof/>
              </w:rPr>
              <w:t>Helmholtz coils - MATLAB</w:t>
            </w:r>
            <w:r w:rsidR="001269A3">
              <w:rPr>
                <w:noProof/>
                <w:webHidden/>
              </w:rPr>
              <w:tab/>
            </w:r>
            <w:r w:rsidR="001269A3">
              <w:rPr>
                <w:noProof/>
                <w:webHidden/>
              </w:rPr>
              <w:fldChar w:fldCharType="begin"/>
            </w:r>
            <w:r w:rsidR="001269A3">
              <w:rPr>
                <w:noProof/>
                <w:webHidden/>
              </w:rPr>
              <w:instrText xml:space="preserve"> PAGEREF _Toc171689099 \h </w:instrText>
            </w:r>
            <w:r w:rsidR="001269A3">
              <w:rPr>
                <w:noProof/>
                <w:webHidden/>
              </w:rPr>
            </w:r>
            <w:r w:rsidR="001269A3">
              <w:rPr>
                <w:noProof/>
                <w:webHidden/>
              </w:rPr>
              <w:fldChar w:fldCharType="separate"/>
            </w:r>
            <w:r w:rsidR="001269A3">
              <w:rPr>
                <w:noProof/>
                <w:webHidden/>
              </w:rPr>
              <w:t>73</w:t>
            </w:r>
            <w:r w:rsidR="001269A3">
              <w:rPr>
                <w:noProof/>
                <w:webHidden/>
              </w:rPr>
              <w:fldChar w:fldCharType="end"/>
            </w:r>
          </w:hyperlink>
        </w:p>
        <w:p w14:paraId="47717E3D" w14:textId="43B7B9AB" w:rsidR="001269A3" w:rsidRDefault="00000000">
          <w:pPr>
            <w:pStyle w:val="TOC3"/>
            <w:tabs>
              <w:tab w:val="left" w:pos="1320"/>
              <w:tab w:val="right" w:leader="dot" w:pos="9350"/>
            </w:tabs>
            <w:rPr>
              <w:rFonts w:eastAsiaTheme="minorEastAsia"/>
              <w:noProof/>
              <w:kern w:val="2"/>
              <w14:ligatures w14:val="standardContextual"/>
            </w:rPr>
          </w:pPr>
          <w:hyperlink w:anchor="_Toc171689100" w:history="1">
            <w:r w:rsidR="001269A3" w:rsidRPr="00C61436">
              <w:rPr>
                <w:rStyle w:val="Hyperlink"/>
                <w:rFonts w:cs="Times New Roman"/>
                <w:noProof/>
              </w:rPr>
              <w:t>6.1.3.</w:t>
            </w:r>
            <w:r w:rsidR="001269A3">
              <w:rPr>
                <w:rFonts w:eastAsiaTheme="minorEastAsia"/>
                <w:noProof/>
                <w:kern w:val="2"/>
                <w14:ligatures w14:val="standardContextual"/>
              </w:rPr>
              <w:tab/>
            </w:r>
            <w:r w:rsidR="001269A3" w:rsidRPr="00C61436">
              <w:rPr>
                <w:rStyle w:val="Hyperlink"/>
                <w:rFonts w:cs="Times New Roman"/>
                <w:noProof/>
              </w:rPr>
              <w:t>271 EM coils with Helmholtz coil - MATLAB</w:t>
            </w:r>
            <w:r w:rsidR="001269A3">
              <w:rPr>
                <w:noProof/>
                <w:webHidden/>
              </w:rPr>
              <w:tab/>
            </w:r>
            <w:r w:rsidR="001269A3">
              <w:rPr>
                <w:noProof/>
                <w:webHidden/>
              </w:rPr>
              <w:fldChar w:fldCharType="begin"/>
            </w:r>
            <w:r w:rsidR="001269A3">
              <w:rPr>
                <w:noProof/>
                <w:webHidden/>
              </w:rPr>
              <w:instrText xml:space="preserve"> PAGEREF _Toc171689100 \h </w:instrText>
            </w:r>
            <w:r w:rsidR="001269A3">
              <w:rPr>
                <w:noProof/>
                <w:webHidden/>
              </w:rPr>
            </w:r>
            <w:r w:rsidR="001269A3">
              <w:rPr>
                <w:noProof/>
                <w:webHidden/>
              </w:rPr>
              <w:fldChar w:fldCharType="separate"/>
            </w:r>
            <w:r w:rsidR="001269A3">
              <w:rPr>
                <w:noProof/>
                <w:webHidden/>
              </w:rPr>
              <w:t>75</w:t>
            </w:r>
            <w:r w:rsidR="001269A3">
              <w:rPr>
                <w:noProof/>
                <w:webHidden/>
              </w:rPr>
              <w:fldChar w:fldCharType="end"/>
            </w:r>
          </w:hyperlink>
        </w:p>
        <w:p w14:paraId="6804C74B" w14:textId="7514548B" w:rsidR="001269A3" w:rsidRDefault="00000000">
          <w:pPr>
            <w:pStyle w:val="TOC3"/>
            <w:tabs>
              <w:tab w:val="left" w:pos="1320"/>
              <w:tab w:val="right" w:leader="dot" w:pos="9350"/>
            </w:tabs>
            <w:rPr>
              <w:rFonts w:eastAsiaTheme="minorEastAsia"/>
              <w:noProof/>
              <w:kern w:val="2"/>
              <w14:ligatures w14:val="standardContextual"/>
            </w:rPr>
          </w:pPr>
          <w:hyperlink w:anchor="_Toc171689101" w:history="1">
            <w:r w:rsidR="001269A3" w:rsidRPr="00C61436">
              <w:rPr>
                <w:rStyle w:val="Hyperlink"/>
                <w:rFonts w:cs="Times New Roman"/>
                <w:noProof/>
              </w:rPr>
              <w:t>6.1.4.</w:t>
            </w:r>
            <w:r w:rsidR="001269A3">
              <w:rPr>
                <w:rFonts w:eastAsiaTheme="minorEastAsia"/>
                <w:noProof/>
                <w:kern w:val="2"/>
                <w14:ligatures w14:val="standardContextual"/>
              </w:rPr>
              <w:tab/>
            </w:r>
            <w:r w:rsidR="001269A3" w:rsidRPr="00C61436">
              <w:rPr>
                <w:rStyle w:val="Hyperlink"/>
                <w:rFonts w:cs="Times New Roman"/>
                <w:noProof/>
              </w:rPr>
              <w:t>Influence of Coil diameters – 1D</w:t>
            </w:r>
            <w:r w:rsidR="001269A3">
              <w:rPr>
                <w:noProof/>
                <w:webHidden/>
              </w:rPr>
              <w:tab/>
            </w:r>
            <w:r w:rsidR="001269A3">
              <w:rPr>
                <w:noProof/>
                <w:webHidden/>
              </w:rPr>
              <w:fldChar w:fldCharType="begin"/>
            </w:r>
            <w:r w:rsidR="001269A3">
              <w:rPr>
                <w:noProof/>
                <w:webHidden/>
              </w:rPr>
              <w:instrText xml:space="preserve"> PAGEREF _Toc171689101 \h </w:instrText>
            </w:r>
            <w:r w:rsidR="001269A3">
              <w:rPr>
                <w:noProof/>
                <w:webHidden/>
              </w:rPr>
            </w:r>
            <w:r w:rsidR="001269A3">
              <w:rPr>
                <w:noProof/>
                <w:webHidden/>
              </w:rPr>
              <w:fldChar w:fldCharType="separate"/>
            </w:r>
            <w:r w:rsidR="001269A3">
              <w:rPr>
                <w:noProof/>
                <w:webHidden/>
              </w:rPr>
              <w:t>79</w:t>
            </w:r>
            <w:r w:rsidR="001269A3">
              <w:rPr>
                <w:noProof/>
                <w:webHidden/>
              </w:rPr>
              <w:fldChar w:fldCharType="end"/>
            </w:r>
          </w:hyperlink>
        </w:p>
        <w:p w14:paraId="1A5E7FFC" w14:textId="5C716C1A" w:rsidR="001269A3" w:rsidRDefault="00000000">
          <w:pPr>
            <w:pStyle w:val="TOC3"/>
            <w:tabs>
              <w:tab w:val="left" w:pos="1320"/>
              <w:tab w:val="right" w:leader="dot" w:pos="9350"/>
            </w:tabs>
            <w:rPr>
              <w:rFonts w:eastAsiaTheme="minorEastAsia"/>
              <w:noProof/>
              <w:kern w:val="2"/>
              <w14:ligatures w14:val="standardContextual"/>
            </w:rPr>
          </w:pPr>
          <w:hyperlink w:anchor="_Toc171689102" w:history="1">
            <w:r w:rsidR="001269A3" w:rsidRPr="00C61436">
              <w:rPr>
                <w:rStyle w:val="Hyperlink"/>
                <w:rFonts w:cs="Times New Roman"/>
                <w:noProof/>
              </w:rPr>
              <w:t>6.1.5.</w:t>
            </w:r>
            <w:r w:rsidR="001269A3">
              <w:rPr>
                <w:rFonts w:eastAsiaTheme="minorEastAsia"/>
                <w:noProof/>
                <w:kern w:val="2"/>
                <w14:ligatures w14:val="standardContextual"/>
              </w:rPr>
              <w:tab/>
            </w:r>
            <w:r w:rsidR="001269A3" w:rsidRPr="00C61436">
              <w:rPr>
                <w:rStyle w:val="Hyperlink"/>
                <w:rFonts w:cs="Times New Roman"/>
                <w:noProof/>
              </w:rPr>
              <w:t>Influence of Coil diameters – 2D</w:t>
            </w:r>
            <w:r w:rsidR="001269A3">
              <w:rPr>
                <w:noProof/>
                <w:webHidden/>
              </w:rPr>
              <w:tab/>
            </w:r>
            <w:r w:rsidR="001269A3">
              <w:rPr>
                <w:noProof/>
                <w:webHidden/>
              </w:rPr>
              <w:fldChar w:fldCharType="begin"/>
            </w:r>
            <w:r w:rsidR="001269A3">
              <w:rPr>
                <w:noProof/>
                <w:webHidden/>
              </w:rPr>
              <w:instrText xml:space="preserve"> PAGEREF _Toc171689102 \h </w:instrText>
            </w:r>
            <w:r w:rsidR="001269A3">
              <w:rPr>
                <w:noProof/>
                <w:webHidden/>
              </w:rPr>
            </w:r>
            <w:r w:rsidR="001269A3">
              <w:rPr>
                <w:noProof/>
                <w:webHidden/>
              </w:rPr>
              <w:fldChar w:fldCharType="separate"/>
            </w:r>
            <w:r w:rsidR="001269A3">
              <w:rPr>
                <w:noProof/>
                <w:webHidden/>
              </w:rPr>
              <w:t>85</w:t>
            </w:r>
            <w:r w:rsidR="001269A3">
              <w:rPr>
                <w:noProof/>
                <w:webHidden/>
              </w:rPr>
              <w:fldChar w:fldCharType="end"/>
            </w:r>
          </w:hyperlink>
        </w:p>
        <w:p w14:paraId="3660A410" w14:textId="6439019B" w:rsidR="001269A3" w:rsidRDefault="00000000">
          <w:pPr>
            <w:pStyle w:val="TOC3"/>
            <w:tabs>
              <w:tab w:val="left" w:pos="1320"/>
              <w:tab w:val="right" w:leader="dot" w:pos="9350"/>
            </w:tabs>
            <w:rPr>
              <w:rFonts w:eastAsiaTheme="minorEastAsia"/>
              <w:noProof/>
              <w:kern w:val="2"/>
              <w14:ligatures w14:val="standardContextual"/>
            </w:rPr>
          </w:pPr>
          <w:hyperlink w:anchor="_Toc171689103" w:history="1">
            <w:r w:rsidR="001269A3" w:rsidRPr="00C61436">
              <w:rPr>
                <w:rStyle w:val="Hyperlink"/>
                <w:rFonts w:cs="Times New Roman"/>
                <w:noProof/>
              </w:rPr>
              <w:t>6.1.6.</w:t>
            </w:r>
            <w:r w:rsidR="001269A3">
              <w:rPr>
                <w:rFonts w:eastAsiaTheme="minorEastAsia"/>
                <w:noProof/>
                <w:kern w:val="2"/>
                <w14:ligatures w14:val="standardContextual"/>
              </w:rPr>
              <w:tab/>
            </w:r>
            <w:r w:rsidR="001269A3" w:rsidRPr="00C61436">
              <w:rPr>
                <w:rStyle w:val="Hyperlink"/>
                <w:rFonts w:cs="Times New Roman"/>
                <w:noProof/>
              </w:rPr>
              <w:t>Magnetic field calculation of single tilted coil</w:t>
            </w:r>
            <w:r w:rsidR="001269A3">
              <w:rPr>
                <w:noProof/>
                <w:webHidden/>
              </w:rPr>
              <w:tab/>
            </w:r>
            <w:r w:rsidR="001269A3">
              <w:rPr>
                <w:noProof/>
                <w:webHidden/>
              </w:rPr>
              <w:fldChar w:fldCharType="begin"/>
            </w:r>
            <w:r w:rsidR="001269A3">
              <w:rPr>
                <w:noProof/>
                <w:webHidden/>
              </w:rPr>
              <w:instrText xml:space="preserve"> PAGEREF _Toc171689103 \h </w:instrText>
            </w:r>
            <w:r w:rsidR="001269A3">
              <w:rPr>
                <w:noProof/>
                <w:webHidden/>
              </w:rPr>
            </w:r>
            <w:r w:rsidR="001269A3">
              <w:rPr>
                <w:noProof/>
                <w:webHidden/>
              </w:rPr>
              <w:fldChar w:fldCharType="separate"/>
            </w:r>
            <w:r w:rsidR="001269A3">
              <w:rPr>
                <w:noProof/>
                <w:webHidden/>
              </w:rPr>
              <w:t>90</w:t>
            </w:r>
            <w:r w:rsidR="001269A3">
              <w:rPr>
                <w:noProof/>
                <w:webHidden/>
              </w:rPr>
              <w:fldChar w:fldCharType="end"/>
            </w:r>
          </w:hyperlink>
        </w:p>
        <w:p w14:paraId="3482D886" w14:textId="56D215C8" w:rsidR="001269A3" w:rsidRDefault="00000000" w:rsidP="001269A3">
          <w:pPr>
            <w:pStyle w:val="TOC2"/>
            <w:rPr>
              <w:rFonts w:eastAsiaTheme="minorEastAsia"/>
              <w:noProof/>
              <w:kern w:val="2"/>
              <w14:ligatures w14:val="standardContextual"/>
            </w:rPr>
          </w:pPr>
          <w:hyperlink w:anchor="_Toc171689104" w:history="1">
            <w:r w:rsidR="001269A3" w:rsidRPr="00C61436">
              <w:rPr>
                <w:rStyle w:val="Hyperlink"/>
                <w:rFonts w:cs="Times New Roman"/>
                <w:noProof/>
              </w:rPr>
              <w:t>6.2.</w:t>
            </w:r>
            <w:r w:rsidR="001269A3">
              <w:rPr>
                <w:rFonts w:eastAsiaTheme="minorEastAsia"/>
                <w:noProof/>
                <w:kern w:val="2"/>
                <w14:ligatures w14:val="standardContextual"/>
              </w:rPr>
              <w:tab/>
            </w:r>
            <w:r w:rsidR="001269A3" w:rsidRPr="00C61436">
              <w:rPr>
                <w:rStyle w:val="Hyperlink"/>
                <w:rFonts w:cs="Times New Roman"/>
                <w:noProof/>
              </w:rPr>
              <w:t>COMSOL Multiphysics simulation</w:t>
            </w:r>
            <w:r w:rsidR="001269A3">
              <w:rPr>
                <w:noProof/>
                <w:webHidden/>
              </w:rPr>
              <w:tab/>
            </w:r>
            <w:r w:rsidR="001269A3">
              <w:rPr>
                <w:noProof/>
                <w:webHidden/>
              </w:rPr>
              <w:fldChar w:fldCharType="begin"/>
            </w:r>
            <w:r w:rsidR="001269A3">
              <w:rPr>
                <w:noProof/>
                <w:webHidden/>
              </w:rPr>
              <w:instrText xml:space="preserve"> PAGEREF _Toc171689104 \h </w:instrText>
            </w:r>
            <w:r w:rsidR="001269A3">
              <w:rPr>
                <w:noProof/>
                <w:webHidden/>
              </w:rPr>
            </w:r>
            <w:r w:rsidR="001269A3">
              <w:rPr>
                <w:noProof/>
                <w:webHidden/>
              </w:rPr>
              <w:fldChar w:fldCharType="separate"/>
            </w:r>
            <w:r w:rsidR="001269A3">
              <w:rPr>
                <w:noProof/>
                <w:webHidden/>
              </w:rPr>
              <w:t>93</w:t>
            </w:r>
            <w:r w:rsidR="001269A3">
              <w:rPr>
                <w:noProof/>
                <w:webHidden/>
              </w:rPr>
              <w:fldChar w:fldCharType="end"/>
            </w:r>
          </w:hyperlink>
        </w:p>
        <w:p w14:paraId="1AB956F0" w14:textId="6B4B354A" w:rsidR="001269A3" w:rsidRDefault="00000000" w:rsidP="001269A3">
          <w:pPr>
            <w:pStyle w:val="TOC2"/>
            <w:rPr>
              <w:rFonts w:eastAsiaTheme="minorEastAsia"/>
              <w:noProof/>
              <w:kern w:val="2"/>
              <w14:ligatures w14:val="standardContextual"/>
            </w:rPr>
          </w:pPr>
          <w:hyperlink w:anchor="_Toc171689105" w:history="1">
            <w:r w:rsidR="001269A3" w:rsidRPr="00C61436">
              <w:rPr>
                <w:rStyle w:val="Hyperlink"/>
                <w:rFonts w:cs="Times New Roman"/>
                <w:noProof/>
              </w:rPr>
              <w:t>6.3.</w:t>
            </w:r>
            <w:r w:rsidR="001269A3">
              <w:rPr>
                <w:rFonts w:eastAsiaTheme="minorEastAsia"/>
                <w:noProof/>
                <w:kern w:val="2"/>
                <w14:ligatures w14:val="standardContextual"/>
              </w:rPr>
              <w:tab/>
            </w:r>
            <w:r w:rsidR="001269A3" w:rsidRPr="00C61436">
              <w:rPr>
                <w:rStyle w:val="Hyperlink"/>
                <w:rFonts w:cs="Times New Roman"/>
                <w:noProof/>
              </w:rPr>
              <w:t>Codes for system controller</w:t>
            </w:r>
            <w:r w:rsidR="001269A3">
              <w:rPr>
                <w:noProof/>
                <w:webHidden/>
              </w:rPr>
              <w:tab/>
            </w:r>
            <w:r w:rsidR="001269A3">
              <w:rPr>
                <w:noProof/>
                <w:webHidden/>
              </w:rPr>
              <w:fldChar w:fldCharType="begin"/>
            </w:r>
            <w:r w:rsidR="001269A3">
              <w:rPr>
                <w:noProof/>
                <w:webHidden/>
              </w:rPr>
              <w:instrText xml:space="preserve"> PAGEREF _Toc171689105 \h </w:instrText>
            </w:r>
            <w:r w:rsidR="001269A3">
              <w:rPr>
                <w:noProof/>
                <w:webHidden/>
              </w:rPr>
            </w:r>
            <w:r w:rsidR="001269A3">
              <w:rPr>
                <w:noProof/>
                <w:webHidden/>
              </w:rPr>
              <w:fldChar w:fldCharType="separate"/>
            </w:r>
            <w:r w:rsidR="001269A3">
              <w:rPr>
                <w:noProof/>
                <w:webHidden/>
              </w:rPr>
              <w:t>93</w:t>
            </w:r>
            <w:r w:rsidR="001269A3">
              <w:rPr>
                <w:noProof/>
                <w:webHidden/>
              </w:rPr>
              <w:fldChar w:fldCharType="end"/>
            </w:r>
          </w:hyperlink>
        </w:p>
        <w:p w14:paraId="5348E8E3" w14:textId="3351C879" w:rsidR="001269A3" w:rsidRDefault="00000000">
          <w:pPr>
            <w:pStyle w:val="TOC3"/>
            <w:tabs>
              <w:tab w:val="left" w:pos="1320"/>
              <w:tab w:val="right" w:leader="dot" w:pos="9350"/>
            </w:tabs>
            <w:rPr>
              <w:rFonts w:eastAsiaTheme="minorEastAsia"/>
              <w:noProof/>
              <w:kern w:val="2"/>
              <w14:ligatures w14:val="standardContextual"/>
            </w:rPr>
          </w:pPr>
          <w:hyperlink w:anchor="_Toc171689106" w:history="1">
            <w:r w:rsidR="001269A3" w:rsidRPr="00C61436">
              <w:rPr>
                <w:rStyle w:val="Hyperlink"/>
                <w:rFonts w:cs="Times New Roman"/>
                <w:noProof/>
              </w:rPr>
              <w:t>6.3.1.</w:t>
            </w:r>
            <w:r w:rsidR="001269A3">
              <w:rPr>
                <w:rFonts w:eastAsiaTheme="minorEastAsia"/>
                <w:noProof/>
                <w:kern w:val="2"/>
                <w14:ligatures w14:val="standardContextual"/>
              </w:rPr>
              <w:tab/>
            </w:r>
            <w:r w:rsidR="001269A3" w:rsidRPr="00C61436">
              <w:rPr>
                <w:rStyle w:val="Hyperlink"/>
                <w:rFonts w:cs="Times New Roman"/>
                <w:noProof/>
              </w:rPr>
              <w:t>FDM Model - MATLAB</w:t>
            </w:r>
            <w:r w:rsidR="001269A3">
              <w:rPr>
                <w:noProof/>
                <w:webHidden/>
              </w:rPr>
              <w:tab/>
            </w:r>
            <w:r w:rsidR="001269A3">
              <w:rPr>
                <w:noProof/>
                <w:webHidden/>
              </w:rPr>
              <w:fldChar w:fldCharType="begin"/>
            </w:r>
            <w:r w:rsidR="001269A3">
              <w:rPr>
                <w:noProof/>
                <w:webHidden/>
              </w:rPr>
              <w:instrText xml:space="preserve"> PAGEREF _Toc171689106 \h </w:instrText>
            </w:r>
            <w:r w:rsidR="001269A3">
              <w:rPr>
                <w:noProof/>
                <w:webHidden/>
              </w:rPr>
            </w:r>
            <w:r w:rsidR="001269A3">
              <w:rPr>
                <w:noProof/>
                <w:webHidden/>
              </w:rPr>
              <w:fldChar w:fldCharType="separate"/>
            </w:r>
            <w:r w:rsidR="001269A3">
              <w:rPr>
                <w:noProof/>
                <w:webHidden/>
              </w:rPr>
              <w:t>93</w:t>
            </w:r>
            <w:r w:rsidR="001269A3">
              <w:rPr>
                <w:noProof/>
                <w:webHidden/>
              </w:rPr>
              <w:fldChar w:fldCharType="end"/>
            </w:r>
          </w:hyperlink>
        </w:p>
        <w:p w14:paraId="2F1B330B" w14:textId="6BCDCD5B" w:rsidR="001269A3" w:rsidRDefault="00000000">
          <w:pPr>
            <w:pStyle w:val="TOC3"/>
            <w:tabs>
              <w:tab w:val="left" w:pos="1320"/>
              <w:tab w:val="right" w:leader="dot" w:pos="9350"/>
            </w:tabs>
            <w:rPr>
              <w:rFonts w:eastAsiaTheme="minorEastAsia"/>
              <w:noProof/>
              <w:kern w:val="2"/>
              <w14:ligatures w14:val="standardContextual"/>
            </w:rPr>
          </w:pPr>
          <w:hyperlink w:anchor="_Toc171689107" w:history="1">
            <w:r w:rsidR="001269A3" w:rsidRPr="00C61436">
              <w:rPr>
                <w:rStyle w:val="Hyperlink"/>
                <w:rFonts w:cs="Times New Roman"/>
                <w:noProof/>
              </w:rPr>
              <w:t>6.3.2.</w:t>
            </w:r>
            <w:r w:rsidR="001269A3">
              <w:rPr>
                <w:rFonts w:eastAsiaTheme="minorEastAsia"/>
                <w:noProof/>
                <w:kern w:val="2"/>
                <w14:ligatures w14:val="standardContextual"/>
              </w:rPr>
              <w:tab/>
            </w:r>
            <w:r w:rsidR="001269A3" w:rsidRPr="00C61436">
              <w:rPr>
                <w:rStyle w:val="Hyperlink"/>
                <w:rFonts w:cs="Times New Roman"/>
                <w:noProof/>
              </w:rPr>
              <w:t>Single Coil Control - MATLAB</w:t>
            </w:r>
            <w:r w:rsidR="001269A3">
              <w:rPr>
                <w:noProof/>
                <w:webHidden/>
              </w:rPr>
              <w:tab/>
            </w:r>
            <w:r w:rsidR="001269A3">
              <w:rPr>
                <w:noProof/>
                <w:webHidden/>
              </w:rPr>
              <w:fldChar w:fldCharType="begin"/>
            </w:r>
            <w:r w:rsidR="001269A3">
              <w:rPr>
                <w:noProof/>
                <w:webHidden/>
              </w:rPr>
              <w:instrText xml:space="preserve"> PAGEREF _Toc171689107 \h </w:instrText>
            </w:r>
            <w:r w:rsidR="001269A3">
              <w:rPr>
                <w:noProof/>
                <w:webHidden/>
              </w:rPr>
            </w:r>
            <w:r w:rsidR="001269A3">
              <w:rPr>
                <w:noProof/>
                <w:webHidden/>
              </w:rPr>
              <w:fldChar w:fldCharType="separate"/>
            </w:r>
            <w:r w:rsidR="001269A3">
              <w:rPr>
                <w:noProof/>
                <w:webHidden/>
              </w:rPr>
              <w:t>96</w:t>
            </w:r>
            <w:r w:rsidR="001269A3">
              <w:rPr>
                <w:noProof/>
                <w:webHidden/>
              </w:rPr>
              <w:fldChar w:fldCharType="end"/>
            </w:r>
          </w:hyperlink>
        </w:p>
        <w:p w14:paraId="683EAC77" w14:textId="4181FA06" w:rsidR="00030EAC" w:rsidRPr="00EF5FDF" w:rsidRDefault="00C87742" w:rsidP="001269A3">
          <w:pPr>
            <w:pStyle w:val="TOC2"/>
          </w:pPr>
          <w:r w:rsidRPr="00184C27">
            <w:rPr>
              <w:noProof/>
              <w:sz w:val="24"/>
              <w:szCs w:val="24"/>
            </w:rPr>
            <w:fldChar w:fldCharType="end"/>
          </w:r>
        </w:p>
      </w:sdtContent>
    </w:sdt>
    <w:p w14:paraId="1CF6AC67" w14:textId="77777777" w:rsidR="00E15562" w:rsidRPr="00EF5FDF" w:rsidRDefault="00E15562" w:rsidP="00E15562">
      <w:pPr>
        <w:jc w:val="center"/>
        <w:rPr>
          <w:rFonts w:ascii="Times New Roman" w:hAnsi="Times New Roman" w:cs="Times New Roman"/>
          <w:b/>
          <w:bCs/>
          <w:color w:val="000000" w:themeColor="text1"/>
          <w:sz w:val="48"/>
          <w:szCs w:val="48"/>
          <w:lang w:eastAsia="en-US"/>
        </w:rPr>
      </w:pPr>
    </w:p>
    <w:p w14:paraId="4FA0EE6C" w14:textId="77777777" w:rsidR="00E15562" w:rsidRPr="00EF5FDF" w:rsidRDefault="00E15562" w:rsidP="00E15562">
      <w:pPr>
        <w:jc w:val="center"/>
        <w:rPr>
          <w:rFonts w:ascii="Times New Roman" w:hAnsi="Times New Roman" w:cs="Times New Roman"/>
          <w:b/>
          <w:bCs/>
          <w:color w:val="000000" w:themeColor="text1"/>
          <w:sz w:val="48"/>
          <w:szCs w:val="48"/>
          <w:lang w:eastAsia="en-US"/>
        </w:rPr>
      </w:pPr>
    </w:p>
    <w:p w14:paraId="2E80C55B" w14:textId="77777777" w:rsidR="00E15562" w:rsidRPr="00EF5FDF" w:rsidRDefault="00E15562" w:rsidP="00E15562">
      <w:pPr>
        <w:jc w:val="center"/>
        <w:rPr>
          <w:rFonts w:ascii="Times New Roman" w:hAnsi="Times New Roman" w:cs="Times New Roman"/>
          <w:b/>
          <w:bCs/>
          <w:color w:val="000000" w:themeColor="text1"/>
          <w:sz w:val="48"/>
          <w:szCs w:val="48"/>
          <w:lang w:eastAsia="en-US"/>
        </w:rPr>
      </w:pPr>
    </w:p>
    <w:p w14:paraId="1924B71E" w14:textId="77777777" w:rsidR="00A5449F" w:rsidRPr="00EF5FDF" w:rsidRDefault="00A5449F" w:rsidP="00E15562">
      <w:pPr>
        <w:jc w:val="center"/>
        <w:rPr>
          <w:rFonts w:ascii="Times New Roman" w:hAnsi="Times New Roman" w:cs="Times New Roman"/>
          <w:b/>
          <w:bCs/>
          <w:color w:val="000000" w:themeColor="text1"/>
          <w:sz w:val="48"/>
          <w:szCs w:val="48"/>
          <w:lang w:eastAsia="en-US"/>
        </w:rPr>
      </w:pPr>
    </w:p>
    <w:p w14:paraId="6F5ADDE6" w14:textId="77777777" w:rsidR="00E15562" w:rsidRPr="00EF5FDF" w:rsidRDefault="00E15562" w:rsidP="00E15562">
      <w:pPr>
        <w:jc w:val="center"/>
        <w:rPr>
          <w:rFonts w:ascii="Times New Roman" w:hAnsi="Times New Roman" w:cs="Times New Roman"/>
          <w:b/>
          <w:bCs/>
          <w:color w:val="000000" w:themeColor="text1"/>
          <w:sz w:val="48"/>
          <w:szCs w:val="48"/>
          <w:lang w:eastAsia="en-US"/>
        </w:rPr>
      </w:pPr>
    </w:p>
    <w:p w14:paraId="6D7025C6" w14:textId="77777777" w:rsidR="00E15562" w:rsidRDefault="00E15562" w:rsidP="00E15562">
      <w:pPr>
        <w:jc w:val="center"/>
        <w:rPr>
          <w:rFonts w:ascii="Times New Roman" w:hAnsi="Times New Roman" w:cs="Times New Roman"/>
          <w:b/>
          <w:bCs/>
          <w:color w:val="000000" w:themeColor="text1"/>
          <w:sz w:val="48"/>
          <w:szCs w:val="48"/>
          <w:lang w:eastAsia="en-US"/>
        </w:rPr>
      </w:pPr>
    </w:p>
    <w:p w14:paraId="23FC87F5" w14:textId="77777777" w:rsidR="00184C27" w:rsidRPr="00EF5FDF" w:rsidRDefault="00184C27" w:rsidP="00E15562">
      <w:pPr>
        <w:jc w:val="center"/>
        <w:rPr>
          <w:rFonts w:ascii="Times New Roman" w:hAnsi="Times New Roman" w:cs="Times New Roman"/>
          <w:b/>
          <w:bCs/>
          <w:color w:val="000000" w:themeColor="text1"/>
          <w:sz w:val="48"/>
          <w:szCs w:val="48"/>
          <w:lang w:eastAsia="en-US"/>
        </w:rPr>
      </w:pPr>
    </w:p>
    <w:p w14:paraId="1F5C3700" w14:textId="77777777" w:rsidR="00E15562" w:rsidRPr="00EF5FDF" w:rsidRDefault="00E15562" w:rsidP="00E15562">
      <w:pPr>
        <w:jc w:val="center"/>
        <w:rPr>
          <w:rFonts w:ascii="Times New Roman" w:hAnsi="Times New Roman" w:cs="Times New Roman"/>
          <w:b/>
          <w:bCs/>
          <w:color w:val="000000" w:themeColor="text1"/>
          <w:sz w:val="48"/>
          <w:szCs w:val="48"/>
          <w:lang w:eastAsia="en-US"/>
        </w:rPr>
      </w:pPr>
    </w:p>
    <w:p w14:paraId="4B799376" w14:textId="53EC8E03" w:rsidR="00B979DE" w:rsidRPr="00EF5FDF" w:rsidRDefault="00484E0B" w:rsidP="00E15562">
      <w:pPr>
        <w:jc w:val="center"/>
        <w:rPr>
          <w:rFonts w:ascii="Times New Roman" w:hAnsi="Times New Roman" w:cs="Times New Roman"/>
          <w:b/>
          <w:bCs/>
          <w:color w:val="000000" w:themeColor="text1"/>
          <w:sz w:val="48"/>
          <w:szCs w:val="48"/>
          <w:lang w:eastAsia="en-US"/>
        </w:rPr>
      </w:pPr>
      <w:r w:rsidRPr="00EF5FDF">
        <w:rPr>
          <w:rFonts w:ascii="Times New Roman" w:hAnsi="Times New Roman" w:cs="Times New Roman"/>
          <w:b/>
          <w:bCs/>
          <w:color w:val="000000" w:themeColor="text1"/>
          <w:sz w:val="48"/>
          <w:szCs w:val="48"/>
          <w:lang w:eastAsia="en-US"/>
        </w:rPr>
        <w:t>List</w:t>
      </w:r>
      <w:r w:rsidR="00E15562" w:rsidRPr="00EF5FDF">
        <w:rPr>
          <w:rFonts w:ascii="Times New Roman" w:hAnsi="Times New Roman" w:cs="Times New Roman"/>
          <w:b/>
          <w:bCs/>
          <w:color w:val="000000" w:themeColor="text1"/>
          <w:sz w:val="48"/>
          <w:szCs w:val="48"/>
          <w:lang w:eastAsia="en-US"/>
        </w:rPr>
        <w:t xml:space="preserve"> of Figures</w:t>
      </w:r>
    </w:p>
    <w:p w14:paraId="2441DBE4" w14:textId="1BBD6D9B" w:rsidR="001269A3" w:rsidRDefault="00E15562">
      <w:pPr>
        <w:pStyle w:val="TableofFigures"/>
        <w:tabs>
          <w:tab w:val="right" w:leader="dot" w:pos="9350"/>
        </w:tabs>
        <w:rPr>
          <w:noProof/>
          <w:lang w:eastAsia="en-US"/>
        </w:rPr>
      </w:pPr>
      <w:r w:rsidRPr="00EF5FDF">
        <w:rPr>
          <w:rFonts w:ascii="Times New Roman" w:hAnsi="Times New Roman" w:cs="Times New Roman"/>
          <w:color w:val="000000" w:themeColor="text1"/>
          <w:sz w:val="24"/>
          <w:szCs w:val="24"/>
          <w:lang w:eastAsia="en-US"/>
        </w:rPr>
        <w:fldChar w:fldCharType="begin"/>
      </w:r>
      <w:r w:rsidRPr="00EF5FDF">
        <w:rPr>
          <w:rFonts w:ascii="Times New Roman" w:hAnsi="Times New Roman" w:cs="Times New Roman"/>
          <w:color w:val="000000" w:themeColor="text1"/>
          <w:sz w:val="24"/>
          <w:szCs w:val="24"/>
          <w:lang w:eastAsia="en-US"/>
        </w:rPr>
        <w:instrText xml:space="preserve"> TOC \h \z \c "Figure" </w:instrText>
      </w:r>
      <w:r w:rsidRPr="00EF5FDF">
        <w:rPr>
          <w:rFonts w:ascii="Times New Roman" w:hAnsi="Times New Roman" w:cs="Times New Roman"/>
          <w:color w:val="000000" w:themeColor="text1"/>
          <w:sz w:val="24"/>
          <w:szCs w:val="24"/>
          <w:lang w:eastAsia="en-US"/>
        </w:rPr>
        <w:fldChar w:fldCharType="separate"/>
      </w:r>
      <w:hyperlink w:anchor="_Toc171689108" w:history="1">
        <w:r w:rsidR="001269A3" w:rsidRPr="009958C0">
          <w:rPr>
            <w:rStyle w:val="Hyperlink"/>
            <w:rFonts w:ascii="Times New Roman" w:hAnsi="Times New Roman" w:cs="Times New Roman"/>
            <w:noProof/>
          </w:rPr>
          <w:t>Figure 1. Conceptual design of the COSMOS</w:t>
        </w:r>
        <w:r w:rsidR="001269A3">
          <w:rPr>
            <w:noProof/>
            <w:webHidden/>
          </w:rPr>
          <w:tab/>
        </w:r>
        <w:r w:rsidR="001269A3">
          <w:rPr>
            <w:noProof/>
            <w:webHidden/>
          </w:rPr>
          <w:fldChar w:fldCharType="begin"/>
        </w:r>
        <w:r w:rsidR="001269A3">
          <w:rPr>
            <w:noProof/>
            <w:webHidden/>
          </w:rPr>
          <w:instrText xml:space="preserve"> PAGEREF _Toc171689108 \h </w:instrText>
        </w:r>
        <w:r w:rsidR="001269A3">
          <w:rPr>
            <w:noProof/>
            <w:webHidden/>
          </w:rPr>
        </w:r>
        <w:r w:rsidR="001269A3">
          <w:rPr>
            <w:noProof/>
            <w:webHidden/>
          </w:rPr>
          <w:fldChar w:fldCharType="separate"/>
        </w:r>
        <w:r w:rsidR="001269A3">
          <w:rPr>
            <w:noProof/>
            <w:webHidden/>
          </w:rPr>
          <w:t>7</w:t>
        </w:r>
        <w:r w:rsidR="001269A3">
          <w:rPr>
            <w:noProof/>
            <w:webHidden/>
          </w:rPr>
          <w:fldChar w:fldCharType="end"/>
        </w:r>
      </w:hyperlink>
    </w:p>
    <w:p w14:paraId="0D9D7E64" w14:textId="5FAF170C" w:rsidR="001269A3" w:rsidRDefault="00000000">
      <w:pPr>
        <w:pStyle w:val="TableofFigures"/>
        <w:tabs>
          <w:tab w:val="right" w:leader="dot" w:pos="9350"/>
        </w:tabs>
        <w:rPr>
          <w:noProof/>
          <w:lang w:eastAsia="en-US"/>
        </w:rPr>
      </w:pPr>
      <w:hyperlink w:anchor="_Toc171689109" w:history="1">
        <w:r w:rsidR="001269A3" w:rsidRPr="009958C0">
          <w:rPr>
            <w:rStyle w:val="Hyperlink"/>
            <w:rFonts w:ascii="Times New Roman" w:hAnsi="Times New Roman" w:cs="Times New Roman"/>
            <w:noProof/>
          </w:rPr>
          <w:t>Figure 2. Code structure of Influence function for single coil</w:t>
        </w:r>
        <w:r w:rsidR="001269A3">
          <w:rPr>
            <w:noProof/>
            <w:webHidden/>
          </w:rPr>
          <w:tab/>
        </w:r>
        <w:r w:rsidR="001269A3">
          <w:rPr>
            <w:noProof/>
            <w:webHidden/>
          </w:rPr>
          <w:fldChar w:fldCharType="begin"/>
        </w:r>
        <w:r w:rsidR="001269A3">
          <w:rPr>
            <w:noProof/>
            <w:webHidden/>
          </w:rPr>
          <w:instrText xml:space="preserve"> PAGEREF _Toc171689109 \h </w:instrText>
        </w:r>
        <w:r w:rsidR="001269A3">
          <w:rPr>
            <w:noProof/>
            <w:webHidden/>
          </w:rPr>
        </w:r>
        <w:r w:rsidR="001269A3">
          <w:rPr>
            <w:noProof/>
            <w:webHidden/>
          </w:rPr>
          <w:fldChar w:fldCharType="separate"/>
        </w:r>
        <w:r w:rsidR="001269A3">
          <w:rPr>
            <w:noProof/>
            <w:webHidden/>
          </w:rPr>
          <w:t>9</w:t>
        </w:r>
        <w:r w:rsidR="001269A3">
          <w:rPr>
            <w:noProof/>
            <w:webHidden/>
          </w:rPr>
          <w:fldChar w:fldCharType="end"/>
        </w:r>
      </w:hyperlink>
    </w:p>
    <w:p w14:paraId="6E067D85" w14:textId="12B6469A" w:rsidR="001269A3" w:rsidRDefault="00000000">
      <w:pPr>
        <w:pStyle w:val="TableofFigures"/>
        <w:tabs>
          <w:tab w:val="right" w:leader="dot" w:pos="9350"/>
        </w:tabs>
        <w:rPr>
          <w:noProof/>
          <w:lang w:eastAsia="en-US"/>
        </w:rPr>
      </w:pPr>
      <w:hyperlink w:anchor="_Toc171689110" w:history="1">
        <w:r w:rsidR="001269A3" w:rsidRPr="009958C0">
          <w:rPr>
            <w:rStyle w:val="Hyperlink"/>
            <w:rFonts w:ascii="Times New Roman" w:hAnsi="Times New Roman" w:cs="Times New Roman"/>
            <w:noProof/>
          </w:rPr>
          <w:t>Figure 3. Code structure of Helmholtz coil</w:t>
        </w:r>
        <w:r w:rsidR="001269A3">
          <w:rPr>
            <w:noProof/>
            <w:webHidden/>
          </w:rPr>
          <w:tab/>
        </w:r>
        <w:r w:rsidR="001269A3">
          <w:rPr>
            <w:noProof/>
            <w:webHidden/>
          </w:rPr>
          <w:fldChar w:fldCharType="begin"/>
        </w:r>
        <w:r w:rsidR="001269A3">
          <w:rPr>
            <w:noProof/>
            <w:webHidden/>
          </w:rPr>
          <w:instrText xml:space="preserve"> PAGEREF _Toc171689110 \h </w:instrText>
        </w:r>
        <w:r w:rsidR="001269A3">
          <w:rPr>
            <w:noProof/>
            <w:webHidden/>
          </w:rPr>
        </w:r>
        <w:r w:rsidR="001269A3">
          <w:rPr>
            <w:noProof/>
            <w:webHidden/>
          </w:rPr>
          <w:fldChar w:fldCharType="separate"/>
        </w:r>
        <w:r w:rsidR="001269A3">
          <w:rPr>
            <w:noProof/>
            <w:webHidden/>
          </w:rPr>
          <w:t>10</w:t>
        </w:r>
        <w:r w:rsidR="001269A3">
          <w:rPr>
            <w:noProof/>
            <w:webHidden/>
          </w:rPr>
          <w:fldChar w:fldCharType="end"/>
        </w:r>
      </w:hyperlink>
    </w:p>
    <w:p w14:paraId="0A0A4431" w14:textId="62E23623" w:rsidR="001269A3" w:rsidRDefault="00000000">
      <w:pPr>
        <w:pStyle w:val="TableofFigures"/>
        <w:tabs>
          <w:tab w:val="right" w:leader="dot" w:pos="9350"/>
        </w:tabs>
        <w:rPr>
          <w:noProof/>
          <w:lang w:eastAsia="en-US"/>
        </w:rPr>
      </w:pPr>
      <w:hyperlink w:anchor="_Toc171689111" w:history="1">
        <w:r w:rsidR="001269A3" w:rsidRPr="009958C0">
          <w:rPr>
            <w:rStyle w:val="Hyperlink"/>
            <w:rFonts w:ascii="Times New Roman" w:hAnsi="Times New Roman" w:cs="Times New Roman"/>
            <w:noProof/>
          </w:rPr>
          <w:t>Figure 4. Code structure of 271 EM coils with Helmholtz coil</w:t>
        </w:r>
        <w:r w:rsidR="001269A3">
          <w:rPr>
            <w:noProof/>
            <w:webHidden/>
          </w:rPr>
          <w:tab/>
        </w:r>
        <w:r w:rsidR="001269A3">
          <w:rPr>
            <w:noProof/>
            <w:webHidden/>
          </w:rPr>
          <w:fldChar w:fldCharType="begin"/>
        </w:r>
        <w:r w:rsidR="001269A3">
          <w:rPr>
            <w:noProof/>
            <w:webHidden/>
          </w:rPr>
          <w:instrText xml:space="preserve"> PAGEREF _Toc171689111 \h </w:instrText>
        </w:r>
        <w:r w:rsidR="001269A3">
          <w:rPr>
            <w:noProof/>
            <w:webHidden/>
          </w:rPr>
        </w:r>
        <w:r w:rsidR="001269A3">
          <w:rPr>
            <w:noProof/>
            <w:webHidden/>
          </w:rPr>
          <w:fldChar w:fldCharType="separate"/>
        </w:r>
        <w:r w:rsidR="001269A3">
          <w:rPr>
            <w:noProof/>
            <w:webHidden/>
          </w:rPr>
          <w:t>11</w:t>
        </w:r>
        <w:r w:rsidR="001269A3">
          <w:rPr>
            <w:noProof/>
            <w:webHidden/>
          </w:rPr>
          <w:fldChar w:fldCharType="end"/>
        </w:r>
      </w:hyperlink>
    </w:p>
    <w:p w14:paraId="46E6BC6E" w14:textId="5AF2AB8A" w:rsidR="001269A3" w:rsidRDefault="00000000">
      <w:pPr>
        <w:pStyle w:val="TableofFigures"/>
        <w:tabs>
          <w:tab w:val="right" w:leader="dot" w:pos="9350"/>
        </w:tabs>
        <w:rPr>
          <w:noProof/>
          <w:lang w:eastAsia="en-US"/>
        </w:rPr>
      </w:pPr>
      <w:hyperlink w:anchor="_Toc171689112" w:history="1">
        <w:r w:rsidR="001269A3" w:rsidRPr="009958C0">
          <w:rPr>
            <w:rStyle w:val="Hyperlink"/>
            <w:rFonts w:ascii="Times New Roman" w:hAnsi="Times New Roman" w:cs="Times New Roman"/>
            <w:noProof/>
          </w:rPr>
          <w:t>Figure 5. Code structure of Influence of coil diameters - 1D</w:t>
        </w:r>
        <w:r w:rsidR="001269A3">
          <w:rPr>
            <w:noProof/>
            <w:webHidden/>
          </w:rPr>
          <w:tab/>
        </w:r>
        <w:r w:rsidR="001269A3">
          <w:rPr>
            <w:noProof/>
            <w:webHidden/>
          </w:rPr>
          <w:fldChar w:fldCharType="begin"/>
        </w:r>
        <w:r w:rsidR="001269A3">
          <w:rPr>
            <w:noProof/>
            <w:webHidden/>
          </w:rPr>
          <w:instrText xml:space="preserve"> PAGEREF _Toc171689112 \h </w:instrText>
        </w:r>
        <w:r w:rsidR="001269A3">
          <w:rPr>
            <w:noProof/>
            <w:webHidden/>
          </w:rPr>
        </w:r>
        <w:r w:rsidR="001269A3">
          <w:rPr>
            <w:noProof/>
            <w:webHidden/>
          </w:rPr>
          <w:fldChar w:fldCharType="separate"/>
        </w:r>
        <w:r w:rsidR="001269A3">
          <w:rPr>
            <w:noProof/>
            <w:webHidden/>
          </w:rPr>
          <w:t>12</w:t>
        </w:r>
        <w:r w:rsidR="001269A3">
          <w:rPr>
            <w:noProof/>
            <w:webHidden/>
          </w:rPr>
          <w:fldChar w:fldCharType="end"/>
        </w:r>
      </w:hyperlink>
    </w:p>
    <w:p w14:paraId="1CD79D62" w14:textId="772C1E33" w:rsidR="001269A3" w:rsidRDefault="00000000">
      <w:pPr>
        <w:pStyle w:val="TableofFigures"/>
        <w:tabs>
          <w:tab w:val="right" w:leader="dot" w:pos="9350"/>
        </w:tabs>
        <w:rPr>
          <w:noProof/>
          <w:lang w:eastAsia="en-US"/>
        </w:rPr>
      </w:pPr>
      <w:hyperlink w:anchor="_Toc171689113" w:history="1">
        <w:r w:rsidR="001269A3" w:rsidRPr="009958C0">
          <w:rPr>
            <w:rStyle w:val="Hyperlink"/>
            <w:rFonts w:ascii="Times New Roman" w:hAnsi="Times New Roman" w:cs="Times New Roman"/>
            <w:noProof/>
          </w:rPr>
          <w:t>Figure 6. Code structure of Influence of coil diameters – 2D</w:t>
        </w:r>
        <w:r w:rsidR="001269A3">
          <w:rPr>
            <w:noProof/>
            <w:webHidden/>
          </w:rPr>
          <w:tab/>
        </w:r>
        <w:r w:rsidR="001269A3">
          <w:rPr>
            <w:noProof/>
            <w:webHidden/>
          </w:rPr>
          <w:fldChar w:fldCharType="begin"/>
        </w:r>
        <w:r w:rsidR="001269A3">
          <w:rPr>
            <w:noProof/>
            <w:webHidden/>
          </w:rPr>
          <w:instrText xml:space="preserve"> PAGEREF _Toc171689113 \h </w:instrText>
        </w:r>
        <w:r w:rsidR="001269A3">
          <w:rPr>
            <w:noProof/>
            <w:webHidden/>
          </w:rPr>
        </w:r>
        <w:r w:rsidR="001269A3">
          <w:rPr>
            <w:noProof/>
            <w:webHidden/>
          </w:rPr>
          <w:fldChar w:fldCharType="separate"/>
        </w:r>
        <w:r w:rsidR="001269A3">
          <w:rPr>
            <w:noProof/>
            <w:webHidden/>
          </w:rPr>
          <w:t>13</w:t>
        </w:r>
        <w:r w:rsidR="001269A3">
          <w:rPr>
            <w:noProof/>
            <w:webHidden/>
          </w:rPr>
          <w:fldChar w:fldCharType="end"/>
        </w:r>
      </w:hyperlink>
    </w:p>
    <w:p w14:paraId="16BD6EC7" w14:textId="4AF341CA" w:rsidR="001269A3" w:rsidRDefault="00000000">
      <w:pPr>
        <w:pStyle w:val="TableofFigures"/>
        <w:tabs>
          <w:tab w:val="right" w:leader="dot" w:pos="9350"/>
        </w:tabs>
        <w:rPr>
          <w:noProof/>
          <w:lang w:eastAsia="en-US"/>
        </w:rPr>
      </w:pPr>
      <w:hyperlink w:anchor="_Toc171689114" w:history="1">
        <w:r w:rsidR="001269A3" w:rsidRPr="009958C0">
          <w:rPr>
            <w:rStyle w:val="Hyperlink"/>
            <w:rFonts w:ascii="Times New Roman" w:hAnsi="Times New Roman" w:cs="Times New Roman"/>
            <w:noProof/>
          </w:rPr>
          <w:t>Figure 7. Code structure of Magnetic field calculation of single tilted coil</w:t>
        </w:r>
        <w:r w:rsidR="001269A3">
          <w:rPr>
            <w:noProof/>
            <w:webHidden/>
          </w:rPr>
          <w:tab/>
        </w:r>
        <w:r w:rsidR="001269A3">
          <w:rPr>
            <w:noProof/>
            <w:webHidden/>
          </w:rPr>
          <w:fldChar w:fldCharType="begin"/>
        </w:r>
        <w:r w:rsidR="001269A3">
          <w:rPr>
            <w:noProof/>
            <w:webHidden/>
          </w:rPr>
          <w:instrText xml:space="preserve"> PAGEREF _Toc171689114 \h </w:instrText>
        </w:r>
        <w:r w:rsidR="001269A3">
          <w:rPr>
            <w:noProof/>
            <w:webHidden/>
          </w:rPr>
        </w:r>
        <w:r w:rsidR="001269A3">
          <w:rPr>
            <w:noProof/>
            <w:webHidden/>
          </w:rPr>
          <w:fldChar w:fldCharType="separate"/>
        </w:r>
        <w:r w:rsidR="001269A3">
          <w:rPr>
            <w:noProof/>
            <w:webHidden/>
          </w:rPr>
          <w:t>14</w:t>
        </w:r>
        <w:r w:rsidR="001269A3">
          <w:rPr>
            <w:noProof/>
            <w:webHidden/>
          </w:rPr>
          <w:fldChar w:fldCharType="end"/>
        </w:r>
      </w:hyperlink>
    </w:p>
    <w:p w14:paraId="7C4F8847" w14:textId="2B1F6290" w:rsidR="001269A3" w:rsidRDefault="00000000">
      <w:pPr>
        <w:pStyle w:val="TableofFigures"/>
        <w:tabs>
          <w:tab w:val="right" w:leader="dot" w:pos="9350"/>
        </w:tabs>
        <w:rPr>
          <w:noProof/>
          <w:lang w:eastAsia="en-US"/>
        </w:rPr>
      </w:pPr>
      <w:hyperlink w:anchor="_Toc171689115" w:history="1">
        <w:r w:rsidR="001269A3" w:rsidRPr="009958C0">
          <w:rPr>
            <w:rStyle w:val="Hyperlink"/>
            <w:rFonts w:ascii="Times New Roman" w:hAnsi="Times New Roman" w:cs="Times New Roman"/>
            <w:noProof/>
          </w:rPr>
          <w:t>Figure 8. Geometry of a “thick” round Helmholtz coil (left) and normalized graphs of magnetic field generated by various “Thick” Helmholtz coils [3]</w:t>
        </w:r>
        <w:r w:rsidR="001269A3">
          <w:rPr>
            <w:noProof/>
            <w:webHidden/>
          </w:rPr>
          <w:tab/>
        </w:r>
        <w:r w:rsidR="001269A3">
          <w:rPr>
            <w:noProof/>
            <w:webHidden/>
          </w:rPr>
          <w:fldChar w:fldCharType="begin"/>
        </w:r>
        <w:r w:rsidR="001269A3">
          <w:rPr>
            <w:noProof/>
            <w:webHidden/>
          </w:rPr>
          <w:instrText xml:space="preserve"> PAGEREF _Toc171689115 \h </w:instrText>
        </w:r>
        <w:r w:rsidR="001269A3">
          <w:rPr>
            <w:noProof/>
            <w:webHidden/>
          </w:rPr>
        </w:r>
        <w:r w:rsidR="001269A3">
          <w:rPr>
            <w:noProof/>
            <w:webHidden/>
          </w:rPr>
          <w:fldChar w:fldCharType="separate"/>
        </w:r>
        <w:r w:rsidR="001269A3">
          <w:rPr>
            <w:noProof/>
            <w:webHidden/>
          </w:rPr>
          <w:t>16</w:t>
        </w:r>
        <w:r w:rsidR="001269A3">
          <w:rPr>
            <w:noProof/>
            <w:webHidden/>
          </w:rPr>
          <w:fldChar w:fldCharType="end"/>
        </w:r>
      </w:hyperlink>
    </w:p>
    <w:p w14:paraId="122C10A5" w14:textId="5106F0A4" w:rsidR="001269A3" w:rsidRDefault="00000000">
      <w:pPr>
        <w:pStyle w:val="TableofFigures"/>
        <w:tabs>
          <w:tab w:val="right" w:leader="dot" w:pos="9350"/>
        </w:tabs>
        <w:rPr>
          <w:noProof/>
          <w:lang w:eastAsia="en-US"/>
        </w:rPr>
      </w:pPr>
      <w:hyperlink w:anchor="_Toc171689116" w:history="1">
        <w:r w:rsidR="001269A3" w:rsidRPr="009958C0">
          <w:rPr>
            <w:rStyle w:val="Hyperlink"/>
            <w:rFonts w:ascii="Times New Roman" w:hAnsi="Times New Roman" w:cs="Times New Roman"/>
            <w:noProof/>
          </w:rPr>
          <w:t>Figure 9. EM Coil design</w:t>
        </w:r>
        <w:r w:rsidR="001269A3">
          <w:rPr>
            <w:noProof/>
            <w:webHidden/>
          </w:rPr>
          <w:tab/>
        </w:r>
        <w:r w:rsidR="001269A3">
          <w:rPr>
            <w:noProof/>
            <w:webHidden/>
          </w:rPr>
          <w:fldChar w:fldCharType="begin"/>
        </w:r>
        <w:r w:rsidR="001269A3">
          <w:rPr>
            <w:noProof/>
            <w:webHidden/>
          </w:rPr>
          <w:instrText xml:space="preserve"> PAGEREF _Toc171689116 \h </w:instrText>
        </w:r>
        <w:r w:rsidR="001269A3">
          <w:rPr>
            <w:noProof/>
            <w:webHidden/>
          </w:rPr>
        </w:r>
        <w:r w:rsidR="001269A3">
          <w:rPr>
            <w:noProof/>
            <w:webHidden/>
          </w:rPr>
          <w:fldChar w:fldCharType="separate"/>
        </w:r>
        <w:r w:rsidR="001269A3">
          <w:rPr>
            <w:noProof/>
            <w:webHidden/>
          </w:rPr>
          <w:t>17</w:t>
        </w:r>
        <w:r w:rsidR="001269A3">
          <w:rPr>
            <w:noProof/>
            <w:webHidden/>
          </w:rPr>
          <w:fldChar w:fldCharType="end"/>
        </w:r>
      </w:hyperlink>
    </w:p>
    <w:p w14:paraId="3F873F5E" w14:textId="1AE70A12" w:rsidR="001269A3" w:rsidRDefault="00000000">
      <w:pPr>
        <w:pStyle w:val="TableofFigures"/>
        <w:tabs>
          <w:tab w:val="right" w:leader="dot" w:pos="9350"/>
        </w:tabs>
        <w:rPr>
          <w:noProof/>
          <w:lang w:eastAsia="en-US"/>
        </w:rPr>
      </w:pPr>
      <w:hyperlink w:anchor="_Toc171689117" w:history="1">
        <w:r w:rsidR="001269A3" w:rsidRPr="009958C0">
          <w:rPr>
            <w:rStyle w:val="Hyperlink"/>
            <w:rFonts w:ascii="Times New Roman" w:hAnsi="Times New Roman" w:cs="Times New Roman"/>
            <w:noProof/>
          </w:rPr>
          <w:t>Figure 10. Magnetic Field and Ferrofluid surface deformation results from the MATLAB execution file “infunc_single.m”</w:t>
        </w:r>
        <w:r w:rsidR="001269A3">
          <w:rPr>
            <w:noProof/>
            <w:webHidden/>
          </w:rPr>
          <w:tab/>
        </w:r>
        <w:r w:rsidR="001269A3">
          <w:rPr>
            <w:noProof/>
            <w:webHidden/>
          </w:rPr>
          <w:fldChar w:fldCharType="begin"/>
        </w:r>
        <w:r w:rsidR="001269A3">
          <w:rPr>
            <w:noProof/>
            <w:webHidden/>
          </w:rPr>
          <w:instrText xml:space="preserve"> PAGEREF _Toc171689117 \h </w:instrText>
        </w:r>
        <w:r w:rsidR="001269A3">
          <w:rPr>
            <w:noProof/>
            <w:webHidden/>
          </w:rPr>
        </w:r>
        <w:r w:rsidR="001269A3">
          <w:rPr>
            <w:noProof/>
            <w:webHidden/>
          </w:rPr>
          <w:fldChar w:fldCharType="separate"/>
        </w:r>
        <w:r w:rsidR="001269A3">
          <w:rPr>
            <w:noProof/>
            <w:webHidden/>
          </w:rPr>
          <w:t>18</w:t>
        </w:r>
        <w:r w:rsidR="001269A3">
          <w:rPr>
            <w:noProof/>
            <w:webHidden/>
          </w:rPr>
          <w:fldChar w:fldCharType="end"/>
        </w:r>
      </w:hyperlink>
    </w:p>
    <w:p w14:paraId="4296C02E" w14:textId="747198D3" w:rsidR="001269A3" w:rsidRDefault="00000000">
      <w:pPr>
        <w:pStyle w:val="TableofFigures"/>
        <w:tabs>
          <w:tab w:val="right" w:leader="dot" w:pos="9350"/>
        </w:tabs>
        <w:rPr>
          <w:noProof/>
          <w:lang w:eastAsia="en-US"/>
        </w:rPr>
      </w:pPr>
      <w:hyperlink w:anchor="_Toc171689118" w:history="1">
        <w:r w:rsidR="001269A3" w:rsidRPr="009958C0">
          <w:rPr>
            <w:rStyle w:val="Hyperlink"/>
            <w:rFonts w:ascii="Times New Roman" w:hAnsi="Times New Roman" w:cs="Times New Roman"/>
            <w:noProof/>
          </w:rPr>
          <w:t>Figure 11. Geometry of Helmholtz coil (a) Liquid Mirror geometry (b) Helmholtz coil geometry [3]</w:t>
        </w:r>
        <w:r w:rsidR="001269A3">
          <w:rPr>
            <w:noProof/>
            <w:webHidden/>
          </w:rPr>
          <w:tab/>
        </w:r>
        <w:r w:rsidR="001269A3">
          <w:rPr>
            <w:noProof/>
            <w:webHidden/>
          </w:rPr>
          <w:fldChar w:fldCharType="begin"/>
        </w:r>
        <w:r w:rsidR="001269A3">
          <w:rPr>
            <w:noProof/>
            <w:webHidden/>
          </w:rPr>
          <w:instrText xml:space="preserve"> PAGEREF _Toc171689118 \h </w:instrText>
        </w:r>
        <w:r w:rsidR="001269A3">
          <w:rPr>
            <w:noProof/>
            <w:webHidden/>
          </w:rPr>
        </w:r>
        <w:r w:rsidR="001269A3">
          <w:rPr>
            <w:noProof/>
            <w:webHidden/>
          </w:rPr>
          <w:fldChar w:fldCharType="separate"/>
        </w:r>
        <w:r w:rsidR="001269A3">
          <w:rPr>
            <w:noProof/>
            <w:webHidden/>
          </w:rPr>
          <w:t>19</w:t>
        </w:r>
        <w:r w:rsidR="001269A3">
          <w:rPr>
            <w:noProof/>
            <w:webHidden/>
          </w:rPr>
          <w:fldChar w:fldCharType="end"/>
        </w:r>
      </w:hyperlink>
    </w:p>
    <w:p w14:paraId="2C57860B" w14:textId="2D5CD0D3" w:rsidR="001269A3" w:rsidRDefault="00000000">
      <w:pPr>
        <w:pStyle w:val="TableofFigures"/>
        <w:tabs>
          <w:tab w:val="right" w:leader="dot" w:pos="9350"/>
        </w:tabs>
        <w:rPr>
          <w:noProof/>
          <w:lang w:eastAsia="en-US"/>
        </w:rPr>
      </w:pPr>
      <w:hyperlink w:anchor="_Toc171689119" w:history="1">
        <w:r w:rsidR="001269A3" w:rsidRPr="009958C0">
          <w:rPr>
            <w:rStyle w:val="Hyperlink"/>
            <w:rFonts w:ascii="Times New Roman" w:hAnsi="Times New Roman" w:cs="Times New Roman"/>
            <w:noProof/>
          </w:rPr>
          <w:t>Figure 12. Magnetic field of selected Helmholtz coil design using MATLAB execution file “infunc_Helmholtz.m”</w:t>
        </w:r>
        <w:r w:rsidR="001269A3">
          <w:rPr>
            <w:noProof/>
            <w:webHidden/>
          </w:rPr>
          <w:tab/>
        </w:r>
        <w:r w:rsidR="001269A3">
          <w:rPr>
            <w:noProof/>
            <w:webHidden/>
          </w:rPr>
          <w:fldChar w:fldCharType="begin"/>
        </w:r>
        <w:r w:rsidR="001269A3">
          <w:rPr>
            <w:noProof/>
            <w:webHidden/>
          </w:rPr>
          <w:instrText xml:space="preserve"> PAGEREF _Toc171689119 \h </w:instrText>
        </w:r>
        <w:r w:rsidR="001269A3">
          <w:rPr>
            <w:noProof/>
            <w:webHidden/>
          </w:rPr>
        </w:r>
        <w:r w:rsidR="001269A3">
          <w:rPr>
            <w:noProof/>
            <w:webHidden/>
          </w:rPr>
          <w:fldChar w:fldCharType="separate"/>
        </w:r>
        <w:r w:rsidR="001269A3">
          <w:rPr>
            <w:noProof/>
            <w:webHidden/>
          </w:rPr>
          <w:t>20</w:t>
        </w:r>
        <w:r w:rsidR="001269A3">
          <w:rPr>
            <w:noProof/>
            <w:webHidden/>
          </w:rPr>
          <w:fldChar w:fldCharType="end"/>
        </w:r>
      </w:hyperlink>
    </w:p>
    <w:p w14:paraId="34BE2BF7" w14:textId="72F9AFD5" w:rsidR="001269A3" w:rsidRDefault="00000000">
      <w:pPr>
        <w:pStyle w:val="TableofFigures"/>
        <w:tabs>
          <w:tab w:val="right" w:leader="dot" w:pos="9350"/>
        </w:tabs>
        <w:rPr>
          <w:noProof/>
          <w:lang w:eastAsia="en-US"/>
        </w:rPr>
      </w:pPr>
      <w:hyperlink w:anchor="_Toc171689120" w:history="1">
        <w:r w:rsidR="001269A3" w:rsidRPr="009958C0">
          <w:rPr>
            <w:rStyle w:val="Hyperlink"/>
            <w:rFonts w:ascii="Times New Roman" w:hAnsi="Times New Roman" w:cs="Times New Roman"/>
            <w:noProof/>
          </w:rPr>
          <w:t>Figure 13. Selected EM coil (actuator) array and coil geometry</w:t>
        </w:r>
        <w:r w:rsidR="001269A3">
          <w:rPr>
            <w:noProof/>
            <w:webHidden/>
          </w:rPr>
          <w:tab/>
        </w:r>
        <w:r w:rsidR="001269A3">
          <w:rPr>
            <w:noProof/>
            <w:webHidden/>
          </w:rPr>
          <w:fldChar w:fldCharType="begin"/>
        </w:r>
        <w:r w:rsidR="001269A3">
          <w:rPr>
            <w:noProof/>
            <w:webHidden/>
          </w:rPr>
          <w:instrText xml:space="preserve"> PAGEREF _Toc171689120 \h </w:instrText>
        </w:r>
        <w:r w:rsidR="001269A3">
          <w:rPr>
            <w:noProof/>
            <w:webHidden/>
          </w:rPr>
        </w:r>
        <w:r w:rsidR="001269A3">
          <w:rPr>
            <w:noProof/>
            <w:webHidden/>
          </w:rPr>
          <w:fldChar w:fldCharType="separate"/>
        </w:r>
        <w:r w:rsidR="001269A3">
          <w:rPr>
            <w:noProof/>
            <w:webHidden/>
          </w:rPr>
          <w:t>21</w:t>
        </w:r>
        <w:r w:rsidR="001269A3">
          <w:rPr>
            <w:noProof/>
            <w:webHidden/>
          </w:rPr>
          <w:fldChar w:fldCharType="end"/>
        </w:r>
      </w:hyperlink>
    </w:p>
    <w:p w14:paraId="7EA95FA5" w14:textId="0FEECDCA" w:rsidR="001269A3" w:rsidRDefault="00000000">
      <w:pPr>
        <w:pStyle w:val="TableofFigures"/>
        <w:tabs>
          <w:tab w:val="right" w:leader="dot" w:pos="9350"/>
        </w:tabs>
        <w:rPr>
          <w:noProof/>
          <w:lang w:eastAsia="en-US"/>
        </w:rPr>
      </w:pPr>
      <w:hyperlink w:anchor="_Toc171689121" w:history="1">
        <w:r w:rsidR="001269A3" w:rsidRPr="009958C0">
          <w:rPr>
            <w:rStyle w:val="Hyperlink"/>
            <w:rFonts w:ascii="Times New Roman" w:hAnsi="Times New Roman" w:cs="Times New Roman"/>
            <w:noProof/>
          </w:rPr>
          <w:t>Figure 14. Deformation of mirror surface with 0.1 A of EM coil current and 100 A (idealized) of Helmholtz coil</w:t>
        </w:r>
        <w:r w:rsidR="001269A3">
          <w:rPr>
            <w:noProof/>
            <w:webHidden/>
          </w:rPr>
          <w:tab/>
        </w:r>
        <w:r w:rsidR="001269A3">
          <w:rPr>
            <w:noProof/>
            <w:webHidden/>
          </w:rPr>
          <w:fldChar w:fldCharType="begin"/>
        </w:r>
        <w:r w:rsidR="001269A3">
          <w:rPr>
            <w:noProof/>
            <w:webHidden/>
          </w:rPr>
          <w:instrText xml:space="preserve"> PAGEREF _Toc171689121 \h </w:instrText>
        </w:r>
        <w:r w:rsidR="001269A3">
          <w:rPr>
            <w:noProof/>
            <w:webHidden/>
          </w:rPr>
        </w:r>
        <w:r w:rsidR="001269A3">
          <w:rPr>
            <w:noProof/>
            <w:webHidden/>
          </w:rPr>
          <w:fldChar w:fldCharType="separate"/>
        </w:r>
        <w:r w:rsidR="001269A3">
          <w:rPr>
            <w:noProof/>
            <w:webHidden/>
          </w:rPr>
          <w:t>21</w:t>
        </w:r>
        <w:r w:rsidR="001269A3">
          <w:rPr>
            <w:noProof/>
            <w:webHidden/>
          </w:rPr>
          <w:fldChar w:fldCharType="end"/>
        </w:r>
      </w:hyperlink>
    </w:p>
    <w:p w14:paraId="42C730A1" w14:textId="296292F8" w:rsidR="001269A3" w:rsidRDefault="00000000">
      <w:pPr>
        <w:pStyle w:val="TableofFigures"/>
        <w:tabs>
          <w:tab w:val="right" w:leader="dot" w:pos="9350"/>
        </w:tabs>
        <w:rPr>
          <w:noProof/>
          <w:lang w:eastAsia="en-US"/>
        </w:rPr>
      </w:pPr>
      <w:hyperlink w:anchor="_Toc171689122" w:history="1">
        <w:r w:rsidR="001269A3" w:rsidRPr="009958C0">
          <w:rPr>
            <w:rStyle w:val="Hyperlink"/>
            <w:rFonts w:ascii="Times New Roman" w:hAnsi="Times New Roman" w:cs="Times New Roman"/>
            <w:noProof/>
          </w:rPr>
          <w:t>Figure 15. Normalized influence function with various spacing between EM coils</w:t>
        </w:r>
        <w:r w:rsidR="001269A3">
          <w:rPr>
            <w:noProof/>
            <w:webHidden/>
          </w:rPr>
          <w:tab/>
        </w:r>
        <w:r w:rsidR="001269A3">
          <w:rPr>
            <w:noProof/>
            <w:webHidden/>
          </w:rPr>
          <w:fldChar w:fldCharType="begin"/>
        </w:r>
        <w:r w:rsidR="001269A3">
          <w:rPr>
            <w:noProof/>
            <w:webHidden/>
          </w:rPr>
          <w:instrText xml:space="preserve"> PAGEREF _Toc171689122 \h </w:instrText>
        </w:r>
        <w:r w:rsidR="001269A3">
          <w:rPr>
            <w:noProof/>
            <w:webHidden/>
          </w:rPr>
        </w:r>
        <w:r w:rsidR="001269A3">
          <w:rPr>
            <w:noProof/>
            <w:webHidden/>
          </w:rPr>
          <w:fldChar w:fldCharType="separate"/>
        </w:r>
        <w:r w:rsidR="001269A3">
          <w:rPr>
            <w:noProof/>
            <w:webHidden/>
          </w:rPr>
          <w:t>22</w:t>
        </w:r>
        <w:r w:rsidR="001269A3">
          <w:rPr>
            <w:noProof/>
            <w:webHidden/>
          </w:rPr>
          <w:fldChar w:fldCharType="end"/>
        </w:r>
      </w:hyperlink>
    </w:p>
    <w:p w14:paraId="6EA17BB5" w14:textId="684DD945" w:rsidR="001269A3" w:rsidRDefault="00000000">
      <w:pPr>
        <w:pStyle w:val="TableofFigures"/>
        <w:tabs>
          <w:tab w:val="right" w:leader="dot" w:pos="9350"/>
        </w:tabs>
        <w:rPr>
          <w:noProof/>
          <w:lang w:eastAsia="en-US"/>
        </w:rPr>
      </w:pPr>
      <w:hyperlink w:anchor="_Toc171689123" w:history="1">
        <w:r w:rsidR="001269A3" w:rsidRPr="009958C0">
          <w:rPr>
            <w:rStyle w:val="Hyperlink"/>
            <w:rFonts w:ascii="Times New Roman" w:hAnsi="Times New Roman" w:cs="Times New Roman"/>
            <w:noProof/>
          </w:rPr>
          <w:t>Figure 16. RMSE as a function of distance between actuators for a square (left) and hexagonal (right) grid. The distance between the actuators is given in units of the Gaussian standard deviation. The curve colors correspond to the usable fraction of the mirror diameter (50, 57, and 65%)</w:t>
        </w:r>
        <w:r w:rsidR="001269A3">
          <w:rPr>
            <w:noProof/>
            <w:webHidden/>
          </w:rPr>
          <w:tab/>
        </w:r>
        <w:r w:rsidR="001269A3">
          <w:rPr>
            <w:noProof/>
            <w:webHidden/>
          </w:rPr>
          <w:fldChar w:fldCharType="begin"/>
        </w:r>
        <w:r w:rsidR="001269A3">
          <w:rPr>
            <w:noProof/>
            <w:webHidden/>
          </w:rPr>
          <w:instrText xml:space="preserve"> PAGEREF _Toc171689123 \h </w:instrText>
        </w:r>
        <w:r w:rsidR="001269A3">
          <w:rPr>
            <w:noProof/>
            <w:webHidden/>
          </w:rPr>
        </w:r>
        <w:r w:rsidR="001269A3">
          <w:rPr>
            <w:noProof/>
            <w:webHidden/>
          </w:rPr>
          <w:fldChar w:fldCharType="separate"/>
        </w:r>
        <w:r w:rsidR="001269A3">
          <w:rPr>
            <w:noProof/>
            <w:webHidden/>
          </w:rPr>
          <w:t>23</w:t>
        </w:r>
        <w:r w:rsidR="001269A3">
          <w:rPr>
            <w:noProof/>
            <w:webHidden/>
          </w:rPr>
          <w:fldChar w:fldCharType="end"/>
        </w:r>
      </w:hyperlink>
    </w:p>
    <w:p w14:paraId="4413CC2F" w14:textId="7C4A76BF" w:rsidR="001269A3" w:rsidRDefault="00000000">
      <w:pPr>
        <w:pStyle w:val="TableofFigures"/>
        <w:tabs>
          <w:tab w:val="right" w:leader="dot" w:pos="9350"/>
        </w:tabs>
        <w:rPr>
          <w:noProof/>
          <w:lang w:eastAsia="en-US"/>
        </w:rPr>
      </w:pPr>
      <w:hyperlink w:anchor="_Toc171689124" w:history="1">
        <w:r w:rsidR="001269A3" w:rsidRPr="009958C0">
          <w:rPr>
            <w:rStyle w:val="Hyperlink"/>
            <w:rFonts w:ascii="Times New Roman" w:hAnsi="Times New Roman" w:cs="Times New Roman"/>
            <w:noProof/>
          </w:rPr>
          <w:t>Figure 17. Influence functions from edge and center EM coils</w:t>
        </w:r>
        <w:r w:rsidR="001269A3">
          <w:rPr>
            <w:noProof/>
            <w:webHidden/>
          </w:rPr>
          <w:tab/>
        </w:r>
        <w:r w:rsidR="001269A3">
          <w:rPr>
            <w:noProof/>
            <w:webHidden/>
          </w:rPr>
          <w:fldChar w:fldCharType="begin"/>
        </w:r>
        <w:r w:rsidR="001269A3">
          <w:rPr>
            <w:noProof/>
            <w:webHidden/>
          </w:rPr>
          <w:instrText xml:space="preserve"> PAGEREF _Toc171689124 \h </w:instrText>
        </w:r>
        <w:r w:rsidR="001269A3">
          <w:rPr>
            <w:noProof/>
            <w:webHidden/>
          </w:rPr>
        </w:r>
        <w:r w:rsidR="001269A3">
          <w:rPr>
            <w:noProof/>
            <w:webHidden/>
          </w:rPr>
          <w:fldChar w:fldCharType="separate"/>
        </w:r>
        <w:r w:rsidR="001269A3">
          <w:rPr>
            <w:noProof/>
            <w:webHidden/>
          </w:rPr>
          <w:t>24</w:t>
        </w:r>
        <w:r w:rsidR="001269A3">
          <w:rPr>
            <w:noProof/>
            <w:webHidden/>
          </w:rPr>
          <w:fldChar w:fldCharType="end"/>
        </w:r>
      </w:hyperlink>
    </w:p>
    <w:p w14:paraId="468D039C" w14:textId="6FB43FC6" w:rsidR="001269A3" w:rsidRDefault="00000000">
      <w:pPr>
        <w:pStyle w:val="TableofFigures"/>
        <w:tabs>
          <w:tab w:val="right" w:leader="dot" w:pos="9350"/>
        </w:tabs>
        <w:rPr>
          <w:noProof/>
          <w:lang w:eastAsia="en-US"/>
        </w:rPr>
      </w:pPr>
      <w:hyperlink w:anchor="_Toc171689125" w:history="1">
        <w:r w:rsidR="001269A3" w:rsidRPr="009958C0">
          <w:rPr>
            <w:rStyle w:val="Hyperlink"/>
            <w:rFonts w:ascii="Times New Roman" w:hAnsi="Times New Roman" w:cs="Times New Roman"/>
            <w:noProof/>
          </w:rPr>
          <w:t>Figure 18. 2D Model of single EM coil with porous media and ferrofluid</w:t>
        </w:r>
        <w:r w:rsidR="001269A3">
          <w:rPr>
            <w:noProof/>
            <w:webHidden/>
          </w:rPr>
          <w:tab/>
        </w:r>
        <w:r w:rsidR="001269A3">
          <w:rPr>
            <w:noProof/>
            <w:webHidden/>
          </w:rPr>
          <w:fldChar w:fldCharType="begin"/>
        </w:r>
        <w:r w:rsidR="001269A3">
          <w:rPr>
            <w:noProof/>
            <w:webHidden/>
          </w:rPr>
          <w:instrText xml:space="preserve"> PAGEREF _Toc171689125 \h </w:instrText>
        </w:r>
        <w:r w:rsidR="001269A3">
          <w:rPr>
            <w:noProof/>
            <w:webHidden/>
          </w:rPr>
        </w:r>
        <w:r w:rsidR="001269A3">
          <w:rPr>
            <w:noProof/>
            <w:webHidden/>
          </w:rPr>
          <w:fldChar w:fldCharType="separate"/>
        </w:r>
        <w:r w:rsidR="001269A3">
          <w:rPr>
            <w:noProof/>
            <w:webHidden/>
          </w:rPr>
          <w:t>26</w:t>
        </w:r>
        <w:r w:rsidR="001269A3">
          <w:rPr>
            <w:noProof/>
            <w:webHidden/>
          </w:rPr>
          <w:fldChar w:fldCharType="end"/>
        </w:r>
      </w:hyperlink>
    </w:p>
    <w:p w14:paraId="2AD05E07" w14:textId="043BF1D5" w:rsidR="001269A3" w:rsidRDefault="00000000">
      <w:pPr>
        <w:pStyle w:val="TableofFigures"/>
        <w:tabs>
          <w:tab w:val="right" w:leader="dot" w:pos="9350"/>
        </w:tabs>
        <w:rPr>
          <w:noProof/>
          <w:lang w:eastAsia="en-US"/>
        </w:rPr>
      </w:pPr>
      <w:hyperlink w:anchor="_Toc171689126" w:history="1">
        <w:r w:rsidR="001269A3" w:rsidRPr="009958C0">
          <w:rPr>
            <w:rStyle w:val="Hyperlink"/>
            <w:rFonts w:ascii="Times New Roman" w:hAnsi="Times New Roman" w:cs="Times New Roman"/>
            <w:noProof/>
          </w:rPr>
          <w:t>Figure 19. Geometry settings</w:t>
        </w:r>
        <w:r w:rsidR="001269A3">
          <w:rPr>
            <w:noProof/>
            <w:webHidden/>
          </w:rPr>
          <w:tab/>
        </w:r>
        <w:r w:rsidR="001269A3">
          <w:rPr>
            <w:noProof/>
            <w:webHidden/>
          </w:rPr>
          <w:fldChar w:fldCharType="begin"/>
        </w:r>
        <w:r w:rsidR="001269A3">
          <w:rPr>
            <w:noProof/>
            <w:webHidden/>
          </w:rPr>
          <w:instrText xml:space="preserve"> PAGEREF _Toc171689126 \h </w:instrText>
        </w:r>
        <w:r w:rsidR="001269A3">
          <w:rPr>
            <w:noProof/>
            <w:webHidden/>
          </w:rPr>
        </w:r>
        <w:r w:rsidR="001269A3">
          <w:rPr>
            <w:noProof/>
            <w:webHidden/>
          </w:rPr>
          <w:fldChar w:fldCharType="separate"/>
        </w:r>
        <w:r w:rsidR="001269A3">
          <w:rPr>
            <w:noProof/>
            <w:webHidden/>
          </w:rPr>
          <w:t>26</w:t>
        </w:r>
        <w:r w:rsidR="001269A3">
          <w:rPr>
            <w:noProof/>
            <w:webHidden/>
          </w:rPr>
          <w:fldChar w:fldCharType="end"/>
        </w:r>
      </w:hyperlink>
    </w:p>
    <w:p w14:paraId="16B3EAAB" w14:textId="374E742D" w:rsidR="001269A3" w:rsidRDefault="00000000">
      <w:pPr>
        <w:pStyle w:val="TableofFigures"/>
        <w:tabs>
          <w:tab w:val="right" w:leader="dot" w:pos="9350"/>
        </w:tabs>
        <w:rPr>
          <w:noProof/>
          <w:lang w:eastAsia="en-US"/>
        </w:rPr>
      </w:pPr>
      <w:hyperlink w:anchor="_Toc171689127" w:history="1">
        <w:r w:rsidR="001269A3" w:rsidRPr="009958C0">
          <w:rPr>
            <w:rStyle w:val="Hyperlink"/>
            <w:rFonts w:ascii="Times New Roman" w:hAnsi="Times New Roman" w:cs="Times New Roman"/>
            <w:noProof/>
          </w:rPr>
          <w:t>Figure 20. Material selection settings for coil and surrounding structures</w:t>
        </w:r>
        <w:r w:rsidR="001269A3">
          <w:rPr>
            <w:noProof/>
            <w:webHidden/>
          </w:rPr>
          <w:tab/>
        </w:r>
        <w:r w:rsidR="001269A3">
          <w:rPr>
            <w:noProof/>
            <w:webHidden/>
          </w:rPr>
          <w:fldChar w:fldCharType="begin"/>
        </w:r>
        <w:r w:rsidR="001269A3">
          <w:rPr>
            <w:noProof/>
            <w:webHidden/>
          </w:rPr>
          <w:instrText xml:space="preserve"> PAGEREF _Toc171689127 \h </w:instrText>
        </w:r>
        <w:r w:rsidR="001269A3">
          <w:rPr>
            <w:noProof/>
            <w:webHidden/>
          </w:rPr>
        </w:r>
        <w:r w:rsidR="001269A3">
          <w:rPr>
            <w:noProof/>
            <w:webHidden/>
          </w:rPr>
          <w:fldChar w:fldCharType="separate"/>
        </w:r>
        <w:r w:rsidR="001269A3">
          <w:rPr>
            <w:noProof/>
            <w:webHidden/>
          </w:rPr>
          <w:t>27</w:t>
        </w:r>
        <w:r w:rsidR="001269A3">
          <w:rPr>
            <w:noProof/>
            <w:webHidden/>
          </w:rPr>
          <w:fldChar w:fldCharType="end"/>
        </w:r>
      </w:hyperlink>
    </w:p>
    <w:p w14:paraId="0F3E5779" w14:textId="22242050" w:rsidR="001269A3" w:rsidRDefault="00000000">
      <w:pPr>
        <w:pStyle w:val="TableofFigures"/>
        <w:tabs>
          <w:tab w:val="right" w:leader="dot" w:pos="9350"/>
        </w:tabs>
        <w:rPr>
          <w:noProof/>
          <w:lang w:eastAsia="en-US"/>
        </w:rPr>
      </w:pPr>
      <w:hyperlink w:anchor="_Toc171689128" w:history="1">
        <w:r w:rsidR="001269A3" w:rsidRPr="009958C0">
          <w:rPr>
            <w:rStyle w:val="Hyperlink"/>
            <w:rFonts w:ascii="Times New Roman" w:hAnsi="Times New Roman" w:cs="Times New Roman"/>
            <w:noProof/>
          </w:rPr>
          <w:t>Figure 21. Material selection settings for porous media</w:t>
        </w:r>
        <w:r w:rsidR="001269A3">
          <w:rPr>
            <w:noProof/>
            <w:webHidden/>
          </w:rPr>
          <w:tab/>
        </w:r>
        <w:r w:rsidR="001269A3">
          <w:rPr>
            <w:noProof/>
            <w:webHidden/>
          </w:rPr>
          <w:fldChar w:fldCharType="begin"/>
        </w:r>
        <w:r w:rsidR="001269A3">
          <w:rPr>
            <w:noProof/>
            <w:webHidden/>
          </w:rPr>
          <w:instrText xml:space="preserve"> PAGEREF _Toc171689128 \h </w:instrText>
        </w:r>
        <w:r w:rsidR="001269A3">
          <w:rPr>
            <w:noProof/>
            <w:webHidden/>
          </w:rPr>
        </w:r>
        <w:r w:rsidR="001269A3">
          <w:rPr>
            <w:noProof/>
            <w:webHidden/>
          </w:rPr>
          <w:fldChar w:fldCharType="separate"/>
        </w:r>
        <w:r w:rsidR="001269A3">
          <w:rPr>
            <w:noProof/>
            <w:webHidden/>
          </w:rPr>
          <w:t>27</w:t>
        </w:r>
        <w:r w:rsidR="001269A3">
          <w:rPr>
            <w:noProof/>
            <w:webHidden/>
          </w:rPr>
          <w:fldChar w:fldCharType="end"/>
        </w:r>
      </w:hyperlink>
    </w:p>
    <w:p w14:paraId="65AE7D05" w14:textId="55683EF0" w:rsidR="001269A3" w:rsidRDefault="00000000">
      <w:pPr>
        <w:pStyle w:val="TableofFigures"/>
        <w:tabs>
          <w:tab w:val="right" w:leader="dot" w:pos="9350"/>
        </w:tabs>
        <w:rPr>
          <w:noProof/>
          <w:lang w:eastAsia="en-US"/>
        </w:rPr>
      </w:pPr>
      <w:hyperlink w:anchor="_Toc171689129" w:history="1">
        <w:r w:rsidR="001269A3" w:rsidRPr="009958C0">
          <w:rPr>
            <w:rStyle w:val="Hyperlink"/>
            <w:rFonts w:ascii="Times New Roman" w:hAnsi="Times New Roman" w:cs="Times New Roman"/>
            <w:noProof/>
          </w:rPr>
          <w:t>Figure 22. Material selection settings for 2-phase flow (ferrofluid and air)</w:t>
        </w:r>
        <w:r w:rsidR="001269A3">
          <w:rPr>
            <w:noProof/>
            <w:webHidden/>
          </w:rPr>
          <w:tab/>
        </w:r>
        <w:r w:rsidR="001269A3">
          <w:rPr>
            <w:noProof/>
            <w:webHidden/>
          </w:rPr>
          <w:fldChar w:fldCharType="begin"/>
        </w:r>
        <w:r w:rsidR="001269A3">
          <w:rPr>
            <w:noProof/>
            <w:webHidden/>
          </w:rPr>
          <w:instrText xml:space="preserve"> PAGEREF _Toc171689129 \h </w:instrText>
        </w:r>
        <w:r w:rsidR="001269A3">
          <w:rPr>
            <w:noProof/>
            <w:webHidden/>
          </w:rPr>
        </w:r>
        <w:r w:rsidR="001269A3">
          <w:rPr>
            <w:noProof/>
            <w:webHidden/>
          </w:rPr>
          <w:fldChar w:fldCharType="separate"/>
        </w:r>
        <w:r w:rsidR="001269A3">
          <w:rPr>
            <w:noProof/>
            <w:webHidden/>
          </w:rPr>
          <w:t>28</w:t>
        </w:r>
        <w:r w:rsidR="001269A3">
          <w:rPr>
            <w:noProof/>
            <w:webHidden/>
          </w:rPr>
          <w:fldChar w:fldCharType="end"/>
        </w:r>
      </w:hyperlink>
    </w:p>
    <w:p w14:paraId="71FF0E44" w14:textId="1F6315A1" w:rsidR="001269A3" w:rsidRDefault="00000000">
      <w:pPr>
        <w:pStyle w:val="TableofFigures"/>
        <w:tabs>
          <w:tab w:val="right" w:leader="dot" w:pos="9350"/>
        </w:tabs>
        <w:rPr>
          <w:noProof/>
          <w:lang w:eastAsia="en-US"/>
        </w:rPr>
      </w:pPr>
      <w:hyperlink w:anchor="_Toc171689130" w:history="1">
        <w:r w:rsidR="001269A3" w:rsidRPr="009958C0">
          <w:rPr>
            <w:rStyle w:val="Hyperlink"/>
            <w:rFonts w:ascii="Times New Roman" w:hAnsi="Times New Roman" w:cs="Times New Roman"/>
            <w:noProof/>
          </w:rPr>
          <w:t>Figure 23. Magnetic fields settings for coil</w:t>
        </w:r>
        <w:r w:rsidR="001269A3">
          <w:rPr>
            <w:noProof/>
            <w:webHidden/>
          </w:rPr>
          <w:tab/>
        </w:r>
        <w:r w:rsidR="001269A3">
          <w:rPr>
            <w:noProof/>
            <w:webHidden/>
          </w:rPr>
          <w:fldChar w:fldCharType="begin"/>
        </w:r>
        <w:r w:rsidR="001269A3">
          <w:rPr>
            <w:noProof/>
            <w:webHidden/>
          </w:rPr>
          <w:instrText xml:space="preserve"> PAGEREF _Toc171689130 \h </w:instrText>
        </w:r>
        <w:r w:rsidR="001269A3">
          <w:rPr>
            <w:noProof/>
            <w:webHidden/>
          </w:rPr>
        </w:r>
        <w:r w:rsidR="001269A3">
          <w:rPr>
            <w:noProof/>
            <w:webHidden/>
          </w:rPr>
          <w:fldChar w:fldCharType="separate"/>
        </w:r>
        <w:r w:rsidR="001269A3">
          <w:rPr>
            <w:noProof/>
            <w:webHidden/>
          </w:rPr>
          <w:t>29</w:t>
        </w:r>
        <w:r w:rsidR="001269A3">
          <w:rPr>
            <w:noProof/>
            <w:webHidden/>
          </w:rPr>
          <w:fldChar w:fldCharType="end"/>
        </w:r>
      </w:hyperlink>
    </w:p>
    <w:p w14:paraId="60D344A8" w14:textId="4F750706" w:rsidR="001269A3" w:rsidRDefault="00000000">
      <w:pPr>
        <w:pStyle w:val="TableofFigures"/>
        <w:tabs>
          <w:tab w:val="right" w:leader="dot" w:pos="9350"/>
        </w:tabs>
        <w:rPr>
          <w:noProof/>
          <w:lang w:eastAsia="en-US"/>
        </w:rPr>
      </w:pPr>
      <w:hyperlink w:anchor="_Toc171689131" w:history="1">
        <w:r w:rsidR="001269A3" w:rsidRPr="009958C0">
          <w:rPr>
            <w:rStyle w:val="Hyperlink"/>
            <w:rFonts w:ascii="Times New Roman" w:hAnsi="Times New Roman" w:cs="Times New Roman"/>
            <w:noProof/>
          </w:rPr>
          <w:t>Figure 24. Magnetic fields settings for Ampere’s law in fluids</w:t>
        </w:r>
        <w:r w:rsidR="001269A3">
          <w:rPr>
            <w:noProof/>
            <w:webHidden/>
          </w:rPr>
          <w:tab/>
        </w:r>
        <w:r w:rsidR="001269A3">
          <w:rPr>
            <w:noProof/>
            <w:webHidden/>
          </w:rPr>
          <w:fldChar w:fldCharType="begin"/>
        </w:r>
        <w:r w:rsidR="001269A3">
          <w:rPr>
            <w:noProof/>
            <w:webHidden/>
          </w:rPr>
          <w:instrText xml:space="preserve"> PAGEREF _Toc171689131 \h </w:instrText>
        </w:r>
        <w:r w:rsidR="001269A3">
          <w:rPr>
            <w:noProof/>
            <w:webHidden/>
          </w:rPr>
        </w:r>
        <w:r w:rsidR="001269A3">
          <w:rPr>
            <w:noProof/>
            <w:webHidden/>
          </w:rPr>
          <w:fldChar w:fldCharType="separate"/>
        </w:r>
        <w:r w:rsidR="001269A3">
          <w:rPr>
            <w:noProof/>
            <w:webHidden/>
          </w:rPr>
          <w:t>30</w:t>
        </w:r>
        <w:r w:rsidR="001269A3">
          <w:rPr>
            <w:noProof/>
            <w:webHidden/>
          </w:rPr>
          <w:fldChar w:fldCharType="end"/>
        </w:r>
      </w:hyperlink>
    </w:p>
    <w:p w14:paraId="23FDC7E9" w14:textId="4ABC1DC6" w:rsidR="001269A3" w:rsidRDefault="00000000">
      <w:pPr>
        <w:pStyle w:val="TableofFigures"/>
        <w:tabs>
          <w:tab w:val="right" w:leader="dot" w:pos="9350"/>
        </w:tabs>
        <w:rPr>
          <w:noProof/>
          <w:lang w:eastAsia="en-US"/>
        </w:rPr>
      </w:pPr>
      <w:hyperlink w:anchor="_Toc171689132" w:history="1">
        <w:r w:rsidR="001269A3" w:rsidRPr="009958C0">
          <w:rPr>
            <w:rStyle w:val="Hyperlink"/>
            <w:rFonts w:ascii="Times New Roman" w:hAnsi="Times New Roman" w:cs="Times New Roman"/>
            <w:noProof/>
          </w:rPr>
          <w:t>Figure 25. Flow settings for Ferrofluid and air</w:t>
        </w:r>
        <w:r w:rsidR="001269A3">
          <w:rPr>
            <w:noProof/>
            <w:webHidden/>
          </w:rPr>
          <w:tab/>
        </w:r>
        <w:r w:rsidR="001269A3">
          <w:rPr>
            <w:noProof/>
            <w:webHidden/>
          </w:rPr>
          <w:fldChar w:fldCharType="begin"/>
        </w:r>
        <w:r w:rsidR="001269A3">
          <w:rPr>
            <w:noProof/>
            <w:webHidden/>
          </w:rPr>
          <w:instrText xml:space="preserve"> PAGEREF _Toc171689132 \h </w:instrText>
        </w:r>
        <w:r w:rsidR="001269A3">
          <w:rPr>
            <w:noProof/>
            <w:webHidden/>
          </w:rPr>
        </w:r>
        <w:r w:rsidR="001269A3">
          <w:rPr>
            <w:noProof/>
            <w:webHidden/>
          </w:rPr>
          <w:fldChar w:fldCharType="separate"/>
        </w:r>
        <w:r w:rsidR="001269A3">
          <w:rPr>
            <w:noProof/>
            <w:webHidden/>
          </w:rPr>
          <w:t>31</w:t>
        </w:r>
        <w:r w:rsidR="001269A3">
          <w:rPr>
            <w:noProof/>
            <w:webHidden/>
          </w:rPr>
          <w:fldChar w:fldCharType="end"/>
        </w:r>
      </w:hyperlink>
    </w:p>
    <w:p w14:paraId="59EAF82E" w14:textId="6965F83E" w:rsidR="001269A3" w:rsidRDefault="00000000">
      <w:pPr>
        <w:pStyle w:val="TableofFigures"/>
        <w:tabs>
          <w:tab w:val="right" w:leader="dot" w:pos="9350"/>
        </w:tabs>
        <w:rPr>
          <w:noProof/>
          <w:lang w:eastAsia="en-US"/>
        </w:rPr>
      </w:pPr>
      <w:hyperlink w:anchor="_Toc171689133" w:history="1">
        <w:r w:rsidR="001269A3" w:rsidRPr="009958C0">
          <w:rPr>
            <w:rStyle w:val="Hyperlink"/>
            <w:rFonts w:ascii="Times New Roman" w:hAnsi="Times New Roman" w:cs="Times New Roman"/>
            <w:noProof/>
          </w:rPr>
          <w:t>Figure 26. Flow settings for Ferrofluid, air, and porous medium</w:t>
        </w:r>
        <w:r w:rsidR="001269A3">
          <w:rPr>
            <w:noProof/>
            <w:webHidden/>
          </w:rPr>
          <w:tab/>
        </w:r>
        <w:r w:rsidR="001269A3">
          <w:rPr>
            <w:noProof/>
            <w:webHidden/>
          </w:rPr>
          <w:fldChar w:fldCharType="begin"/>
        </w:r>
        <w:r w:rsidR="001269A3">
          <w:rPr>
            <w:noProof/>
            <w:webHidden/>
          </w:rPr>
          <w:instrText xml:space="preserve"> PAGEREF _Toc171689133 \h </w:instrText>
        </w:r>
        <w:r w:rsidR="001269A3">
          <w:rPr>
            <w:noProof/>
            <w:webHidden/>
          </w:rPr>
        </w:r>
        <w:r w:rsidR="001269A3">
          <w:rPr>
            <w:noProof/>
            <w:webHidden/>
          </w:rPr>
          <w:fldChar w:fldCharType="separate"/>
        </w:r>
        <w:r w:rsidR="001269A3">
          <w:rPr>
            <w:noProof/>
            <w:webHidden/>
          </w:rPr>
          <w:t>32</w:t>
        </w:r>
        <w:r w:rsidR="001269A3">
          <w:rPr>
            <w:noProof/>
            <w:webHidden/>
          </w:rPr>
          <w:fldChar w:fldCharType="end"/>
        </w:r>
      </w:hyperlink>
    </w:p>
    <w:p w14:paraId="263FE1F1" w14:textId="038F0831" w:rsidR="001269A3" w:rsidRDefault="00000000">
      <w:pPr>
        <w:pStyle w:val="TableofFigures"/>
        <w:tabs>
          <w:tab w:val="right" w:leader="dot" w:pos="9350"/>
        </w:tabs>
        <w:rPr>
          <w:noProof/>
          <w:lang w:eastAsia="en-US"/>
        </w:rPr>
      </w:pPr>
      <w:hyperlink w:anchor="_Toc171689134" w:history="1">
        <w:r w:rsidR="001269A3" w:rsidRPr="009958C0">
          <w:rPr>
            <w:rStyle w:val="Hyperlink"/>
            <w:rFonts w:ascii="Times New Roman" w:hAnsi="Times New Roman" w:cs="Times New Roman"/>
            <w:noProof/>
          </w:rPr>
          <w:t>Figure 27. Level set settings 1</w:t>
        </w:r>
        <w:r w:rsidR="001269A3">
          <w:rPr>
            <w:noProof/>
            <w:webHidden/>
          </w:rPr>
          <w:tab/>
        </w:r>
        <w:r w:rsidR="001269A3">
          <w:rPr>
            <w:noProof/>
            <w:webHidden/>
          </w:rPr>
          <w:fldChar w:fldCharType="begin"/>
        </w:r>
        <w:r w:rsidR="001269A3">
          <w:rPr>
            <w:noProof/>
            <w:webHidden/>
          </w:rPr>
          <w:instrText xml:space="preserve"> PAGEREF _Toc171689134 \h </w:instrText>
        </w:r>
        <w:r w:rsidR="001269A3">
          <w:rPr>
            <w:noProof/>
            <w:webHidden/>
          </w:rPr>
        </w:r>
        <w:r w:rsidR="001269A3">
          <w:rPr>
            <w:noProof/>
            <w:webHidden/>
          </w:rPr>
          <w:fldChar w:fldCharType="separate"/>
        </w:r>
        <w:r w:rsidR="001269A3">
          <w:rPr>
            <w:noProof/>
            <w:webHidden/>
          </w:rPr>
          <w:t>33</w:t>
        </w:r>
        <w:r w:rsidR="001269A3">
          <w:rPr>
            <w:noProof/>
            <w:webHidden/>
          </w:rPr>
          <w:fldChar w:fldCharType="end"/>
        </w:r>
      </w:hyperlink>
    </w:p>
    <w:p w14:paraId="7BCB9D3C" w14:textId="21A3A7FC" w:rsidR="001269A3" w:rsidRDefault="00000000">
      <w:pPr>
        <w:pStyle w:val="TableofFigures"/>
        <w:tabs>
          <w:tab w:val="right" w:leader="dot" w:pos="9350"/>
        </w:tabs>
        <w:rPr>
          <w:noProof/>
          <w:lang w:eastAsia="en-US"/>
        </w:rPr>
      </w:pPr>
      <w:hyperlink w:anchor="_Toc171689135" w:history="1">
        <w:r w:rsidR="001269A3" w:rsidRPr="009958C0">
          <w:rPr>
            <w:rStyle w:val="Hyperlink"/>
            <w:rFonts w:ascii="Times New Roman" w:hAnsi="Times New Roman" w:cs="Times New Roman"/>
            <w:noProof/>
          </w:rPr>
          <w:t>Figure 28. Level set settings 2</w:t>
        </w:r>
        <w:r w:rsidR="001269A3">
          <w:rPr>
            <w:noProof/>
            <w:webHidden/>
          </w:rPr>
          <w:tab/>
        </w:r>
        <w:r w:rsidR="001269A3">
          <w:rPr>
            <w:noProof/>
            <w:webHidden/>
          </w:rPr>
          <w:fldChar w:fldCharType="begin"/>
        </w:r>
        <w:r w:rsidR="001269A3">
          <w:rPr>
            <w:noProof/>
            <w:webHidden/>
          </w:rPr>
          <w:instrText xml:space="preserve"> PAGEREF _Toc171689135 \h </w:instrText>
        </w:r>
        <w:r w:rsidR="001269A3">
          <w:rPr>
            <w:noProof/>
            <w:webHidden/>
          </w:rPr>
        </w:r>
        <w:r w:rsidR="001269A3">
          <w:rPr>
            <w:noProof/>
            <w:webHidden/>
          </w:rPr>
          <w:fldChar w:fldCharType="separate"/>
        </w:r>
        <w:r w:rsidR="001269A3">
          <w:rPr>
            <w:noProof/>
            <w:webHidden/>
          </w:rPr>
          <w:t>33</w:t>
        </w:r>
        <w:r w:rsidR="001269A3">
          <w:rPr>
            <w:noProof/>
            <w:webHidden/>
          </w:rPr>
          <w:fldChar w:fldCharType="end"/>
        </w:r>
      </w:hyperlink>
    </w:p>
    <w:p w14:paraId="4D5BF9F6" w14:textId="677AF758" w:rsidR="001269A3" w:rsidRDefault="00000000">
      <w:pPr>
        <w:pStyle w:val="TableofFigures"/>
        <w:tabs>
          <w:tab w:val="right" w:leader="dot" w:pos="9350"/>
        </w:tabs>
        <w:rPr>
          <w:noProof/>
          <w:lang w:eastAsia="en-US"/>
        </w:rPr>
      </w:pPr>
      <w:hyperlink w:anchor="_Toc171689136" w:history="1">
        <w:r w:rsidR="001269A3" w:rsidRPr="009958C0">
          <w:rPr>
            <w:rStyle w:val="Hyperlink"/>
            <w:rFonts w:ascii="Times New Roman" w:hAnsi="Times New Roman" w:cs="Times New Roman"/>
            <w:noProof/>
          </w:rPr>
          <w:t>Figure 29. Schematic of 3D simulation domain</w:t>
        </w:r>
        <w:r w:rsidR="001269A3">
          <w:rPr>
            <w:noProof/>
            <w:webHidden/>
          </w:rPr>
          <w:tab/>
        </w:r>
        <w:r w:rsidR="001269A3">
          <w:rPr>
            <w:noProof/>
            <w:webHidden/>
          </w:rPr>
          <w:fldChar w:fldCharType="begin"/>
        </w:r>
        <w:r w:rsidR="001269A3">
          <w:rPr>
            <w:noProof/>
            <w:webHidden/>
          </w:rPr>
          <w:instrText xml:space="preserve"> PAGEREF _Toc171689136 \h </w:instrText>
        </w:r>
        <w:r w:rsidR="001269A3">
          <w:rPr>
            <w:noProof/>
            <w:webHidden/>
          </w:rPr>
        </w:r>
        <w:r w:rsidR="001269A3">
          <w:rPr>
            <w:noProof/>
            <w:webHidden/>
          </w:rPr>
          <w:fldChar w:fldCharType="separate"/>
        </w:r>
        <w:r w:rsidR="001269A3">
          <w:rPr>
            <w:noProof/>
            <w:webHidden/>
          </w:rPr>
          <w:t>34</w:t>
        </w:r>
        <w:r w:rsidR="001269A3">
          <w:rPr>
            <w:noProof/>
            <w:webHidden/>
          </w:rPr>
          <w:fldChar w:fldCharType="end"/>
        </w:r>
      </w:hyperlink>
    </w:p>
    <w:p w14:paraId="5C913340" w14:textId="6A1A962E" w:rsidR="001269A3" w:rsidRDefault="00000000">
      <w:pPr>
        <w:pStyle w:val="TableofFigures"/>
        <w:tabs>
          <w:tab w:val="right" w:leader="dot" w:pos="9350"/>
        </w:tabs>
        <w:rPr>
          <w:noProof/>
          <w:lang w:eastAsia="en-US"/>
        </w:rPr>
      </w:pPr>
      <w:hyperlink w:anchor="_Toc171689137" w:history="1">
        <w:r w:rsidR="001269A3" w:rsidRPr="009958C0">
          <w:rPr>
            <w:rStyle w:val="Hyperlink"/>
            <w:rFonts w:ascii="Times New Roman" w:hAnsi="Times New Roman" w:cs="Times New Roman"/>
            <w:noProof/>
          </w:rPr>
          <w:t>Figure 30. Domains selected for solving fluid equations in Laminar flow, Level set and magnetic field modules.</w:t>
        </w:r>
        <w:r w:rsidR="001269A3">
          <w:rPr>
            <w:noProof/>
            <w:webHidden/>
          </w:rPr>
          <w:tab/>
        </w:r>
        <w:r w:rsidR="001269A3">
          <w:rPr>
            <w:noProof/>
            <w:webHidden/>
          </w:rPr>
          <w:fldChar w:fldCharType="begin"/>
        </w:r>
        <w:r w:rsidR="001269A3">
          <w:rPr>
            <w:noProof/>
            <w:webHidden/>
          </w:rPr>
          <w:instrText xml:space="preserve"> PAGEREF _Toc171689137 \h </w:instrText>
        </w:r>
        <w:r w:rsidR="001269A3">
          <w:rPr>
            <w:noProof/>
            <w:webHidden/>
          </w:rPr>
        </w:r>
        <w:r w:rsidR="001269A3">
          <w:rPr>
            <w:noProof/>
            <w:webHidden/>
          </w:rPr>
          <w:fldChar w:fldCharType="separate"/>
        </w:r>
        <w:r w:rsidR="001269A3">
          <w:rPr>
            <w:noProof/>
            <w:webHidden/>
          </w:rPr>
          <w:t>35</w:t>
        </w:r>
        <w:r w:rsidR="001269A3">
          <w:rPr>
            <w:noProof/>
            <w:webHidden/>
          </w:rPr>
          <w:fldChar w:fldCharType="end"/>
        </w:r>
      </w:hyperlink>
    </w:p>
    <w:p w14:paraId="4967F2C5" w14:textId="17BEF9E2" w:rsidR="001269A3" w:rsidRDefault="00000000">
      <w:pPr>
        <w:pStyle w:val="TableofFigures"/>
        <w:tabs>
          <w:tab w:val="right" w:leader="dot" w:pos="9350"/>
        </w:tabs>
        <w:rPr>
          <w:noProof/>
          <w:lang w:eastAsia="en-US"/>
        </w:rPr>
      </w:pPr>
      <w:hyperlink w:anchor="_Toc171689138" w:history="1">
        <w:r w:rsidR="001269A3" w:rsidRPr="009958C0">
          <w:rPr>
            <w:rStyle w:val="Hyperlink"/>
            <w:rFonts w:ascii="Times New Roman" w:hAnsi="Times New Roman" w:cs="Times New Roman"/>
            <w:noProof/>
          </w:rPr>
          <w:t>Figure 31. Setting direction of the coil current for EM coil.</w:t>
        </w:r>
        <w:r w:rsidR="001269A3">
          <w:rPr>
            <w:noProof/>
            <w:webHidden/>
          </w:rPr>
          <w:tab/>
        </w:r>
        <w:r w:rsidR="001269A3">
          <w:rPr>
            <w:noProof/>
            <w:webHidden/>
          </w:rPr>
          <w:fldChar w:fldCharType="begin"/>
        </w:r>
        <w:r w:rsidR="001269A3">
          <w:rPr>
            <w:noProof/>
            <w:webHidden/>
          </w:rPr>
          <w:instrText xml:space="preserve"> PAGEREF _Toc171689138 \h </w:instrText>
        </w:r>
        <w:r w:rsidR="001269A3">
          <w:rPr>
            <w:noProof/>
            <w:webHidden/>
          </w:rPr>
        </w:r>
        <w:r w:rsidR="001269A3">
          <w:rPr>
            <w:noProof/>
            <w:webHidden/>
          </w:rPr>
          <w:fldChar w:fldCharType="separate"/>
        </w:r>
        <w:r w:rsidR="001269A3">
          <w:rPr>
            <w:noProof/>
            <w:webHidden/>
          </w:rPr>
          <w:t>35</w:t>
        </w:r>
        <w:r w:rsidR="001269A3">
          <w:rPr>
            <w:noProof/>
            <w:webHidden/>
          </w:rPr>
          <w:fldChar w:fldCharType="end"/>
        </w:r>
      </w:hyperlink>
    </w:p>
    <w:p w14:paraId="33D94536" w14:textId="4D0ECC84" w:rsidR="001269A3" w:rsidRDefault="00000000">
      <w:pPr>
        <w:pStyle w:val="TableofFigures"/>
        <w:tabs>
          <w:tab w:val="right" w:leader="dot" w:pos="9350"/>
        </w:tabs>
        <w:rPr>
          <w:noProof/>
          <w:lang w:eastAsia="en-US"/>
        </w:rPr>
      </w:pPr>
      <w:hyperlink w:anchor="_Toc171689139" w:history="1">
        <w:r w:rsidR="001269A3" w:rsidRPr="009958C0">
          <w:rPr>
            <w:rStyle w:val="Hyperlink"/>
            <w:rFonts w:ascii="Times New Roman" w:hAnsi="Times New Roman" w:cs="Times New Roman"/>
            <w:noProof/>
          </w:rPr>
          <w:t>Figure 32. Schematic of full mirror setup with 75 coils.</w:t>
        </w:r>
        <w:r w:rsidR="001269A3">
          <w:rPr>
            <w:noProof/>
            <w:webHidden/>
          </w:rPr>
          <w:tab/>
        </w:r>
        <w:r w:rsidR="001269A3">
          <w:rPr>
            <w:noProof/>
            <w:webHidden/>
          </w:rPr>
          <w:fldChar w:fldCharType="begin"/>
        </w:r>
        <w:r w:rsidR="001269A3">
          <w:rPr>
            <w:noProof/>
            <w:webHidden/>
          </w:rPr>
          <w:instrText xml:space="preserve"> PAGEREF _Toc171689139 \h </w:instrText>
        </w:r>
        <w:r w:rsidR="001269A3">
          <w:rPr>
            <w:noProof/>
            <w:webHidden/>
          </w:rPr>
        </w:r>
        <w:r w:rsidR="001269A3">
          <w:rPr>
            <w:noProof/>
            <w:webHidden/>
          </w:rPr>
          <w:fldChar w:fldCharType="separate"/>
        </w:r>
        <w:r w:rsidR="001269A3">
          <w:rPr>
            <w:noProof/>
            <w:webHidden/>
          </w:rPr>
          <w:t>36</w:t>
        </w:r>
        <w:r w:rsidR="001269A3">
          <w:rPr>
            <w:noProof/>
            <w:webHidden/>
          </w:rPr>
          <w:fldChar w:fldCharType="end"/>
        </w:r>
      </w:hyperlink>
    </w:p>
    <w:p w14:paraId="3140F3B2" w14:textId="11E76A69" w:rsidR="001269A3" w:rsidRDefault="00000000">
      <w:pPr>
        <w:pStyle w:val="TableofFigures"/>
        <w:tabs>
          <w:tab w:val="right" w:leader="dot" w:pos="9350"/>
        </w:tabs>
        <w:rPr>
          <w:noProof/>
          <w:lang w:eastAsia="en-US"/>
        </w:rPr>
      </w:pPr>
      <w:hyperlink w:anchor="_Toc171689140" w:history="1">
        <w:r w:rsidR="001269A3" w:rsidRPr="009958C0">
          <w:rPr>
            <w:rStyle w:val="Hyperlink"/>
            <w:rFonts w:ascii="Times New Roman" w:hAnsi="Times New Roman" w:cs="Times New Roman"/>
            <w:noProof/>
          </w:rPr>
          <w:t>Figure 33. Governing equations for systems and its coupling</w:t>
        </w:r>
        <w:r w:rsidR="001269A3">
          <w:rPr>
            <w:noProof/>
            <w:webHidden/>
          </w:rPr>
          <w:tab/>
        </w:r>
        <w:r w:rsidR="001269A3">
          <w:rPr>
            <w:noProof/>
            <w:webHidden/>
          </w:rPr>
          <w:fldChar w:fldCharType="begin"/>
        </w:r>
        <w:r w:rsidR="001269A3">
          <w:rPr>
            <w:noProof/>
            <w:webHidden/>
          </w:rPr>
          <w:instrText xml:space="preserve"> PAGEREF _Toc171689140 \h </w:instrText>
        </w:r>
        <w:r w:rsidR="001269A3">
          <w:rPr>
            <w:noProof/>
            <w:webHidden/>
          </w:rPr>
        </w:r>
        <w:r w:rsidR="001269A3">
          <w:rPr>
            <w:noProof/>
            <w:webHidden/>
          </w:rPr>
          <w:fldChar w:fldCharType="separate"/>
        </w:r>
        <w:r w:rsidR="001269A3">
          <w:rPr>
            <w:noProof/>
            <w:webHidden/>
          </w:rPr>
          <w:t>37</w:t>
        </w:r>
        <w:r w:rsidR="001269A3">
          <w:rPr>
            <w:noProof/>
            <w:webHidden/>
          </w:rPr>
          <w:fldChar w:fldCharType="end"/>
        </w:r>
      </w:hyperlink>
    </w:p>
    <w:p w14:paraId="23D1CDA8" w14:textId="5B07774D" w:rsidR="001269A3" w:rsidRDefault="00000000">
      <w:pPr>
        <w:pStyle w:val="TableofFigures"/>
        <w:tabs>
          <w:tab w:val="right" w:leader="dot" w:pos="9350"/>
        </w:tabs>
        <w:rPr>
          <w:noProof/>
          <w:lang w:eastAsia="en-US"/>
        </w:rPr>
      </w:pPr>
      <w:hyperlink w:anchor="_Toc171689141" w:history="1">
        <w:r w:rsidR="001269A3" w:rsidRPr="009958C0">
          <w:rPr>
            <w:rStyle w:val="Hyperlink"/>
            <w:rFonts w:ascii="Times New Roman" w:hAnsi="Times New Roman" w:cs="Times New Roman"/>
            <w:noProof/>
          </w:rPr>
          <w:t>Figure 34. Flow charts depicting the coupling among three physics (Ferrofluid, Porous media, Magnetic field) and the verification of COMSOL results using an analytical model</w:t>
        </w:r>
        <w:r w:rsidR="001269A3">
          <w:rPr>
            <w:noProof/>
            <w:webHidden/>
          </w:rPr>
          <w:tab/>
        </w:r>
        <w:r w:rsidR="001269A3">
          <w:rPr>
            <w:noProof/>
            <w:webHidden/>
          </w:rPr>
          <w:fldChar w:fldCharType="begin"/>
        </w:r>
        <w:r w:rsidR="001269A3">
          <w:rPr>
            <w:noProof/>
            <w:webHidden/>
          </w:rPr>
          <w:instrText xml:space="preserve"> PAGEREF _Toc171689141 \h </w:instrText>
        </w:r>
        <w:r w:rsidR="001269A3">
          <w:rPr>
            <w:noProof/>
            <w:webHidden/>
          </w:rPr>
        </w:r>
        <w:r w:rsidR="001269A3">
          <w:rPr>
            <w:noProof/>
            <w:webHidden/>
          </w:rPr>
          <w:fldChar w:fldCharType="separate"/>
        </w:r>
        <w:r w:rsidR="001269A3">
          <w:rPr>
            <w:noProof/>
            <w:webHidden/>
          </w:rPr>
          <w:t>38</w:t>
        </w:r>
        <w:r w:rsidR="001269A3">
          <w:rPr>
            <w:noProof/>
            <w:webHidden/>
          </w:rPr>
          <w:fldChar w:fldCharType="end"/>
        </w:r>
      </w:hyperlink>
    </w:p>
    <w:p w14:paraId="42CB5F47" w14:textId="6C03B7FE" w:rsidR="001269A3" w:rsidRDefault="00000000">
      <w:pPr>
        <w:pStyle w:val="TableofFigures"/>
        <w:tabs>
          <w:tab w:val="right" w:leader="dot" w:pos="9350"/>
        </w:tabs>
        <w:rPr>
          <w:noProof/>
          <w:lang w:eastAsia="en-US"/>
        </w:rPr>
      </w:pPr>
      <w:hyperlink w:anchor="_Toc171689142" w:history="1">
        <w:r w:rsidR="001269A3" w:rsidRPr="009958C0">
          <w:rPr>
            <w:rStyle w:val="Hyperlink"/>
            <w:rFonts w:ascii="Times New Roman" w:hAnsi="Times New Roman" w:cs="Times New Roman"/>
            <w:noProof/>
          </w:rPr>
          <w:t>Figure 35. Schematic of COMSOL simulation setup</w:t>
        </w:r>
        <w:r w:rsidR="001269A3">
          <w:rPr>
            <w:noProof/>
            <w:webHidden/>
          </w:rPr>
          <w:tab/>
        </w:r>
        <w:r w:rsidR="001269A3">
          <w:rPr>
            <w:noProof/>
            <w:webHidden/>
          </w:rPr>
          <w:fldChar w:fldCharType="begin"/>
        </w:r>
        <w:r w:rsidR="001269A3">
          <w:rPr>
            <w:noProof/>
            <w:webHidden/>
          </w:rPr>
          <w:instrText xml:space="preserve"> PAGEREF _Toc171689142 \h </w:instrText>
        </w:r>
        <w:r w:rsidR="001269A3">
          <w:rPr>
            <w:noProof/>
            <w:webHidden/>
          </w:rPr>
        </w:r>
        <w:r w:rsidR="001269A3">
          <w:rPr>
            <w:noProof/>
            <w:webHidden/>
          </w:rPr>
          <w:fldChar w:fldCharType="separate"/>
        </w:r>
        <w:r w:rsidR="001269A3">
          <w:rPr>
            <w:noProof/>
            <w:webHidden/>
          </w:rPr>
          <w:t>39</w:t>
        </w:r>
        <w:r w:rsidR="001269A3">
          <w:rPr>
            <w:noProof/>
            <w:webHidden/>
          </w:rPr>
          <w:fldChar w:fldCharType="end"/>
        </w:r>
      </w:hyperlink>
    </w:p>
    <w:p w14:paraId="0F12F7F2" w14:textId="67431D78" w:rsidR="001269A3" w:rsidRDefault="00000000">
      <w:pPr>
        <w:pStyle w:val="TableofFigures"/>
        <w:tabs>
          <w:tab w:val="right" w:leader="dot" w:pos="9350"/>
        </w:tabs>
        <w:rPr>
          <w:noProof/>
          <w:lang w:eastAsia="en-US"/>
        </w:rPr>
      </w:pPr>
      <w:hyperlink w:anchor="_Toc171689143" w:history="1">
        <w:r w:rsidR="001269A3" w:rsidRPr="009958C0">
          <w:rPr>
            <w:rStyle w:val="Hyperlink"/>
            <w:rFonts w:ascii="Times New Roman" w:hAnsi="Times New Roman" w:cs="Times New Roman"/>
            <w:noProof/>
          </w:rPr>
          <w:t>Figure 36. Interaction of ferrofluid with applied EM field</w:t>
        </w:r>
        <w:r w:rsidR="001269A3">
          <w:rPr>
            <w:noProof/>
            <w:webHidden/>
          </w:rPr>
          <w:tab/>
        </w:r>
        <w:r w:rsidR="001269A3">
          <w:rPr>
            <w:noProof/>
            <w:webHidden/>
          </w:rPr>
          <w:fldChar w:fldCharType="begin"/>
        </w:r>
        <w:r w:rsidR="001269A3">
          <w:rPr>
            <w:noProof/>
            <w:webHidden/>
          </w:rPr>
          <w:instrText xml:space="preserve"> PAGEREF _Toc171689143 \h </w:instrText>
        </w:r>
        <w:r w:rsidR="001269A3">
          <w:rPr>
            <w:noProof/>
            <w:webHidden/>
          </w:rPr>
        </w:r>
        <w:r w:rsidR="001269A3">
          <w:rPr>
            <w:noProof/>
            <w:webHidden/>
          </w:rPr>
          <w:fldChar w:fldCharType="separate"/>
        </w:r>
        <w:r w:rsidR="001269A3">
          <w:rPr>
            <w:noProof/>
            <w:webHidden/>
          </w:rPr>
          <w:t>42</w:t>
        </w:r>
        <w:r w:rsidR="001269A3">
          <w:rPr>
            <w:noProof/>
            <w:webHidden/>
          </w:rPr>
          <w:fldChar w:fldCharType="end"/>
        </w:r>
      </w:hyperlink>
    </w:p>
    <w:p w14:paraId="65BEA786" w14:textId="34F41BB0" w:rsidR="001269A3" w:rsidRDefault="00000000">
      <w:pPr>
        <w:pStyle w:val="TableofFigures"/>
        <w:tabs>
          <w:tab w:val="right" w:leader="dot" w:pos="9350"/>
        </w:tabs>
        <w:rPr>
          <w:noProof/>
          <w:lang w:eastAsia="en-US"/>
        </w:rPr>
      </w:pPr>
      <w:hyperlink w:anchor="_Toc171689144" w:history="1">
        <w:r w:rsidR="001269A3" w:rsidRPr="009958C0">
          <w:rPr>
            <w:rStyle w:val="Hyperlink"/>
            <w:rFonts w:ascii="Times New Roman" w:hAnsi="Times New Roman" w:cs="Times New Roman"/>
            <w:noProof/>
          </w:rPr>
          <w:t>Figure 37. Interaction of ferrofluid with gravity (no EM field)</w:t>
        </w:r>
        <w:r w:rsidR="001269A3">
          <w:rPr>
            <w:noProof/>
            <w:webHidden/>
          </w:rPr>
          <w:tab/>
        </w:r>
        <w:r w:rsidR="001269A3">
          <w:rPr>
            <w:noProof/>
            <w:webHidden/>
          </w:rPr>
          <w:fldChar w:fldCharType="begin"/>
        </w:r>
        <w:r w:rsidR="001269A3">
          <w:rPr>
            <w:noProof/>
            <w:webHidden/>
          </w:rPr>
          <w:instrText xml:space="preserve"> PAGEREF _Toc171689144 \h </w:instrText>
        </w:r>
        <w:r w:rsidR="001269A3">
          <w:rPr>
            <w:noProof/>
            <w:webHidden/>
          </w:rPr>
        </w:r>
        <w:r w:rsidR="001269A3">
          <w:rPr>
            <w:noProof/>
            <w:webHidden/>
          </w:rPr>
          <w:fldChar w:fldCharType="separate"/>
        </w:r>
        <w:r w:rsidR="001269A3">
          <w:rPr>
            <w:noProof/>
            <w:webHidden/>
          </w:rPr>
          <w:t>42</w:t>
        </w:r>
        <w:r w:rsidR="001269A3">
          <w:rPr>
            <w:noProof/>
            <w:webHidden/>
          </w:rPr>
          <w:fldChar w:fldCharType="end"/>
        </w:r>
      </w:hyperlink>
    </w:p>
    <w:p w14:paraId="5E2DAAC0" w14:textId="0CF0C85B" w:rsidR="001269A3" w:rsidRDefault="00000000">
      <w:pPr>
        <w:pStyle w:val="TableofFigures"/>
        <w:tabs>
          <w:tab w:val="right" w:leader="dot" w:pos="9350"/>
        </w:tabs>
        <w:rPr>
          <w:noProof/>
          <w:lang w:eastAsia="en-US"/>
        </w:rPr>
      </w:pPr>
      <w:hyperlink w:anchor="_Toc171689145" w:history="1">
        <w:r w:rsidR="001269A3" w:rsidRPr="009958C0">
          <w:rPr>
            <w:rStyle w:val="Hyperlink"/>
            <w:rFonts w:ascii="Times New Roman" w:hAnsi="Times New Roman" w:cs="Times New Roman"/>
            <w:noProof/>
          </w:rPr>
          <w:t>Figure 38. Ferrofluid saturation in porous media</w:t>
        </w:r>
        <w:r w:rsidR="001269A3">
          <w:rPr>
            <w:noProof/>
            <w:webHidden/>
          </w:rPr>
          <w:tab/>
        </w:r>
        <w:r w:rsidR="001269A3">
          <w:rPr>
            <w:noProof/>
            <w:webHidden/>
          </w:rPr>
          <w:fldChar w:fldCharType="begin"/>
        </w:r>
        <w:r w:rsidR="001269A3">
          <w:rPr>
            <w:noProof/>
            <w:webHidden/>
          </w:rPr>
          <w:instrText xml:space="preserve"> PAGEREF _Toc171689145 \h </w:instrText>
        </w:r>
        <w:r w:rsidR="001269A3">
          <w:rPr>
            <w:noProof/>
            <w:webHidden/>
          </w:rPr>
        </w:r>
        <w:r w:rsidR="001269A3">
          <w:rPr>
            <w:noProof/>
            <w:webHidden/>
          </w:rPr>
          <w:fldChar w:fldCharType="separate"/>
        </w:r>
        <w:r w:rsidR="001269A3">
          <w:rPr>
            <w:noProof/>
            <w:webHidden/>
          </w:rPr>
          <w:t>44</w:t>
        </w:r>
        <w:r w:rsidR="001269A3">
          <w:rPr>
            <w:noProof/>
            <w:webHidden/>
          </w:rPr>
          <w:fldChar w:fldCharType="end"/>
        </w:r>
      </w:hyperlink>
    </w:p>
    <w:p w14:paraId="18FC773F" w14:textId="055E5392" w:rsidR="001269A3" w:rsidRDefault="00000000">
      <w:pPr>
        <w:pStyle w:val="TableofFigures"/>
        <w:tabs>
          <w:tab w:val="right" w:leader="dot" w:pos="9350"/>
        </w:tabs>
        <w:rPr>
          <w:noProof/>
          <w:lang w:eastAsia="en-US"/>
        </w:rPr>
      </w:pPr>
      <w:hyperlink w:anchor="_Toc171689146" w:history="1">
        <w:r w:rsidR="001269A3" w:rsidRPr="009958C0">
          <w:rPr>
            <w:rStyle w:val="Hyperlink"/>
            <w:rFonts w:ascii="Times New Roman" w:hAnsi="Times New Roman" w:cs="Times New Roman"/>
            <w:noProof/>
          </w:rPr>
          <w:t>Figure 39. Ferrofluid saturation in the porous media over time</w:t>
        </w:r>
        <w:r w:rsidR="001269A3">
          <w:rPr>
            <w:noProof/>
            <w:webHidden/>
          </w:rPr>
          <w:tab/>
        </w:r>
        <w:r w:rsidR="001269A3">
          <w:rPr>
            <w:noProof/>
            <w:webHidden/>
          </w:rPr>
          <w:fldChar w:fldCharType="begin"/>
        </w:r>
        <w:r w:rsidR="001269A3">
          <w:rPr>
            <w:noProof/>
            <w:webHidden/>
          </w:rPr>
          <w:instrText xml:space="preserve"> PAGEREF _Toc171689146 \h </w:instrText>
        </w:r>
        <w:r w:rsidR="001269A3">
          <w:rPr>
            <w:noProof/>
            <w:webHidden/>
          </w:rPr>
        </w:r>
        <w:r w:rsidR="001269A3">
          <w:rPr>
            <w:noProof/>
            <w:webHidden/>
          </w:rPr>
          <w:fldChar w:fldCharType="separate"/>
        </w:r>
        <w:r w:rsidR="001269A3">
          <w:rPr>
            <w:noProof/>
            <w:webHidden/>
          </w:rPr>
          <w:t>45</w:t>
        </w:r>
        <w:r w:rsidR="001269A3">
          <w:rPr>
            <w:noProof/>
            <w:webHidden/>
          </w:rPr>
          <w:fldChar w:fldCharType="end"/>
        </w:r>
      </w:hyperlink>
    </w:p>
    <w:p w14:paraId="28776A27" w14:textId="14A1236D" w:rsidR="001269A3" w:rsidRDefault="00000000">
      <w:pPr>
        <w:pStyle w:val="TableofFigures"/>
        <w:tabs>
          <w:tab w:val="right" w:leader="dot" w:pos="9350"/>
        </w:tabs>
        <w:rPr>
          <w:noProof/>
          <w:lang w:eastAsia="en-US"/>
        </w:rPr>
      </w:pPr>
      <w:hyperlink w:anchor="_Toc171689147" w:history="1">
        <w:r w:rsidR="001269A3" w:rsidRPr="009958C0">
          <w:rPr>
            <w:rStyle w:val="Hyperlink"/>
            <w:rFonts w:ascii="Times New Roman" w:hAnsi="Times New Roman" w:cs="Times New Roman"/>
            <w:noProof/>
          </w:rPr>
          <w:t>Figure 40. (a) Magnetic flux distribution of the actuation coil and (b) volume fraction of the ferrofluid</w:t>
        </w:r>
        <w:r w:rsidR="001269A3">
          <w:rPr>
            <w:noProof/>
            <w:webHidden/>
          </w:rPr>
          <w:tab/>
        </w:r>
        <w:r w:rsidR="001269A3">
          <w:rPr>
            <w:noProof/>
            <w:webHidden/>
          </w:rPr>
          <w:fldChar w:fldCharType="begin"/>
        </w:r>
        <w:r w:rsidR="001269A3">
          <w:rPr>
            <w:noProof/>
            <w:webHidden/>
          </w:rPr>
          <w:instrText xml:space="preserve"> PAGEREF _Toc171689147 \h </w:instrText>
        </w:r>
        <w:r w:rsidR="001269A3">
          <w:rPr>
            <w:noProof/>
            <w:webHidden/>
          </w:rPr>
        </w:r>
        <w:r w:rsidR="001269A3">
          <w:rPr>
            <w:noProof/>
            <w:webHidden/>
          </w:rPr>
          <w:fldChar w:fldCharType="separate"/>
        </w:r>
        <w:r w:rsidR="001269A3">
          <w:rPr>
            <w:noProof/>
            <w:webHidden/>
          </w:rPr>
          <w:t>46</w:t>
        </w:r>
        <w:r w:rsidR="001269A3">
          <w:rPr>
            <w:noProof/>
            <w:webHidden/>
          </w:rPr>
          <w:fldChar w:fldCharType="end"/>
        </w:r>
      </w:hyperlink>
    </w:p>
    <w:p w14:paraId="083031D6" w14:textId="45069278" w:rsidR="001269A3" w:rsidRDefault="00000000">
      <w:pPr>
        <w:pStyle w:val="TableofFigures"/>
        <w:tabs>
          <w:tab w:val="right" w:leader="dot" w:pos="9350"/>
        </w:tabs>
        <w:rPr>
          <w:noProof/>
          <w:lang w:eastAsia="en-US"/>
        </w:rPr>
      </w:pPr>
      <w:hyperlink w:anchor="_Toc171689148" w:history="1">
        <w:r w:rsidR="001269A3" w:rsidRPr="009958C0">
          <w:rPr>
            <w:rStyle w:val="Hyperlink"/>
            <w:rFonts w:ascii="Times New Roman" w:hAnsi="Times New Roman" w:cs="Times New Roman"/>
            <w:noProof/>
          </w:rPr>
          <w:t>Figure 41. Comparison of ferrofluid response</w:t>
        </w:r>
        <w:r w:rsidR="001269A3">
          <w:rPr>
            <w:noProof/>
            <w:webHidden/>
          </w:rPr>
          <w:tab/>
        </w:r>
        <w:r w:rsidR="001269A3">
          <w:rPr>
            <w:noProof/>
            <w:webHidden/>
          </w:rPr>
          <w:fldChar w:fldCharType="begin"/>
        </w:r>
        <w:r w:rsidR="001269A3">
          <w:rPr>
            <w:noProof/>
            <w:webHidden/>
          </w:rPr>
          <w:instrText xml:space="preserve"> PAGEREF _Toc171689148 \h </w:instrText>
        </w:r>
        <w:r w:rsidR="001269A3">
          <w:rPr>
            <w:noProof/>
            <w:webHidden/>
          </w:rPr>
        </w:r>
        <w:r w:rsidR="001269A3">
          <w:rPr>
            <w:noProof/>
            <w:webHidden/>
          </w:rPr>
          <w:fldChar w:fldCharType="separate"/>
        </w:r>
        <w:r w:rsidR="001269A3">
          <w:rPr>
            <w:noProof/>
            <w:webHidden/>
          </w:rPr>
          <w:t>47</w:t>
        </w:r>
        <w:r w:rsidR="001269A3">
          <w:rPr>
            <w:noProof/>
            <w:webHidden/>
          </w:rPr>
          <w:fldChar w:fldCharType="end"/>
        </w:r>
      </w:hyperlink>
    </w:p>
    <w:p w14:paraId="3BF4A626" w14:textId="7351F756" w:rsidR="001269A3" w:rsidRDefault="00000000">
      <w:pPr>
        <w:pStyle w:val="TableofFigures"/>
        <w:tabs>
          <w:tab w:val="right" w:leader="dot" w:pos="9350"/>
        </w:tabs>
        <w:rPr>
          <w:noProof/>
          <w:lang w:eastAsia="en-US"/>
        </w:rPr>
      </w:pPr>
      <w:hyperlink w:anchor="_Toc171689149" w:history="1">
        <w:r w:rsidR="001269A3" w:rsidRPr="009958C0">
          <w:rPr>
            <w:rStyle w:val="Hyperlink"/>
            <w:rFonts w:ascii="Times New Roman" w:hAnsi="Times New Roman" w:cs="Times New Roman"/>
            <w:noProof/>
          </w:rPr>
          <w:t>Figure 42. Simulation domain of Helmholtz coil, (b) Background magnetic field generated in 3D domain and (c) magnetic field generated in 2D domain</w:t>
        </w:r>
        <w:r w:rsidR="001269A3">
          <w:rPr>
            <w:noProof/>
            <w:webHidden/>
          </w:rPr>
          <w:tab/>
        </w:r>
        <w:r w:rsidR="001269A3">
          <w:rPr>
            <w:noProof/>
            <w:webHidden/>
          </w:rPr>
          <w:fldChar w:fldCharType="begin"/>
        </w:r>
        <w:r w:rsidR="001269A3">
          <w:rPr>
            <w:noProof/>
            <w:webHidden/>
          </w:rPr>
          <w:instrText xml:space="preserve"> PAGEREF _Toc171689149 \h </w:instrText>
        </w:r>
        <w:r w:rsidR="001269A3">
          <w:rPr>
            <w:noProof/>
            <w:webHidden/>
          </w:rPr>
        </w:r>
        <w:r w:rsidR="001269A3">
          <w:rPr>
            <w:noProof/>
            <w:webHidden/>
          </w:rPr>
          <w:fldChar w:fldCharType="separate"/>
        </w:r>
        <w:r w:rsidR="001269A3">
          <w:rPr>
            <w:noProof/>
            <w:webHidden/>
          </w:rPr>
          <w:t>48</w:t>
        </w:r>
        <w:r w:rsidR="001269A3">
          <w:rPr>
            <w:noProof/>
            <w:webHidden/>
          </w:rPr>
          <w:fldChar w:fldCharType="end"/>
        </w:r>
      </w:hyperlink>
    </w:p>
    <w:p w14:paraId="3396DD9E" w14:textId="6B05880E" w:rsidR="001269A3" w:rsidRDefault="00000000">
      <w:pPr>
        <w:pStyle w:val="TableofFigures"/>
        <w:tabs>
          <w:tab w:val="right" w:leader="dot" w:pos="9350"/>
        </w:tabs>
        <w:rPr>
          <w:noProof/>
          <w:lang w:eastAsia="en-US"/>
        </w:rPr>
      </w:pPr>
      <w:hyperlink w:anchor="_Toc171689150" w:history="1">
        <w:r w:rsidR="001269A3" w:rsidRPr="009958C0">
          <w:rPr>
            <w:rStyle w:val="Hyperlink"/>
            <w:rFonts w:ascii="Times New Roman" w:hAnsi="Times New Roman" w:cs="Times New Roman"/>
            <w:noProof/>
          </w:rPr>
          <w:t>Figure 43. Response of ferrofluid on tilt plane</w:t>
        </w:r>
        <w:r w:rsidR="001269A3">
          <w:rPr>
            <w:noProof/>
            <w:webHidden/>
          </w:rPr>
          <w:tab/>
        </w:r>
        <w:r w:rsidR="001269A3">
          <w:rPr>
            <w:noProof/>
            <w:webHidden/>
          </w:rPr>
          <w:fldChar w:fldCharType="begin"/>
        </w:r>
        <w:r w:rsidR="001269A3">
          <w:rPr>
            <w:noProof/>
            <w:webHidden/>
          </w:rPr>
          <w:instrText xml:space="preserve"> PAGEREF _Toc171689150 \h </w:instrText>
        </w:r>
        <w:r w:rsidR="001269A3">
          <w:rPr>
            <w:noProof/>
            <w:webHidden/>
          </w:rPr>
        </w:r>
        <w:r w:rsidR="001269A3">
          <w:rPr>
            <w:noProof/>
            <w:webHidden/>
          </w:rPr>
          <w:fldChar w:fldCharType="separate"/>
        </w:r>
        <w:r w:rsidR="001269A3">
          <w:rPr>
            <w:noProof/>
            <w:webHidden/>
          </w:rPr>
          <w:t>49</w:t>
        </w:r>
        <w:r w:rsidR="001269A3">
          <w:rPr>
            <w:noProof/>
            <w:webHidden/>
          </w:rPr>
          <w:fldChar w:fldCharType="end"/>
        </w:r>
      </w:hyperlink>
    </w:p>
    <w:p w14:paraId="3DC0B9C2" w14:textId="5B2C292E" w:rsidR="001269A3" w:rsidRDefault="00000000">
      <w:pPr>
        <w:pStyle w:val="TableofFigures"/>
        <w:tabs>
          <w:tab w:val="right" w:leader="dot" w:pos="9350"/>
        </w:tabs>
        <w:rPr>
          <w:noProof/>
          <w:lang w:eastAsia="en-US"/>
        </w:rPr>
      </w:pPr>
      <w:hyperlink w:anchor="_Toc171689151" w:history="1">
        <w:r w:rsidR="001269A3" w:rsidRPr="009958C0">
          <w:rPr>
            <w:rStyle w:val="Hyperlink"/>
            <w:rFonts w:ascii="Times New Roman" w:hAnsi="Times New Roman" w:cs="Times New Roman"/>
            <w:noProof/>
          </w:rPr>
          <w:t>Figure 44. COMSOL simulation results – Ferrofluid and EM and Helmholtz coils (no porous media)</w:t>
        </w:r>
        <w:r w:rsidR="001269A3">
          <w:rPr>
            <w:noProof/>
            <w:webHidden/>
          </w:rPr>
          <w:tab/>
        </w:r>
        <w:r w:rsidR="001269A3">
          <w:rPr>
            <w:noProof/>
            <w:webHidden/>
          </w:rPr>
          <w:fldChar w:fldCharType="begin"/>
        </w:r>
        <w:r w:rsidR="001269A3">
          <w:rPr>
            <w:noProof/>
            <w:webHidden/>
          </w:rPr>
          <w:instrText xml:space="preserve"> PAGEREF _Toc171689151 \h </w:instrText>
        </w:r>
        <w:r w:rsidR="001269A3">
          <w:rPr>
            <w:noProof/>
            <w:webHidden/>
          </w:rPr>
        </w:r>
        <w:r w:rsidR="001269A3">
          <w:rPr>
            <w:noProof/>
            <w:webHidden/>
          </w:rPr>
          <w:fldChar w:fldCharType="separate"/>
        </w:r>
        <w:r w:rsidR="001269A3">
          <w:rPr>
            <w:noProof/>
            <w:webHidden/>
          </w:rPr>
          <w:t>50</w:t>
        </w:r>
        <w:r w:rsidR="001269A3">
          <w:rPr>
            <w:noProof/>
            <w:webHidden/>
          </w:rPr>
          <w:fldChar w:fldCharType="end"/>
        </w:r>
      </w:hyperlink>
    </w:p>
    <w:p w14:paraId="25A32CA2" w14:textId="68027F45" w:rsidR="001269A3" w:rsidRDefault="00000000">
      <w:pPr>
        <w:pStyle w:val="TableofFigures"/>
        <w:tabs>
          <w:tab w:val="right" w:leader="dot" w:pos="9350"/>
        </w:tabs>
        <w:rPr>
          <w:noProof/>
          <w:lang w:eastAsia="en-US"/>
        </w:rPr>
      </w:pPr>
      <w:hyperlink w:anchor="_Toc171689152" w:history="1">
        <w:r w:rsidR="001269A3" w:rsidRPr="009958C0">
          <w:rPr>
            <w:rStyle w:val="Hyperlink"/>
            <w:rFonts w:ascii="Times New Roman" w:hAnsi="Times New Roman" w:cs="Times New Roman"/>
            <w:noProof/>
          </w:rPr>
          <w:t>Figure 45. COMSOL simulation results – Ferrofluid and porous media (no magnetic field applied)</w:t>
        </w:r>
        <w:r w:rsidR="001269A3">
          <w:rPr>
            <w:noProof/>
            <w:webHidden/>
          </w:rPr>
          <w:tab/>
        </w:r>
        <w:r w:rsidR="001269A3">
          <w:rPr>
            <w:noProof/>
            <w:webHidden/>
          </w:rPr>
          <w:fldChar w:fldCharType="begin"/>
        </w:r>
        <w:r w:rsidR="001269A3">
          <w:rPr>
            <w:noProof/>
            <w:webHidden/>
          </w:rPr>
          <w:instrText xml:space="preserve"> PAGEREF _Toc171689152 \h </w:instrText>
        </w:r>
        <w:r w:rsidR="001269A3">
          <w:rPr>
            <w:noProof/>
            <w:webHidden/>
          </w:rPr>
        </w:r>
        <w:r w:rsidR="001269A3">
          <w:rPr>
            <w:noProof/>
            <w:webHidden/>
          </w:rPr>
          <w:fldChar w:fldCharType="separate"/>
        </w:r>
        <w:r w:rsidR="001269A3">
          <w:rPr>
            <w:noProof/>
            <w:webHidden/>
          </w:rPr>
          <w:t>50</w:t>
        </w:r>
        <w:r w:rsidR="001269A3">
          <w:rPr>
            <w:noProof/>
            <w:webHidden/>
          </w:rPr>
          <w:fldChar w:fldCharType="end"/>
        </w:r>
      </w:hyperlink>
    </w:p>
    <w:p w14:paraId="7FF3FE91" w14:textId="5364C76E" w:rsidR="001269A3" w:rsidRDefault="00000000">
      <w:pPr>
        <w:pStyle w:val="TableofFigures"/>
        <w:tabs>
          <w:tab w:val="right" w:leader="dot" w:pos="9350"/>
        </w:tabs>
        <w:rPr>
          <w:noProof/>
          <w:lang w:eastAsia="en-US"/>
        </w:rPr>
      </w:pPr>
      <w:hyperlink w:anchor="_Toc171689153" w:history="1">
        <w:r w:rsidR="001269A3" w:rsidRPr="009958C0">
          <w:rPr>
            <w:rStyle w:val="Hyperlink"/>
            <w:rFonts w:ascii="Times New Roman" w:hAnsi="Times New Roman" w:cs="Times New Roman"/>
            <w:noProof/>
          </w:rPr>
          <w:t>Figure 46. COMSOL simulation results – Ferrofluid, porous media, and Magnetic field (2.25 Gauss of magnetic field from Helmholtz coil)</w:t>
        </w:r>
        <w:r w:rsidR="001269A3">
          <w:rPr>
            <w:noProof/>
            <w:webHidden/>
          </w:rPr>
          <w:tab/>
        </w:r>
        <w:r w:rsidR="001269A3">
          <w:rPr>
            <w:noProof/>
            <w:webHidden/>
          </w:rPr>
          <w:fldChar w:fldCharType="begin"/>
        </w:r>
        <w:r w:rsidR="001269A3">
          <w:rPr>
            <w:noProof/>
            <w:webHidden/>
          </w:rPr>
          <w:instrText xml:space="preserve"> PAGEREF _Toc171689153 \h </w:instrText>
        </w:r>
        <w:r w:rsidR="001269A3">
          <w:rPr>
            <w:noProof/>
            <w:webHidden/>
          </w:rPr>
        </w:r>
        <w:r w:rsidR="001269A3">
          <w:rPr>
            <w:noProof/>
            <w:webHidden/>
          </w:rPr>
          <w:fldChar w:fldCharType="separate"/>
        </w:r>
        <w:r w:rsidR="001269A3">
          <w:rPr>
            <w:noProof/>
            <w:webHidden/>
          </w:rPr>
          <w:t>51</w:t>
        </w:r>
        <w:r w:rsidR="001269A3">
          <w:rPr>
            <w:noProof/>
            <w:webHidden/>
          </w:rPr>
          <w:fldChar w:fldCharType="end"/>
        </w:r>
      </w:hyperlink>
    </w:p>
    <w:p w14:paraId="4E79F7F6" w14:textId="6BBDD0BC" w:rsidR="001269A3" w:rsidRDefault="00000000">
      <w:pPr>
        <w:pStyle w:val="TableofFigures"/>
        <w:tabs>
          <w:tab w:val="right" w:leader="dot" w:pos="9350"/>
        </w:tabs>
        <w:rPr>
          <w:noProof/>
          <w:lang w:eastAsia="en-US"/>
        </w:rPr>
      </w:pPr>
      <w:hyperlink w:anchor="_Toc171689154" w:history="1">
        <w:r w:rsidR="001269A3" w:rsidRPr="009958C0">
          <w:rPr>
            <w:rStyle w:val="Hyperlink"/>
            <w:rFonts w:ascii="Times New Roman" w:hAnsi="Times New Roman" w:cs="Times New Roman"/>
            <w:noProof/>
          </w:rPr>
          <w:t>Figure 47. COMSOL simulation results – Ferrofluid, porous media, and Magnetic field 22.5 Gauss of magnetic field from Helmholtz coil)</w:t>
        </w:r>
        <w:r w:rsidR="001269A3">
          <w:rPr>
            <w:noProof/>
            <w:webHidden/>
          </w:rPr>
          <w:tab/>
        </w:r>
        <w:r w:rsidR="001269A3">
          <w:rPr>
            <w:noProof/>
            <w:webHidden/>
          </w:rPr>
          <w:fldChar w:fldCharType="begin"/>
        </w:r>
        <w:r w:rsidR="001269A3">
          <w:rPr>
            <w:noProof/>
            <w:webHidden/>
          </w:rPr>
          <w:instrText xml:space="preserve"> PAGEREF _Toc171689154 \h </w:instrText>
        </w:r>
        <w:r w:rsidR="001269A3">
          <w:rPr>
            <w:noProof/>
            <w:webHidden/>
          </w:rPr>
        </w:r>
        <w:r w:rsidR="001269A3">
          <w:rPr>
            <w:noProof/>
            <w:webHidden/>
          </w:rPr>
          <w:fldChar w:fldCharType="separate"/>
        </w:r>
        <w:r w:rsidR="001269A3">
          <w:rPr>
            <w:noProof/>
            <w:webHidden/>
          </w:rPr>
          <w:t>52</w:t>
        </w:r>
        <w:r w:rsidR="001269A3">
          <w:rPr>
            <w:noProof/>
            <w:webHidden/>
          </w:rPr>
          <w:fldChar w:fldCharType="end"/>
        </w:r>
      </w:hyperlink>
    </w:p>
    <w:p w14:paraId="382A78CD" w14:textId="04D801AA" w:rsidR="001269A3" w:rsidRDefault="00000000">
      <w:pPr>
        <w:pStyle w:val="TableofFigures"/>
        <w:tabs>
          <w:tab w:val="right" w:leader="dot" w:pos="9350"/>
        </w:tabs>
        <w:rPr>
          <w:noProof/>
          <w:lang w:eastAsia="en-US"/>
        </w:rPr>
      </w:pPr>
      <w:hyperlink w:anchor="_Toc171689155" w:history="1">
        <w:r w:rsidR="001269A3" w:rsidRPr="009958C0">
          <w:rPr>
            <w:rStyle w:val="Hyperlink"/>
            <w:rFonts w:ascii="Times New Roman" w:eastAsia="Calibri" w:hAnsi="Times New Roman" w:cs="Times New Roman"/>
            <w:noProof/>
          </w:rPr>
          <w:t xml:space="preserve">Figure </w:t>
        </w:r>
        <w:r w:rsidR="001269A3" w:rsidRPr="009958C0">
          <w:rPr>
            <w:rStyle w:val="Hyperlink"/>
            <w:rFonts w:ascii="Times New Roman" w:hAnsi="Times New Roman" w:cs="Times New Roman"/>
            <w:noProof/>
            <w:kern w:val="0"/>
            <w14:ligatures w14:val="none"/>
          </w:rPr>
          <w:t>48</w:t>
        </w:r>
        <w:r w:rsidR="001269A3" w:rsidRPr="009958C0">
          <w:rPr>
            <w:rStyle w:val="Hyperlink"/>
            <w:rFonts w:ascii="Times New Roman" w:eastAsia="Calibri" w:hAnsi="Times New Roman" w:cs="Times New Roman"/>
            <w:noProof/>
          </w:rPr>
          <w:t>. Experimental setup to measure the ferrofluid surface profile</w:t>
        </w:r>
        <w:r w:rsidR="001269A3">
          <w:rPr>
            <w:noProof/>
            <w:webHidden/>
          </w:rPr>
          <w:tab/>
        </w:r>
        <w:r w:rsidR="001269A3">
          <w:rPr>
            <w:noProof/>
            <w:webHidden/>
          </w:rPr>
          <w:fldChar w:fldCharType="begin"/>
        </w:r>
        <w:r w:rsidR="001269A3">
          <w:rPr>
            <w:noProof/>
            <w:webHidden/>
          </w:rPr>
          <w:instrText xml:space="preserve"> PAGEREF _Toc171689155 \h </w:instrText>
        </w:r>
        <w:r w:rsidR="001269A3">
          <w:rPr>
            <w:noProof/>
            <w:webHidden/>
          </w:rPr>
        </w:r>
        <w:r w:rsidR="001269A3">
          <w:rPr>
            <w:noProof/>
            <w:webHidden/>
          </w:rPr>
          <w:fldChar w:fldCharType="separate"/>
        </w:r>
        <w:r w:rsidR="001269A3">
          <w:rPr>
            <w:noProof/>
            <w:webHidden/>
          </w:rPr>
          <w:t>53</w:t>
        </w:r>
        <w:r w:rsidR="001269A3">
          <w:rPr>
            <w:noProof/>
            <w:webHidden/>
          </w:rPr>
          <w:fldChar w:fldCharType="end"/>
        </w:r>
      </w:hyperlink>
    </w:p>
    <w:p w14:paraId="5069218B" w14:textId="19C0CD40" w:rsidR="001269A3" w:rsidRDefault="00000000">
      <w:pPr>
        <w:pStyle w:val="TableofFigures"/>
        <w:tabs>
          <w:tab w:val="right" w:leader="dot" w:pos="9350"/>
        </w:tabs>
        <w:rPr>
          <w:noProof/>
          <w:lang w:eastAsia="en-US"/>
        </w:rPr>
      </w:pPr>
      <w:hyperlink w:anchor="_Toc171689156" w:history="1">
        <w:r w:rsidR="001269A3" w:rsidRPr="009958C0">
          <w:rPr>
            <w:rStyle w:val="Hyperlink"/>
            <w:rFonts w:ascii="Times New Roman" w:eastAsia="Calibri" w:hAnsi="Times New Roman" w:cs="Times New Roman"/>
            <w:noProof/>
          </w:rPr>
          <w:t xml:space="preserve">Figure </w:t>
        </w:r>
        <w:r w:rsidR="001269A3" w:rsidRPr="009958C0">
          <w:rPr>
            <w:rStyle w:val="Hyperlink"/>
            <w:rFonts w:ascii="Times New Roman" w:hAnsi="Times New Roman" w:cs="Times New Roman"/>
            <w:noProof/>
            <w:kern w:val="0"/>
            <w14:ligatures w14:val="none"/>
          </w:rPr>
          <w:t>49</w:t>
        </w:r>
        <w:r w:rsidR="001269A3" w:rsidRPr="009958C0">
          <w:rPr>
            <w:rStyle w:val="Hyperlink"/>
            <w:rFonts w:ascii="Times New Roman" w:eastAsia="Calibri" w:hAnsi="Times New Roman" w:cs="Times New Roman"/>
            <w:noProof/>
          </w:rPr>
          <w:t>. Measured surface profiles of ferrofluid with and without porous media</w:t>
        </w:r>
        <w:r w:rsidR="001269A3">
          <w:rPr>
            <w:noProof/>
            <w:webHidden/>
          </w:rPr>
          <w:tab/>
        </w:r>
        <w:r w:rsidR="001269A3">
          <w:rPr>
            <w:noProof/>
            <w:webHidden/>
          </w:rPr>
          <w:fldChar w:fldCharType="begin"/>
        </w:r>
        <w:r w:rsidR="001269A3">
          <w:rPr>
            <w:noProof/>
            <w:webHidden/>
          </w:rPr>
          <w:instrText xml:space="preserve"> PAGEREF _Toc171689156 \h </w:instrText>
        </w:r>
        <w:r w:rsidR="001269A3">
          <w:rPr>
            <w:noProof/>
            <w:webHidden/>
          </w:rPr>
        </w:r>
        <w:r w:rsidR="001269A3">
          <w:rPr>
            <w:noProof/>
            <w:webHidden/>
          </w:rPr>
          <w:fldChar w:fldCharType="separate"/>
        </w:r>
        <w:r w:rsidR="001269A3">
          <w:rPr>
            <w:noProof/>
            <w:webHidden/>
          </w:rPr>
          <w:t>53</w:t>
        </w:r>
        <w:r w:rsidR="001269A3">
          <w:rPr>
            <w:noProof/>
            <w:webHidden/>
          </w:rPr>
          <w:fldChar w:fldCharType="end"/>
        </w:r>
      </w:hyperlink>
    </w:p>
    <w:p w14:paraId="6C38BFDD" w14:textId="6623CE28" w:rsidR="001269A3" w:rsidRDefault="00000000">
      <w:pPr>
        <w:pStyle w:val="TableofFigures"/>
        <w:tabs>
          <w:tab w:val="right" w:leader="dot" w:pos="9350"/>
        </w:tabs>
        <w:rPr>
          <w:noProof/>
          <w:lang w:eastAsia="en-US"/>
        </w:rPr>
      </w:pPr>
      <w:hyperlink w:anchor="_Toc171689157" w:history="1">
        <w:r w:rsidR="001269A3" w:rsidRPr="009958C0">
          <w:rPr>
            <w:rStyle w:val="Hyperlink"/>
            <w:rFonts w:ascii="Times New Roman" w:eastAsia="Calibri" w:hAnsi="Times New Roman" w:cs="Times New Roman"/>
            <w:noProof/>
          </w:rPr>
          <w:t xml:space="preserve">Figure </w:t>
        </w:r>
        <w:r w:rsidR="001269A3" w:rsidRPr="009958C0">
          <w:rPr>
            <w:rStyle w:val="Hyperlink"/>
            <w:rFonts w:ascii="Times New Roman" w:hAnsi="Times New Roman" w:cs="Times New Roman"/>
            <w:noProof/>
            <w:kern w:val="0"/>
            <w14:ligatures w14:val="none"/>
          </w:rPr>
          <w:t>50</w:t>
        </w:r>
        <w:r w:rsidR="001269A3" w:rsidRPr="009958C0">
          <w:rPr>
            <w:rStyle w:val="Hyperlink"/>
            <w:rFonts w:ascii="Times New Roman" w:eastAsia="Calibri" w:hAnsi="Times New Roman" w:cs="Times New Roman"/>
            <w:noProof/>
          </w:rPr>
          <w:t>. Measured maximum amplitude of ferrofluid surface with different EM coil currents</w:t>
        </w:r>
        <w:r w:rsidR="001269A3">
          <w:rPr>
            <w:noProof/>
            <w:webHidden/>
          </w:rPr>
          <w:tab/>
        </w:r>
        <w:r w:rsidR="001269A3">
          <w:rPr>
            <w:noProof/>
            <w:webHidden/>
          </w:rPr>
          <w:fldChar w:fldCharType="begin"/>
        </w:r>
        <w:r w:rsidR="001269A3">
          <w:rPr>
            <w:noProof/>
            <w:webHidden/>
          </w:rPr>
          <w:instrText xml:space="preserve"> PAGEREF _Toc171689157 \h </w:instrText>
        </w:r>
        <w:r w:rsidR="001269A3">
          <w:rPr>
            <w:noProof/>
            <w:webHidden/>
          </w:rPr>
        </w:r>
        <w:r w:rsidR="001269A3">
          <w:rPr>
            <w:noProof/>
            <w:webHidden/>
          </w:rPr>
          <w:fldChar w:fldCharType="separate"/>
        </w:r>
        <w:r w:rsidR="001269A3">
          <w:rPr>
            <w:noProof/>
            <w:webHidden/>
          </w:rPr>
          <w:t>54</w:t>
        </w:r>
        <w:r w:rsidR="001269A3">
          <w:rPr>
            <w:noProof/>
            <w:webHidden/>
          </w:rPr>
          <w:fldChar w:fldCharType="end"/>
        </w:r>
      </w:hyperlink>
    </w:p>
    <w:p w14:paraId="5825707A" w14:textId="7A4F369A" w:rsidR="001269A3" w:rsidRDefault="00000000">
      <w:pPr>
        <w:pStyle w:val="TableofFigures"/>
        <w:tabs>
          <w:tab w:val="right" w:leader="dot" w:pos="9350"/>
        </w:tabs>
        <w:rPr>
          <w:noProof/>
          <w:lang w:eastAsia="en-US"/>
        </w:rPr>
      </w:pPr>
      <w:hyperlink w:anchor="_Toc171689158" w:history="1">
        <w:r w:rsidR="001269A3" w:rsidRPr="009958C0">
          <w:rPr>
            <w:rStyle w:val="Hyperlink"/>
            <w:rFonts w:ascii="Times New Roman" w:eastAsia="Calibri" w:hAnsi="Times New Roman" w:cs="Times New Roman"/>
            <w:noProof/>
          </w:rPr>
          <w:t xml:space="preserve">Figure </w:t>
        </w:r>
        <w:r w:rsidR="001269A3" w:rsidRPr="009958C0">
          <w:rPr>
            <w:rStyle w:val="Hyperlink"/>
            <w:rFonts w:ascii="Times New Roman" w:hAnsi="Times New Roman" w:cs="Times New Roman"/>
            <w:noProof/>
            <w:kern w:val="0"/>
            <w14:ligatures w14:val="none"/>
          </w:rPr>
          <w:t>51</w:t>
        </w:r>
        <w:r w:rsidR="001269A3" w:rsidRPr="009958C0">
          <w:rPr>
            <w:rStyle w:val="Hyperlink"/>
            <w:rFonts w:ascii="Times New Roman" w:eastAsia="Calibri" w:hAnsi="Times New Roman" w:cs="Times New Roman"/>
            <w:noProof/>
          </w:rPr>
          <w:t>. Comparison of ferrofluid surface profiles between simulation using analytical code and experiments</w:t>
        </w:r>
        <w:r w:rsidR="001269A3">
          <w:rPr>
            <w:noProof/>
            <w:webHidden/>
          </w:rPr>
          <w:tab/>
        </w:r>
        <w:r w:rsidR="001269A3">
          <w:rPr>
            <w:noProof/>
            <w:webHidden/>
          </w:rPr>
          <w:fldChar w:fldCharType="begin"/>
        </w:r>
        <w:r w:rsidR="001269A3">
          <w:rPr>
            <w:noProof/>
            <w:webHidden/>
          </w:rPr>
          <w:instrText xml:space="preserve"> PAGEREF _Toc171689158 \h </w:instrText>
        </w:r>
        <w:r w:rsidR="001269A3">
          <w:rPr>
            <w:noProof/>
            <w:webHidden/>
          </w:rPr>
        </w:r>
        <w:r w:rsidR="001269A3">
          <w:rPr>
            <w:noProof/>
            <w:webHidden/>
          </w:rPr>
          <w:fldChar w:fldCharType="separate"/>
        </w:r>
        <w:r w:rsidR="001269A3">
          <w:rPr>
            <w:noProof/>
            <w:webHidden/>
          </w:rPr>
          <w:t>55</w:t>
        </w:r>
        <w:r w:rsidR="001269A3">
          <w:rPr>
            <w:noProof/>
            <w:webHidden/>
          </w:rPr>
          <w:fldChar w:fldCharType="end"/>
        </w:r>
      </w:hyperlink>
    </w:p>
    <w:p w14:paraId="2F58E771" w14:textId="014C544C" w:rsidR="001269A3" w:rsidRDefault="00000000">
      <w:pPr>
        <w:pStyle w:val="TableofFigures"/>
        <w:tabs>
          <w:tab w:val="right" w:leader="dot" w:pos="9350"/>
        </w:tabs>
        <w:rPr>
          <w:noProof/>
          <w:lang w:eastAsia="en-US"/>
        </w:rPr>
      </w:pPr>
      <w:hyperlink w:anchor="_Toc171689159" w:history="1">
        <w:r w:rsidR="001269A3" w:rsidRPr="009958C0">
          <w:rPr>
            <w:rStyle w:val="Hyperlink"/>
            <w:rFonts w:ascii="Times New Roman" w:eastAsia="Calibri" w:hAnsi="Times New Roman" w:cs="Times New Roman"/>
            <w:noProof/>
          </w:rPr>
          <w:t xml:space="preserve">Figure </w:t>
        </w:r>
        <w:r w:rsidR="001269A3" w:rsidRPr="009958C0">
          <w:rPr>
            <w:rStyle w:val="Hyperlink"/>
            <w:rFonts w:ascii="Times New Roman" w:hAnsi="Times New Roman" w:cs="Times New Roman"/>
            <w:noProof/>
            <w:kern w:val="0"/>
            <w14:ligatures w14:val="none"/>
          </w:rPr>
          <w:t>52</w:t>
        </w:r>
        <w:r w:rsidR="001269A3" w:rsidRPr="009958C0">
          <w:rPr>
            <w:rStyle w:val="Hyperlink"/>
            <w:rFonts w:ascii="Times New Roman" w:eastAsia="Calibri" w:hAnsi="Times New Roman" w:cs="Times New Roman"/>
            <w:noProof/>
          </w:rPr>
          <w:t>. Simulation setup for 2D Multiphysics simulation using COMSOL</w:t>
        </w:r>
        <w:r w:rsidR="001269A3">
          <w:rPr>
            <w:noProof/>
            <w:webHidden/>
          </w:rPr>
          <w:tab/>
        </w:r>
        <w:r w:rsidR="001269A3">
          <w:rPr>
            <w:noProof/>
            <w:webHidden/>
          </w:rPr>
          <w:fldChar w:fldCharType="begin"/>
        </w:r>
        <w:r w:rsidR="001269A3">
          <w:rPr>
            <w:noProof/>
            <w:webHidden/>
          </w:rPr>
          <w:instrText xml:space="preserve"> PAGEREF _Toc171689159 \h </w:instrText>
        </w:r>
        <w:r w:rsidR="001269A3">
          <w:rPr>
            <w:noProof/>
            <w:webHidden/>
          </w:rPr>
        </w:r>
        <w:r w:rsidR="001269A3">
          <w:rPr>
            <w:noProof/>
            <w:webHidden/>
          </w:rPr>
          <w:fldChar w:fldCharType="separate"/>
        </w:r>
        <w:r w:rsidR="001269A3">
          <w:rPr>
            <w:noProof/>
            <w:webHidden/>
          </w:rPr>
          <w:t>56</w:t>
        </w:r>
        <w:r w:rsidR="001269A3">
          <w:rPr>
            <w:noProof/>
            <w:webHidden/>
          </w:rPr>
          <w:fldChar w:fldCharType="end"/>
        </w:r>
      </w:hyperlink>
    </w:p>
    <w:p w14:paraId="00B39BD8" w14:textId="76C0F571" w:rsidR="001269A3" w:rsidRDefault="00000000">
      <w:pPr>
        <w:pStyle w:val="TableofFigures"/>
        <w:tabs>
          <w:tab w:val="right" w:leader="dot" w:pos="9350"/>
        </w:tabs>
        <w:rPr>
          <w:noProof/>
          <w:lang w:eastAsia="en-US"/>
        </w:rPr>
      </w:pPr>
      <w:hyperlink w:anchor="_Toc171689160" w:history="1">
        <w:r w:rsidR="001269A3" w:rsidRPr="009958C0">
          <w:rPr>
            <w:rStyle w:val="Hyperlink"/>
            <w:rFonts w:ascii="Times New Roman" w:eastAsia="Calibri" w:hAnsi="Times New Roman" w:cs="Times New Roman"/>
            <w:noProof/>
          </w:rPr>
          <w:t xml:space="preserve">Figure </w:t>
        </w:r>
        <w:r w:rsidR="001269A3" w:rsidRPr="009958C0">
          <w:rPr>
            <w:rStyle w:val="Hyperlink"/>
            <w:rFonts w:ascii="Times New Roman" w:hAnsi="Times New Roman" w:cs="Times New Roman"/>
            <w:noProof/>
            <w:kern w:val="0"/>
            <w14:ligatures w14:val="none"/>
          </w:rPr>
          <w:t>53</w:t>
        </w:r>
        <w:r w:rsidR="001269A3" w:rsidRPr="009958C0">
          <w:rPr>
            <w:rStyle w:val="Hyperlink"/>
            <w:rFonts w:ascii="Times New Roman" w:eastAsia="Calibri" w:hAnsi="Times New Roman" w:cs="Times New Roman"/>
            <w:noProof/>
          </w:rPr>
          <w:t>. Mesh convergence tests for 2D COMSOL simulation</w:t>
        </w:r>
        <w:r w:rsidR="001269A3">
          <w:rPr>
            <w:noProof/>
            <w:webHidden/>
          </w:rPr>
          <w:tab/>
        </w:r>
        <w:r w:rsidR="001269A3">
          <w:rPr>
            <w:noProof/>
            <w:webHidden/>
          </w:rPr>
          <w:fldChar w:fldCharType="begin"/>
        </w:r>
        <w:r w:rsidR="001269A3">
          <w:rPr>
            <w:noProof/>
            <w:webHidden/>
          </w:rPr>
          <w:instrText xml:space="preserve"> PAGEREF _Toc171689160 \h </w:instrText>
        </w:r>
        <w:r w:rsidR="001269A3">
          <w:rPr>
            <w:noProof/>
            <w:webHidden/>
          </w:rPr>
        </w:r>
        <w:r w:rsidR="001269A3">
          <w:rPr>
            <w:noProof/>
            <w:webHidden/>
          </w:rPr>
          <w:fldChar w:fldCharType="separate"/>
        </w:r>
        <w:r w:rsidR="001269A3">
          <w:rPr>
            <w:noProof/>
            <w:webHidden/>
          </w:rPr>
          <w:t>57</w:t>
        </w:r>
        <w:r w:rsidR="001269A3">
          <w:rPr>
            <w:noProof/>
            <w:webHidden/>
          </w:rPr>
          <w:fldChar w:fldCharType="end"/>
        </w:r>
      </w:hyperlink>
    </w:p>
    <w:p w14:paraId="056E4D04" w14:textId="6B3ECBA6" w:rsidR="001269A3" w:rsidRDefault="00000000">
      <w:pPr>
        <w:pStyle w:val="TableofFigures"/>
        <w:tabs>
          <w:tab w:val="right" w:leader="dot" w:pos="9350"/>
        </w:tabs>
        <w:rPr>
          <w:noProof/>
          <w:lang w:eastAsia="en-US"/>
        </w:rPr>
      </w:pPr>
      <w:hyperlink w:anchor="_Toc171689161" w:history="1">
        <w:r w:rsidR="001269A3" w:rsidRPr="009958C0">
          <w:rPr>
            <w:rStyle w:val="Hyperlink"/>
            <w:rFonts w:ascii="Times New Roman" w:eastAsia="Calibri" w:hAnsi="Times New Roman" w:cs="Times New Roman"/>
            <w:noProof/>
          </w:rPr>
          <w:t xml:space="preserve">Figure </w:t>
        </w:r>
        <w:r w:rsidR="001269A3" w:rsidRPr="009958C0">
          <w:rPr>
            <w:rStyle w:val="Hyperlink"/>
            <w:rFonts w:ascii="Times New Roman" w:hAnsi="Times New Roman" w:cs="Times New Roman"/>
            <w:noProof/>
            <w:kern w:val="0"/>
            <w14:ligatures w14:val="none"/>
          </w:rPr>
          <w:t>54</w:t>
        </w:r>
        <w:r w:rsidR="001269A3" w:rsidRPr="009958C0">
          <w:rPr>
            <w:rStyle w:val="Hyperlink"/>
            <w:rFonts w:ascii="Times New Roman" w:eastAsia="Calibri" w:hAnsi="Times New Roman" w:cs="Times New Roman"/>
            <w:noProof/>
          </w:rPr>
          <w:t>. Comparison between measured ferrofluid surface profiles and simulation results using 2D COMSOL simulation with different EM coil currents (10mm distance between ferrofluid top surface and EM coil)</w:t>
        </w:r>
        <w:r w:rsidR="001269A3">
          <w:rPr>
            <w:noProof/>
            <w:webHidden/>
          </w:rPr>
          <w:tab/>
        </w:r>
        <w:r w:rsidR="001269A3">
          <w:rPr>
            <w:noProof/>
            <w:webHidden/>
          </w:rPr>
          <w:fldChar w:fldCharType="begin"/>
        </w:r>
        <w:r w:rsidR="001269A3">
          <w:rPr>
            <w:noProof/>
            <w:webHidden/>
          </w:rPr>
          <w:instrText xml:space="preserve"> PAGEREF _Toc171689161 \h </w:instrText>
        </w:r>
        <w:r w:rsidR="001269A3">
          <w:rPr>
            <w:noProof/>
            <w:webHidden/>
          </w:rPr>
        </w:r>
        <w:r w:rsidR="001269A3">
          <w:rPr>
            <w:noProof/>
            <w:webHidden/>
          </w:rPr>
          <w:fldChar w:fldCharType="separate"/>
        </w:r>
        <w:r w:rsidR="001269A3">
          <w:rPr>
            <w:noProof/>
            <w:webHidden/>
          </w:rPr>
          <w:t>58</w:t>
        </w:r>
        <w:r w:rsidR="001269A3">
          <w:rPr>
            <w:noProof/>
            <w:webHidden/>
          </w:rPr>
          <w:fldChar w:fldCharType="end"/>
        </w:r>
      </w:hyperlink>
    </w:p>
    <w:p w14:paraId="738D57FC" w14:textId="4C2C4925" w:rsidR="001269A3" w:rsidRDefault="00000000">
      <w:pPr>
        <w:pStyle w:val="TableofFigures"/>
        <w:tabs>
          <w:tab w:val="right" w:leader="dot" w:pos="9350"/>
        </w:tabs>
        <w:rPr>
          <w:noProof/>
          <w:lang w:eastAsia="en-US"/>
        </w:rPr>
      </w:pPr>
      <w:hyperlink w:anchor="_Toc171689162" w:history="1">
        <w:r w:rsidR="001269A3" w:rsidRPr="009958C0">
          <w:rPr>
            <w:rStyle w:val="Hyperlink"/>
            <w:rFonts w:ascii="Times New Roman" w:eastAsia="Calibri" w:hAnsi="Times New Roman" w:cs="Times New Roman"/>
            <w:noProof/>
          </w:rPr>
          <w:t xml:space="preserve">Figure </w:t>
        </w:r>
        <w:r w:rsidR="001269A3" w:rsidRPr="009958C0">
          <w:rPr>
            <w:rStyle w:val="Hyperlink"/>
            <w:rFonts w:ascii="Times New Roman" w:hAnsi="Times New Roman" w:cs="Times New Roman"/>
            <w:noProof/>
            <w:kern w:val="0"/>
            <w14:ligatures w14:val="none"/>
          </w:rPr>
          <w:t>55</w:t>
        </w:r>
        <w:r w:rsidR="001269A3" w:rsidRPr="009958C0">
          <w:rPr>
            <w:rStyle w:val="Hyperlink"/>
            <w:rFonts w:ascii="Times New Roman" w:eastAsia="Calibri" w:hAnsi="Times New Roman" w:cs="Times New Roman"/>
            <w:noProof/>
          </w:rPr>
          <w:t>. Comparison between measured ferrofluid surface profiles and simulation results using 2D COMSOL simulation with EM coil currents of 0.5 A  (11mm distance between ferrofluid top surface and EM coil)</w:t>
        </w:r>
        <w:r w:rsidR="001269A3">
          <w:rPr>
            <w:noProof/>
            <w:webHidden/>
          </w:rPr>
          <w:tab/>
        </w:r>
        <w:r w:rsidR="001269A3">
          <w:rPr>
            <w:noProof/>
            <w:webHidden/>
          </w:rPr>
          <w:fldChar w:fldCharType="begin"/>
        </w:r>
        <w:r w:rsidR="001269A3">
          <w:rPr>
            <w:noProof/>
            <w:webHidden/>
          </w:rPr>
          <w:instrText xml:space="preserve"> PAGEREF _Toc171689162 \h </w:instrText>
        </w:r>
        <w:r w:rsidR="001269A3">
          <w:rPr>
            <w:noProof/>
            <w:webHidden/>
          </w:rPr>
        </w:r>
        <w:r w:rsidR="001269A3">
          <w:rPr>
            <w:noProof/>
            <w:webHidden/>
          </w:rPr>
          <w:fldChar w:fldCharType="separate"/>
        </w:r>
        <w:r w:rsidR="001269A3">
          <w:rPr>
            <w:noProof/>
            <w:webHidden/>
          </w:rPr>
          <w:t>59</w:t>
        </w:r>
        <w:r w:rsidR="001269A3">
          <w:rPr>
            <w:noProof/>
            <w:webHidden/>
          </w:rPr>
          <w:fldChar w:fldCharType="end"/>
        </w:r>
      </w:hyperlink>
    </w:p>
    <w:p w14:paraId="10755977" w14:textId="7F5C2516" w:rsidR="001269A3" w:rsidRDefault="00000000">
      <w:pPr>
        <w:pStyle w:val="TableofFigures"/>
        <w:tabs>
          <w:tab w:val="right" w:leader="dot" w:pos="9350"/>
        </w:tabs>
        <w:rPr>
          <w:noProof/>
          <w:lang w:eastAsia="en-US"/>
        </w:rPr>
      </w:pPr>
      <w:hyperlink w:anchor="_Toc171689163" w:history="1">
        <w:r w:rsidR="001269A3" w:rsidRPr="009958C0">
          <w:rPr>
            <w:rStyle w:val="Hyperlink"/>
            <w:rFonts w:ascii="Times New Roman" w:hAnsi="Times New Roman"/>
            <w:noProof/>
          </w:rPr>
          <w:t xml:space="preserve">Figure </w:t>
        </w:r>
        <w:r w:rsidR="001269A3" w:rsidRPr="009958C0">
          <w:rPr>
            <w:rStyle w:val="Hyperlink"/>
            <w:rFonts w:ascii="Times New Roman" w:hAnsi="Times New Roman" w:cs="Times New Roman"/>
            <w:noProof/>
          </w:rPr>
          <w:t>56</w:t>
        </w:r>
        <w:r w:rsidR="001269A3" w:rsidRPr="009958C0">
          <w:rPr>
            <w:rStyle w:val="Hyperlink"/>
            <w:rFonts w:ascii="Times New Roman" w:hAnsi="Times New Roman"/>
            <w:noProof/>
          </w:rPr>
          <w:t>. unit cell consisting of a ferrofluid film with an EM coil actuator. This configuration was used for characterizing the system model, where the transfer function between the z-axis fluid section height (shown as orange circle) due to an EM coil placed right below it, was obtained.</w:t>
        </w:r>
        <w:r w:rsidR="001269A3">
          <w:rPr>
            <w:noProof/>
            <w:webHidden/>
          </w:rPr>
          <w:tab/>
        </w:r>
        <w:r w:rsidR="001269A3">
          <w:rPr>
            <w:noProof/>
            <w:webHidden/>
          </w:rPr>
          <w:fldChar w:fldCharType="begin"/>
        </w:r>
        <w:r w:rsidR="001269A3">
          <w:rPr>
            <w:noProof/>
            <w:webHidden/>
          </w:rPr>
          <w:instrText xml:space="preserve"> PAGEREF _Toc171689163 \h </w:instrText>
        </w:r>
        <w:r w:rsidR="001269A3">
          <w:rPr>
            <w:noProof/>
            <w:webHidden/>
          </w:rPr>
        </w:r>
        <w:r w:rsidR="001269A3">
          <w:rPr>
            <w:noProof/>
            <w:webHidden/>
          </w:rPr>
          <w:fldChar w:fldCharType="separate"/>
        </w:r>
        <w:r w:rsidR="001269A3">
          <w:rPr>
            <w:noProof/>
            <w:webHidden/>
          </w:rPr>
          <w:t>61</w:t>
        </w:r>
        <w:r w:rsidR="001269A3">
          <w:rPr>
            <w:noProof/>
            <w:webHidden/>
          </w:rPr>
          <w:fldChar w:fldCharType="end"/>
        </w:r>
      </w:hyperlink>
    </w:p>
    <w:p w14:paraId="00F5E8A6" w14:textId="32922287" w:rsidR="001269A3" w:rsidRDefault="00000000">
      <w:pPr>
        <w:pStyle w:val="TableofFigures"/>
        <w:tabs>
          <w:tab w:val="right" w:leader="dot" w:pos="9350"/>
        </w:tabs>
        <w:rPr>
          <w:noProof/>
          <w:lang w:eastAsia="en-US"/>
        </w:rPr>
      </w:pPr>
      <w:hyperlink w:anchor="_Toc171689164" w:history="1">
        <w:r w:rsidR="001269A3" w:rsidRPr="009958C0">
          <w:rPr>
            <w:rStyle w:val="Hyperlink"/>
            <w:rFonts w:ascii="Times New Roman" w:hAnsi="Times New Roman"/>
            <w:noProof/>
          </w:rPr>
          <w:t xml:space="preserve">Figure </w:t>
        </w:r>
        <w:r w:rsidR="001269A3" w:rsidRPr="009958C0">
          <w:rPr>
            <w:rStyle w:val="Hyperlink"/>
            <w:rFonts w:ascii="Times New Roman" w:hAnsi="Times New Roman" w:cs="Times New Roman"/>
            <w:noProof/>
          </w:rPr>
          <w:t>57</w:t>
        </w:r>
        <w:r w:rsidR="001269A3" w:rsidRPr="009958C0">
          <w:rPr>
            <w:rStyle w:val="Hyperlink"/>
            <w:rFonts w:ascii="Times New Roman" w:hAnsi="Times New Roman"/>
            <w:noProof/>
          </w:rPr>
          <w:t>. MIMO model configuration with arrays of EM coil actuators influencing the displacement at the fluid surface. The transfer function between the z-axis fluid section height (shown as orange circle) due to all the EM coils, was obtained.</w:t>
        </w:r>
        <w:r w:rsidR="001269A3">
          <w:rPr>
            <w:noProof/>
            <w:webHidden/>
          </w:rPr>
          <w:tab/>
        </w:r>
        <w:r w:rsidR="001269A3">
          <w:rPr>
            <w:noProof/>
            <w:webHidden/>
          </w:rPr>
          <w:fldChar w:fldCharType="begin"/>
        </w:r>
        <w:r w:rsidR="001269A3">
          <w:rPr>
            <w:noProof/>
            <w:webHidden/>
          </w:rPr>
          <w:instrText xml:space="preserve"> PAGEREF _Toc171689164 \h </w:instrText>
        </w:r>
        <w:r w:rsidR="001269A3">
          <w:rPr>
            <w:noProof/>
            <w:webHidden/>
          </w:rPr>
        </w:r>
        <w:r w:rsidR="001269A3">
          <w:rPr>
            <w:noProof/>
            <w:webHidden/>
          </w:rPr>
          <w:fldChar w:fldCharType="separate"/>
        </w:r>
        <w:r w:rsidR="001269A3">
          <w:rPr>
            <w:noProof/>
            <w:webHidden/>
          </w:rPr>
          <w:t>62</w:t>
        </w:r>
        <w:r w:rsidR="001269A3">
          <w:rPr>
            <w:noProof/>
            <w:webHidden/>
          </w:rPr>
          <w:fldChar w:fldCharType="end"/>
        </w:r>
      </w:hyperlink>
    </w:p>
    <w:p w14:paraId="74EAE78B" w14:textId="31BF0200" w:rsidR="001269A3" w:rsidRDefault="00000000">
      <w:pPr>
        <w:pStyle w:val="TableofFigures"/>
        <w:tabs>
          <w:tab w:val="right" w:leader="dot" w:pos="9350"/>
        </w:tabs>
        <w:rPr>
          <w:noProof/>
          <w:lang w:eastAsia="en-US"/>
        </w:rPr>
      </w:pPr>
      <w:hyperlink w:anchor="_Toc171689165" w:history="1">
        <w:r w:rsidR="001269A3" w:rsidRPr="009958C0">
          <w:rPr>
            <w:rStyle w:val="Hyperlink"/>
            <w:rFonts w:ascii="Times New Roman" w:hAnsi="Times New Roman"/>
            <w:noProof/>
            <w:kern w:val="0"/>
            <w14:ligatures w14:val="none"/>
          </w:rPr>
          <w:t xml:space="preserve">Figure </w:t>
        </w:r>
        <w:r w:rsidR="001269A3" w:rsidRPr="009958C0">
          <w:rPr>
            <w:rStyle w:val="Hyperlink"/>
            <w:rFonts w:ascii="Times New Roman" w:hAnsi="Times New Roman" w:cs="Times New Roman"/>
            <w:noProof/>
            <w:kern w:val="0"/>
            <w14:ligatures w14:val="none"/>
          </w:rPr>
          <w:t>58</w:t>
        </w:r>
        <w:r w:rsidR="001269A3" w:rsidRPr="009958C0">
          <w:rPr>
            <w:rStyle w:val="Hyperlink"/>
            <w:rFonts w:ascii="Times New Roman" w:hAnsi="Times New Roman"/>
            <w:noProof/>
            <w:kern w:val="0"/>
            <w14:ligatures w14:val="none"/>
          </w:rPr>
          <w:t>. 7-unit cell configuration of 7-EM coils arranged in a hexagonal geometry</w:t>
        </w:r>
        <w:r w:rsidR="001269A3">
          <w:rPr>
            <w:noProof/>
            <w:webHidden/>
          </w:rPr>
          <w:tab/>
        </w:r>
        <w:r w:rsidR="001269A3">
          <w:rPr>
            <w:noProof/>
            <w:webHidden/>
          </w:rPr>
          <w:fldChar w:fldCharType="begin"/>
        </w:r>
        <w:r w:rsidR="001269A3">
          <w:rPr>
            <w:noProof/>
            <w:webHidden/>
          </w:rPr>
          <w:instrText xml:space="preserve"> PAGEREF _Toc171689165 \h </w:instrText>
        </w:r>
        <w:r w:rsidR="001269A3">
          <w:rPr>
            <w:noProof/>
            <w:webHidden/>
          </w:rPr>
        </w:r>
        <w:r w:rsidR="001269A3">
          <w:rPr>
            <w:noProof/>
            <w:webHidden/>
          </w:rPr>
          <w:fldChar w:fldCharType="separate"/>
        </w:r>
        <w:r w:rsidR="001269A3">
          <w:rPr>
            <w:noProof/>
            <w:webHidden/>
          </w:rPr>
          <w:t>63</w:t>
        </w:r>
        <w:r w:rsidR="001269A3">
          <w:rPr>
            <w:noProof/>
            <w:webHidden/>
          </w:rPr>
          <w:fldChar w:fldCharType="end"/>
        </w:r>
      </w:hyperlink>
    </w:p>
    <w:p w14:paraId="72C1A506" w14:textId="47EC8912" w:rsidR="001269A3" w:rsidRDefault="00000000">
      <w:pPr>
        <w:pStyle w:val="TableofFigures"/>
        <w:tabs>
          <w:tab w:val="right" w:leader="dot" w:pos="9350"/>
        </w:tabs>
        <w:rPr>
          <w:noProof/>
          <w:lang w:eastAsia="en-US"/>
        </w:rPr>
      </w:pPr>
      <w:hyperlink w:anchor="_Toc171689166" w:history="1">
        <w:r w:rsidR="001269A3" w:rsidRPr="009958C0">
          <w:rPr>
            <w:rStyle w:val="Hyperlink"/>
            <w:rFonts w:ascii="Times New Roman" w:hAnsi="Times New Roman"/>
            <w:noProof/>
          </w:rPr>
          <w:t xml:space="preserve">Figure </w:t>
        </w:r>
        <w:r w:rsidR="001269A3" w:rsidRPr="009958C0">
          <w:rPr>
            <w:rStyle w:val="Hyperlink"/>
            <w:rFonts w:ascii="Times New Roman" w:hAnsi="Times New Roman" w:cs="Times New Roman"/>
            <w:noProof/>
          </w:rPr>
          <w:t>59</w:t>
        </w:r>
        <w:r w:rsidR="001269A3" w:rsidRPr="009958C0">
          <w:rPr>
            <w:rStyle w:val="Hyperlink"/>
            <w:rFonts w:ascii="Times New Roman" w:hAnsi="Times New Roman"/>
            <w:noProof/>
          </w:rPr>
          <w:t>. shows a block diagram configuration of open loop and closed loop.</w:t>
        </w:r>
        <w:r w:rsidR="001269A3">
          <w:rPr>
            <w:noProof/>
            <w:webHidden/>
          </w:rPr>
          <w:tab/>
        </w:r>
        <w:r w:rsidR="001269A3">
          <w:rPr>
            <w:noProof/>
            <w:webHidden/>
          </w:rPr>
          <w:fldChar w:fldCharType="begin"/>
        </w:r>
        <w:r w:rsidR="001269A3">
          <w:rPr>
            <w:noProof/>
            <w:webHidden/>
          </w:rPr>
          <w:instrText xml:space="preserve"> PAGEREF _Toc171689166 \h </w:instrText>
        </w:r>
        <w:r w:rsidR="001269A3">
          <w:rPr>
            <w:noProof/>
            <w:webHidden/>
          </w:rPr>
        </w:r>
        <w:r w:rsidR="001269A3">
          <w:rPr>
            <w:noProof/>
            <w:webHidden/>
          </w:rPr>
          <w:fldChar w:fldCharType="separate"/>
        </w:r>
        <w:r w:rsidR="001269A3">
          <w:rPr>
            <w:noProof/>
            <w:webHidden/>
          </w:rPr>
          <w:t>64</w:t>
        </w:r>
        <w:r w:rsidR="001269A3">
          <w:rPr>
            <w:noProof/>
            <w:webHidden/>
          </w:rPr>
          <w:fldChar w:fldCharType="end"/>
        </w:r>
      </w:hyperlink>
    </w:p>
    <w:p w14:paraId="09E4C15B" w14:textId="52429CF2" w:rsidR="001269A3" w:rsidRDefault="00000000">
      <w:pPr>
        <w:pStyle w:val="TableofFigures"/>
        <w:tabs>
          <w:tab w:val="right" w:leader="dot" w:pos="9350"/>
        </w:tabs>
        <w:rPr>
          <w:noProof/>
          <w:lang w:eastAsia="en-US"/>
        </w:rPr>
      </w:pPr>
      <w:hyperlink w:anchor="_Toc171689167" w:history="1">
        <w:r w:rsidR="001269A3" w:rsidRPr="009958C0">
          <w:rPr>
            <w:rStyle w:val="Hyperlink"/>
            <w:rFonts w:ascii="Times New Roman" w:hAnsi="Times New Roman"/>
            <w:noProof/>
          </w:rPr>
          <w:t xml:space="preserve">Figure </w:t>
        </w:r>
        <w:r w:rsidR="001269A3" w:rsidRPr="009958C0">
          <w:rPr>
            <w:rStyle w:val="Hyperlink"/>
            <w:rFonts w:ascii="Times New Roman" w:hAnsi="Times New Roman" w:cs="Times New Roman"/>
            <w:noProof/>
          </w:rPr>
          <w:t>60</w:t>
        </w:r>
        <w:r w:rsidR="001269A3" w:rsidRPr="009958C0">
          <w:rPr>
            <w:rStyle w:val="Hyperlink"/>
            <w:rFonts w:ascii="Times New Roman" w:hAnsi="Times New Roman"/>
            <w:noProof/>
          </w:rPr>
          <w:t>. shows the block diagram configuration of the closed loop MIMO control with the decoupled control.</w:t>
        </w:r>
        <w:r w:rsidR="001269A3">
          <w:rPr>
            <w:noProof/>
            <w:webHidden/>
          </w:rPr>
          <w:tab/>
        </w:r>
        <w:r w:rsidR="001269A3">
          <w:rPr>
            <w:noProof/>
            <w:webHidden/>
          </w:rPr>
          <w:fldChar w:fldCharType="begin"/>
        </w:r>
        <w:r w:rsidR="001269A3">
          <w:rPr>
            <w:noProof/>
            <w:webHidden/>
          </w:rPr>
          <w:instrText xml:space="preserve"> PAGEREF _Toc171689167 \h </w:instrText>
        </w:r>
        <w:r w:rsidR="001269A3">
          <w:rPr>
            <w:noProof/>
            <w:webHidden/>
          </w:rPr>
        </w:r>
        <w:r w:rsidR="001269A3">
          <w:rPr>
            <w:noProof/>
            <w:webHidden/>
          </w:rPr>
          <w:fldChar w:fldCharType="separate"/>
        </w:r>
        <w:r w:rsidR="001269A3">
          <w:rPr>
            <w:noProof/>
            <w:webHidden/>
          </w:rPr>
          <w:t>64</w:t>
        </w:r>
        <w:r w:rsidR="001269A3">
          <w:rPr>
            <w:noProof/>
            <w:webHidden/>
          </w:rPr>
          <w:fldChar w:fldCharType="end"/>
        </w:r>
      </w:hyperlink>
    </w:p>
    <w:p w14:paraId="27DA825F" w14:textId="63E052E8" w:rsidR="001269A3" w:rsidRDefault="00000000">
      <w:pPr>
        <w:pStyle w:val="TableofFigures"/>
        <w:tabs>
          <w:tab w:val="right" w:leader="dot" w:pos="9350"/>
        </w:tabs>
        <w:rPr>
          <w:noProof/>
          <w:lang w:eastAsia="en-US"/>
        </w:rPr>
      </w:pPr>
      <w:hyperlink w:anchor="_Toc171689168" w:history="1">
        <w:r w:rsidR="001269A3" w:rsidRPr="009958C0">
          <w:rPr>
            <w:rStyle w:val="Hyperlink"/>
            <w:rFonts w:ascii="Times New Roman" w:hAnsi="Times New Roman"/>
            <w:noProof/>
          </w:rPr>
          <w:t xml:space="preserve">Figure </w:t>
        </w:r>
        <w:r w:rsidR="001269A3" w:rsidRPr="009958C0">
          <w:rPr>
            <w:rStyle w:val="Hyperlink"/>
            <w:rFonts w:ascii="Times New Roman" w:hAnsi="Times New Roman" w:cs="Times New Roman"/>
            <w:noProof/>
          </w:rPr>
          <w:t>61</w:t>
        </w:r>
        <w:r w:rsidR="001269A3" w:rsidRPr="009958C0">
          <w:rPr>
            <w:rStyle w:val="Hyperlink"/>
            <w:rFonts w:ascii="Times New Roman" w:hAnsi="Times New Roman"/>
            <w:noProof/>
          </w:rPr>
          <w:t>. shows the block diagram configuration of the closed loop MIMO control with the decoupled control and disturbance rejection.</w:t>
        </w:r>
        <w:r w:rsidR="001269A3">
          <w:rPr>
            <w:noProof/>
            <w:webHidden/>
          </w:rPr>
          <w:tab/>
        </w:r>
        <w:r w:rsidR="001269A3">
          <w:rPr>
            <w:noProof/>
            <w:webHidden/>
          </w:rPr>
          <w:fldChar w:fldCharType="begin"/>
        </w:r>
        <w:r w:rsidR="001269A3">
          <w:rPr>
            <w:noProof/>
            <w:webHidden/>
          </w:rPr>
          <w:instrText xml:space="preserve"> PAGEREF _Toc171689168 \h </w:instrText>
        </w:r>
        <w:r w:rsidR="001269A3">
          <w:rPr>
            <w:noProof/>
            <w:webHidden/>
          </w:rPr>
        </w:r>
        <w:r w:rsidR="001269A3">
          <w:rPr>
            <w:noProof/>
            <w:webHidden/>
          </w:rPr>
          <w:fldChar w:fldCharType="separate"/>
        </w:r>
        <w:r w:rsidR="001269A3">
          <w:rPr>
            <w:noProof/>
            <w:webHidden/>
          </w:rPr>
          <w:t>65</w:t>
        </w:r>
        <w:r w:rsidR="001269A3">
          <w:rPr>
            <w:noProof/>
            <w:webHidden/>
          </w:rPr>
          <w:fldChar w:fldCharType="end"/>
        </w:r>
      </w:hyperlink>
    </w:p>
    <w:p w14:paraId="04C846D7" w14:textId="0A211D98" w:rsidR="001269A3" w:rsidRDefault="00000000">
      <w:pPr>
        <w:pStyle w:val="TableofFigures"/>
        <w:tabs>
          <w:tab w:val="right" w:leader="dot" w:pos="9350"/>
        </w:tabs>
        <w:rPr>
          <w:noProof/>
          <w:lang w:eastAsia="en-US"/>
        </w:rPr>
      </w:pPr>
      <w:hyperlink w:anchor="_Toc171689169" w:history="1">
        <w:r w:rsidR="001269A3" w:rsidRPr="009958C0">
          <w:rPr>
            <w:rStyle w:val="Hyperlink"/>
            <w:rFonts w:ascii="Times New Roman" w:hAnsi="Times New Roman"/>
            <w:noProof/>
          </w:rPr>
          <w:t xml:space="preserve">Figure </w:t>
        </w:r>
        <w:r w:rsidR="001269A3" w:rsidRPr="009958C0">
          <w:rPr>
            <w:rStyle w:val="Hyperlink"/>
            <w:rFonts w:ascii="Times New Roman" w:hAnsi="Times New Roman" w:cs="Times New Roman"/>
            <w:noProof/>
          </w:rPr>
          <w:t>62</w:t>
        </w:r>
        <w:r w:rsidR="001269A3" w:rsidRPr="009958C0">
          <w:rPr>
            <w:rStyle w:val="Hyperlink"/>
            <w:rFonts w:ascii="Times New Roman" w:hAnsi="Times New Roman"/>
            <w:noProof/>
          </w:rPr>
          <w:t>. Bode plots of open loop (OL) and closed loop (CL) transfer function</w:t>
        </w:r>
        <w:r w:rsidR="001269A3">
          <w:rPr>
            <w:noProof/>
            <w:webHidden/>
          </w:rPr>
          <w:tab/>
        </w:r>
        <w:r w:rsidR="001269A3">
          <w:rPr>
            <w:noProof/>
            <w:webHidden/>
          </w:rPr>
          <w:fldChar w:fldCharType="begin"/>
        </w:r>
        <w:r w:rsidR="001269A3">
          <w:rPr>
            <w:noProof/>
            <w:webHidden/>
          </w:rPr>
          <w:instrText xml:space="preserve"> PAGEREF _Toc171689169 \h </w:instrText>
        </w:r>
        <w:r w:rsidR="001269A3">
          <w:rPr>
            <w:noProof/>
            <w:webHidden/>
          </w:rPr>
        </w:r>
        <w:r w:rsidR="001269A3">
          <w:rPr>
            <w:noProof/>
            <w:webHidden/>
          </w:rPr>
          <w:fldChar w:fldCharType="separate"/>
        </w:r>
        <w:r w:rsidR="001269A3">
          <w:rPr>
            <w:noProof/>
            <w:webHidden/>
          </w:rPr>
          <w:t>66</w:t>
        </w:r>
        <w:r w:rsidR="001269A3">
          <w:rPr>
            <w:noProof/>
            <w:webHidden/>
          </w:rPr>
          <w:fldChar w:fldCharType="end"/>
        </w:r>
      </w:hyperlink>
    </w:p>
    <w:p w14:paraId="12524ECB" w14:textId="3FC06375" w:rsidR="001269A3" w:rsidRDefault="00000000">
      <w:pPr>
        <w:pStyle w:val="TableofFigures"/>
        <w:tabs>
          <w:tab w:val="right" w:leader="dot" w:pos="9350"/>
        </w:tabs>
        <w:rPr>
          <w:noProof/>
          <w:lang w:eastAsia="en-US"/>
        </w:rPr>
      </w:pPr>
      <w:hyperlink w:anchor="_Toc171689170" w:history="1">
        <w:r w:rsidR="001269A3" w:rsidRPr="009958C0">
          <w:rPr>
            <w:rStyle w:val="Hyperlink"/>
            <w:rFonts w:ascii="Times New Roman" w:hAnsi="Times New Roman"/>
            <w:noProof/>
          </w:rPr>
          <w:t xml:space="preserve">Figure </w:t>
        </w:r>
        <w:r w:rsidR="001269A3" w:rsidRPr="009958C0">
          <w:rPr>
            <w:rStyle w:val="Hyperlink"/>
            <w:rFonts w:ascii="Times New Roman" w:hAnsi="Times New Roman" w:cs="Times New Roman"/>
            <w:noProof/>
          </w:rPr>
          <w:t>63</w:t>
        </w:r>
        <w:r w:rsidR="001269A3" w:rsidRPr="009958C0">
          <w:rPr>
            <w:rStyle w:val="Hyperlink"/>
            <w:rFonts w:ascii="Times New Roman" w:hAnsi="Times New Roman"/>
            <w:noProof/>
          </w:rPr>
          <w:t>. Simulation result showing comparison between LM system response to a ramp input disturbance injection with and without the controller.</w:t>
        </w:r>
        <w:r w:rsidR="001269A3">
          <w:rPr>
            <w:noProof/>
            <w:webHidden/>
          </w:rPr>
          <w:tab/>
        </w:r>
        <w:r w:rsidR="001269A3">
          <w:rPr>
            <w:noProof/>
            <w:webHidden/>
          </w:rPr>
          <w:fldChar w:fldCharType="begin"/>
        </w:r>
        <w:r w:rsidR="001269A3">
          <w:rPr>
            <w:noProof/>
            <w:webHidden/>
          </w:rPr>
          <w:instrText xml:space="preserve"> PAGEREF _Toc171689170 \h </w:instrText>
        </w:r>
        <w:r w:rsidR="001269A3">
          <w:rPr>
            <w:noProof/>
            <w:webHidden/>
          </w:rPr>
        </w:r>
        <w:r w:rsidR="001269A3">
          <w:rPr>
            <w:noProof/>
            <w:webHidden/>
          </w:rPr>
          <w:fldChar w:fldCharType="separate"/>
        </w:r>
        <w:r w:rsidR="001269A3">
          <w:rPr>
            <w:noProof/>
            <w:webHidden/>
          </w:rPr>
          <w:t>66</w:t>
        </w:r>
        <w:r w:rsidR="001269A3">
          <w:rPr>
            <w:noProof/>
            <w:webHidden/>
          </w:rPr>
          <w:fldChar w:fldCharType="end"/>
        </w:r>
      </w:hyperlink>
    </w:p>
    <w:p w14:paraId="7AA58D6C" w14:textId="321BF312" w:rsidR="001269A3" w:rsidRDefault="00000000">
      <w:pPr>
        <w:pStyle w:val="TableofFigures"/>
        <w:tabs>
          <w:tab w:val="right" w:leader="dot" w:pos="9350"/>
        </w:tabs>
        <w:rPr>
          <w:noProof/>
          <w:lang w:eastAsia="en-US"/>
        </w:rPr>
      </w:pPr>
      <w:hyperlink w:anchor="_Toc171689171" w:history="1">
        <w:r w:rsidR="001269A3" w:rsidRPr="009958C0">
          <w:rPr>
            <w:rStyle w:val="Hyperlink"/>
            <w:rFonts w:ascii="Times New Roman" w:hAnsi="Times New Roman"/>
            <w:noProof/>
          </w:rPr>
          <w:t xml:space="preserve">Figure </w:t>
        </w:r>
        <w:r w:rsidR="001269A3" w:rsidRPr="009958C0">
          <w:rPr>
            <w:rStyle w:val="Hyperlink"/>
            <w:rFonts w:ascii="Times New Roman" w:hAnsi="Times New Roman" w:cs="Times New Roman"/>
            <w:noProof/>
          </w:rPr>
          <w:t>64</w:t>
        </w:r>
        <w:r w:rsidR="001269A3" w:rsidRPr="009958C0">
          <w:rPr>
            <w:rStyle w:val="Hyperlink"/>
            <w:rFonts w:ascii="Times New Roman" w:hAnsi="Times New Roman"/>
            <w:noProof/>
          </w:rPr>
          <w:t>. Simulation result showing comparison between LM system response to a ramp input disturbance injection with and without the controller</w:t>
        </w:r>
        <w:r w:rsidR="001269A3">
          <w:rPr>
            <w:noProof/>
            <w:webHidden/>
          </w:rPr>
          <w:tab/>
        </w:r>
        <w:r w:rsidR="001269A3">
          <w:rPr>
            <w:noProof/>
            <w:webHidden/>
          </w:rPr>
          <w:fldChar w:fldCharType="begin"/>
        </w:r>
        <w:r w:rsidR="001269A3">
          <w:rPr>
            <w:noProof/>
            <w:webHidden/>
          </w:rPr>
          <w:instrText xml:space="preserve"> PAGEREF _Toc171689171 \h </w:instrText>
        </w:r>
        <w:r w:rsidR="001269A3">
          <w:rPr>
            <w:noProof/>
            <w:webHidden/>
          </w:rPr>
        </w:r>
        <w:r w:rsidR="001269A3">
          <w:rPr>
            <w:noProof/>
            <w:webHidden/>
          </w:rPr>
          <w:fldChar w:fldCharType="separate"/>
        </w:r>
        <w:r w:rsidR="001269A3">
          <w:rPr>
            <w:noProof/>
            <w:webHidden/>
          </w:rPr>
          <w:t>67</w:t>
        </w:r>
        <w:r w:rsidR="001269A3">
          <w:rPr>
            <w:noProof/>
            <w:webHidden/>
          </w:rPr>
          <w:fldChar w:fldCharType="end"/>
        </w:r>
      </w:hyperlink>
    </w:p>
    <w:p w14:paraId="3C2F539B" w14:textId="58B9467C" w:rsidR="001269A3" w:rsidRDefault="00000000">
      <w:pPr>
        <w:pStyle w:val="TableofFigures"/>
        <w:tabs>
          <w:tab w:val="right" w:leader="dot" w:pos="9350"/>
        </w:tabs>
        <w:rPr>
          <w:noProof/>
          <w:lang w:eastAsia="en-US"/>
        </w:rPr>
      </w:pPr>
      <w:hyperlink w:anchor="_Toc171689172" w:history="1">
        <w:r w:rsidR="001269A3" w:rsidRPr="009958C0">
          <w:rPr>
            <w:rStyle w:val="Hyperlink"/>
            <w:rFonts w:ascii="Times New Roman" w:hAnsi="Times New Roman" w:cs="Times New Roman"/>
            <w:noProof/>
          </w:rPr>
          <w:t>Figure 65. Step response of single coil: comparison between model from Azhar Iqbal and Denis Brousseau</w:t>
        </w:r>
        <w:r w:rsidR="001269A3">
          <w:rPr>
            <w:noProof/>
            <w:webHidden/>
          </w:rPr>
          <w:tab/>
        </w:r>
        <w:r w:rsidR="001269A3">
          <w:rPr>
            <w:noProof/>
            <w:webHidden/>
          </w:rPr>
          <w:fldChar w:fldCharType="begin"/>
        </w:r>
        <w:r w:rsidR="001269A3">
          <w:rPr>
            <w:noProof/>
            <w:webHidden/>
          </w:rPr>
          <w:instrText xml:space="preserve"> PAGEREF _Toc171689172 \h </w:instrText>
        </w:r>
        <w:r w:rsidR="001269A3">
          <w:rPr>
            <w:noProof/>
            <w:webHidden/>
          </w:rPr>
        </w:r>
        <w:r w:rsidR="001269A3">
          <w:rPr>
            <w:noProof/>
            <w:webHidden/>
          </w:rPr>
          <w:fldChar w:fldCharType="separate"/>
        </w:r>
        <w:r w:rsidR="001269A3">
          <w:rPr>
            <w:noProof/>
            <w:webHidden/>
          </w:rPr>
          <w:t>68</w:t>
        </w:r>
        <w:r w:rsidR="001269A3">
          <w:rPr>
            <w:noProof/>
            <w:webHidden/>
          </w:rPr>
          <w:fldChar w:fldCharType="end"/>
        </w:r>
      </w:hyperlink>
    </w:p>
    <w:p w14:paraId="7EA74662" w14:textId="78EDEF94" w:rsidR="001269A3" w:rsidRDefault="00000000">
      <w:pPr>
        <w:pStyle w:val="TableofFigures"/>
        <w:tabs>
          <w:tab w:val="right" w:leader="dot" w:pos="9350"/>
        </w:tabs>
        <w:rPr>
          <w:noProof/>
          <w:lang w:eastAsia="en-US"/>
        </w:rPr>
      </w:pPr>
      <w:hyperlink w:anchor="_Toc171689173" w:history="1">
        <w:r w:rsidR="001269A3" w:rsidRPr="009958C0">
          <w:rPr>
            <w:rStyle w:val="Hyperlink"/>
            <w:rFonts w:ascii="Times New Roman" w:hAnsi="Times New Roman" w:cs="Times New Roman"/>
            <w:noProof/>
          </w:rPr>
          <w:t>Figure 66. Open loop and Closed loop response of single coil to step input</w:t>
        </w:r>
        <w:r w:rsidR="001269A3">
          <w:rPr>
            <w:noProof/>
            <w:webHidden/>
          </w:rPr>
          <w:tab/>
        </w:r>
        <w:r w:rsidR="001269A3">
          <w:rPr>
            <w:noProof/>
            <w:webHidden/>
          </w:rPr>
          <w:fldChar w:fldCharType="begin"/>
        </w:r>
        <w:r w:rsidR="001269A3">
          <w:rPr>
            <w:noProof/>
            <w:webHidden/>
          </w:rPr>
          <w:instrText xml:space="preserve"> PAGEREF _Toc171689173 \h </w:instrText>
        </w:r>
        <w:r w:rsidR="001269A3">
          <w:rPr>
            <w:noProof/>
            <w:webHidden/>
          </w:rPr>
        </w:r>
        <w:r w:rsidR="001269A3">
          <w:rPr>
            <w:noProof/>
            <w:webHidden/>
          </w:rPr>
          <w:fldChar w:fldCharType="separate"/>
        </w:r>
        <w:r w:rsidR="001269A3">
          <w:rPr>
            <w:noProof/>
            <w:webHidden/>
          </w:rPr>
          <w:t>69</w:t>
        </w:r>
        <w:r w:rsidR="001269A3">
          <w:rPr>
            <w:noProof/>
            <w:webHidden/>
          </w:rPr>
          <w:fldChar w:fldCharType="end"/>
        </w:r>
      </w:hyperlink>
    </w:p>
    <w:p w14:paraId="2F53F34E" w14:textId="72441F13" w:rsidR="0019134F" w:rsidRPr="002212E0" w:rsidRDefault="00E15562" w:rsidP="00EE2541">
      <w:pPr>
        <w:spacing w:line="360" w:lineRule="auto"/>
        <w:rPr>
          <w:rFonts w:ascii="Times New Roman" w:hAnsi="Times New Roman" w:cs="Times New Roman"/>
          <w:color w:val="000000" w:themeColor="text1"/>
          <w:sz w:val="24"/>
          <w:szCs w:val="24"/>
          <w:lang w:eastAsia="en-US"/>
        </w:rPr>
      </w:pPr>
      <w:r w:rsidRPr="00EF5FDF">
        <w:rPr>
          <w:rFonts w:ascii="Times New Roman" w:hAnsi="Times New Roman" w:cs="Times New Roman"/>
          <w:color w:val="000000" w:themeColor="text1"/>
          <w:sz w:val="24"/>
          <w:szCs w:val="24"/>
          <w:lang w:eastAsia="en-US"/>
        </w:rPr>
        <w:fldChar w:fldCharType="end"/>
      </w:r>
    </w:p>
    <w:p w14:paraId="77DC2F6D" w14:textId="1282DBC6" w:rsidR="00E15562" w:rsidRPr="00EF5FDF" w:rsidRDefault="00484E0B" w:rsidP="00E15562">
      <w:pPr>
        <w:jc w:val="center"/>
        <w:rPr>
          <w:rFonts w:ascii="Times New Roman" w:hAnsi="Times New Roman" w:cs="Times New Roman"/>
          <w:b/>
          <w:bCs/>
          <w:color w:val="000000" w:themeColor="text1"/>
          <w:sz w:val="48"/>
          <w:szCs w:val="48"/>
          <w:lang w:eastAsia="en-US"/>
        </w:rPr>
      </w:pPr>
      <w:r w:rsidRPr="00EF5FDF">
        <w:rPr>
          <w:rFonts w:ascii="Times New Roman" w:hAnsi="Times New Roman" w:cs="Times New Roman"/>
          <w:b/>
          <w:bCs/>
          <w:color w:val="000000" w:themeColor="text1"/>
          <w:sz w:val="48"/>
          <w:szCs w:val="48"/>
          <w:lang w:eastAsia="en-US"/>
        </w:rPr>
        <w:t>List</w:t>
      </w:r>
      <w:r w:rsidR="00E15562" w:rsidRPr="00EF5FDF">
        <w:rPr>
          <w:rFonts w:ascii="Times New Roman" w:hAnsi="Times New Roman" w:cs="Times New Roman"/>
          <w:b/>
          <w:bCs/>
          <w:color w:val="000000" w:themeColor="text1"/>
          <w:sz w:val="48"/>
          <w:szCs w:val="48"/>
          <w:lang w:eastAsia="en-US"/>
        </w:rPr>
        <w:t xml:space="preserve"> of Tables</w:t>
      </w:r>
    </w:p>
    <w:p w14:paraId="743E37C0" w14:textId="4C1F3893" w:rsidR="001269A3" w:rsidRDefault="00E15562">
      <w:pPr>
        <w:pStyle w:val="TableofFigures"/>
        <w:tabs>
          <w:tab w:val="right" w:leader="dot" w:pos="9350"/>
        </w:tabs>
        <w:rPr>
          <w:noProof/>
          <w:lang w:eastAsia="en-US"/>
        </w:rPr>
      </w:pPr>
      <w:r w:rsidRPr="00EF5FDF">
        <w:rPr>
          <w:rFonts w:ascii="Times New Roman" w:hAnsi="Times New Roman" w:cs="Times New Roman"/>
          <w:color w:val="000000" w:themeColor="text1"/>
          <w:sz w:val="24"/>
          <w:szCs w:val="24"/>
          <w:lang w:eastAsia="en-US"/>
        </w:rPr>
        <w:fldChar w:fldCharType="begin"/>
      </w:r>
      <w:r w:rsidRPr="00EF5FDF">
        <w:rPr>
          <w:rFonts w:ascii="Times New Roman" w:hAnsi="Times New Roman" w:cs="Times New Roman"/>
          <w:color w:val="000000" w:themeColor="text1"/>
          <w:sz w:val="24"/>
          <w:szCs w:val="24"/>
          <w:lang w:eastAsia="en-US"/>
        </w:rPr>
        <w:instrText xml:space="preserve"> TOC \h \z \c "Table" </w:instrText>
      </w:r>
      <w:r w:rsidRPr="00EF5FDF">
        <w:rPr>
          <w:rFonts w:ascii="Times New Roman" w:hAnsi="Times New Roman" w:cs="Times New Roman"/>
          <w:color w:val="000000" w:themeColor="text1"/>
          <w:sz w:val="24"/>
          <w:szCs w:val="24"/>
          <w:lang w:eastAsia="en-US"/>
        </w:rPr>
        <w:fldChar w:fldCharType="separate"/>
      </w:r>
      <w:hyperlink w:anchor="_Toc171689174" w:history="1">
        <w:r w:rsidR="001269A3" w:rsidRPr="00BA224E">
          <w:rPr>
            <w:rStyle w:val="Hyperlink"/>
            <w:rFonts w:ascii="Times New Roman" w:hAnsi="Times New Roman" w:cs="Times New Roman"/>
            <w:noProof/>
          </w:rPr>
          <w:t>Table 1. List of code deliverables-Analytical model</w:t>
        </w:r>
        <w:r w:rsidR="001269A3">
          <w:rPr>
            <w:noProof/>
            <w:webHidden/>
          </w:rPr>
          <w:tab/>
        </w:r>
        <w:r w:rsidR="001269A3">
          <w:rPr>
            <w:noProof/>
            <w:webHidden/>
          </w:rPr>
          <w:fldChar w:fldCharType="begin"/>
        </w:r>
        <w:r w:rsidR="001269A3">
          <w:rPr>
            <w:noProof/>
            <w:webHidden/>
          </w:rPr>
          <w:instrText xml:space="preserve"> PAGEREF _Toc171689174 \h </w:instrText>
        </w:r>
        <w:r w:rsidR="001269A3">
          <w:rPr>
            <w:noProof/>
            <w:webHidden/>
          </w:rPr>
        </w:r>
        <w:r w:rsidR="001269A3">
          <w:rPr>
            <w:noProof/>
            <w:webHidden/>
          </w:rPr>
          <w:fldChar w:fldCharType="separate"/>
        </w:r>
        <w:r w:rsidR="001269A3">
          <w:rPr>
            <w:noProof/>
            <w:webHidden/>
          </w:rPr>
          <w:t>8</w:t>
        </w:r>
        <w:r w:rsidR="001269A3">
          <w:rPr>
            <w:noProof/>
            <w:webHidden/>
          </w:rPr>
          <w:fldChar w:fldCharType="end"/>
        </w:r>
      </w:hyperlink>
    </w:p>
    <w:p w14:paraId="11EDC4B4" w14:textId="06C9544C" w:rsidR="001269A3" w:rsidRDefault="00000000">
      <w:pPr>
        <w:pStyle w:val="TableofFigures"/>
        <w:tabs>
          <w:tab w:val="right" w:leader="dot" w:pos="9350"/>
        </w:tabs>
        <w:rPr>
          <w:noProof/>
          <w:lang w:eastAsia="en-US"/>
        </w:rPr>
      </w:pPr>
      <w:hyperlink w:anchor="_Toc171689175" w:history="1">
        <w:r w:rsidR="001269A3" w:rsidRPr="00BA224E">
          <w:rPr>
            <w:rStyle w:val="Hyperlink"/>
            <w:rFonts w:ascii="Times New Roman" w:hAnsi="Times New Roman" w:cs="Times New Roman"/>
            <w:noProof/>
          </w:rPr>
          <w:t>Table 2. Design parameters of EM coil</w:t>
        </w:r>
        <w:r w:rsidR="001269A3">
          <w:rPr>
            <w:noProof/>
            <w:webHidden/>
          </w:rPr>
          <w:tab/>
        </w:r>
        <w:r w:rsidR="001269A3">
          <w:rPr>
            <w:noProof/>
            <w:webHidden/>
          </w:rPr>
          <w:fldChar w:fldCharType="begin"/>
        </w:r>
        <w:r w:rsidR="001269A3">
          <w:rPr>
            <w:noProof/>
            <w:webHidden/>
          </w:rPr>
          <w:instrText xml:space="preserve"> PAGEREF _Toc171689175 \h </w:instrText>
        </w:r>
        <w:r w:rsidR="001269A3">
          <w:rPr>
            <w:noProof/>
            <w:webHidden/>
          </w:rPr>
        </w:r>
        <w:r w:rsidR="001269A3">
          <w:rPr>
            <w:noProof/>
            <w:webHidden/>
          </w:rPr>
          <w:fldChar w:fldCharType="separate"/>
        </w:r>
        <w:r w:rsidR="001269A3">
          <w:rPr>
            <w:noProof/>
            <w:webHidden/>
          </w:rPr>
          <w:t>17</w:t>
        </w:r>
        <w:r w:rsidR="001269A3">
          <w:rPr>
            <w:noProof/>
            <w:webHidden/>
          </w:rPr>
          <w:fldChar w:fldCharType="end"/>
        </w:r>
      </w:hyperlink>
    </w:p>
    <w:p w14:paraId="699FDBEB" w14:textId="2228164C" w:rsidR="001269A3" w:rsidRDefault="00000000">
      <w:pPr>
        <w:pStyle w:val="TableofFigures"/>
        <w:tabs>
          <w:tab w:val="right" w:leader="dot" w:pos="9350"/>
        </w:tabs>
        <w:rPr>
          <w:noProof/>
          <w:lang w:eastAsia="en-US"/>
        </w:rPr>
      </w:pPr>
      <w:hyperlink w:anchor="_Toc171689176" w:history="1">
        <w:r w:rsidR="001269A3" w:rsidRPr="00BA224E">
          <w:rPr>
            <w:rStyle w:val="Hyperlink"/>
            <w:rFonts w:ascii="Times New Roman" w:hAnsi="Times New Roman" w:cs="Times New Roman"/>
            <w:noProof/>
          </w:rPr>
          <w:t>Table 3. Selected design parameters of Helmholtz coil</w:t>
        </w:r>
        <w:r w:rsidR="001269A3">
          <w:rPr>
            <w:noProof/>
            <w:webHidden/>
          </w:rPr>
          <w:tab/>
        </w:r>
        <w:r w:rsidR="001269A3">
          <w:rPr>
            <w:noProof/>
            <w:webHidden/>
          </w:rPr>
          <w:fldChar w:fldCharType="begin"/>
        </w:r>
        <w:r w:rsidR="001269A3">
          <w:rPr>
            <w:noProof/>
            <w:webHidden/>
          </w:rPr>
          <w:instrText xml:space="preserve"> PAGEREF _Toc171689176 \h </w:instrText>
        </w:r>
        <w:r w:rsidR="001269A3">
          <w:rPr>
            <w:noProof/>
            <w:webHidden/>
          </w:rPr>
        </w:r>
        <w:r w:rsidR="001269A3">
          <w:rPr>
            <w:noProof/>
            <w:webHidden/>
          </w:rPr>
          <w:fldChar w:fldCharType="separate"/>
        </w:r>
        <w:r w:rsidR="001269A3">
          <w:rPr>
            <w:noProof/>
            <w:webHidden/>
          </w:rPr>
          <w:t>19</w:t>
        </w:r>
        <w:r w:rsidR="001269A3">
          <w:rPr>
            <w:noProof/>
            <w:webHidden/>
          </w:rPr>
          <w:fldChar w:fldCharType="end"/>
        </w:r>
      </w:hyperlink>
    </w:p>
    <w:p w14:paraId="34C4BEDB" w14:textId="398296D7" w:rsidR="001269A3" w:rsidRDefault="00000000">
      <w:pPr>
        <w:pStyle w:val="TableofFigures"/>
        <w:tabs>
          <w:tab w:val="right" w:leader="dot" w:pos="9350"/>
        </w:tabs>
        <w:rPr>
          <w:noProof/>
          <w:lang w:eastAsia="en-US"/>
        </w:rPr>
      </w:pPr>
      <w:hyperlink w:anchor="_Toc171689177" w:history="1">
        <w:r w:rsidR="001269A3" w:rsidRPr="00BA224E">
          <w:rPr>
            <w:rStyle w:val="Hyperlink"/>
            <w:rFonts w:ascii="Times New Roman" w:hAnsi="Times New Roman" w:cs="Times New Roman"/>
            <w:noProof/>
          </w:rPr>
          <w:t>Table 4. List of code deliverables-COMSOL</w:t>
        </w:r>
        <w:r w:rsidR="001269A3">
          <w:rPr>
            <w:noProof/>
            <w:webHidden/>
          </w:rPr>
          <w:tab/>
        </w:r>
        <w:r w:rsidR="001269A3">
          <w:rPr>
            <w:noProof/>
            <w:webHidden/>
          </w:rPr>
          <w:fldChar w:fldCharType="begin"/>
        </w:r>
        <w:r w:rsidR="001269A3">
          <w:rPr>
            <w:noProof/>
            <w:webHidden/>
          </w:rPr>
          <w:instrText xml:space="preserve"> PAGEREF _Toc171689177 \h </w:instrText>
        </w:r>
        <w:r w:rsidR="001269A3">
          <w:rPr>
            <w:noProof/>
            <w:webHidden/>
          </w:rPr>
        </w:r>
        <w:r w:rsidR="001269A3">
          <w:rPr>
            <w:noProof/>
            <w:webHidden/>
          </w:rPr>
          <w:fldChar w:fldCharType="separate"/>
        </w:r>
        <w:r w:rsidR="001269A3">
          <w:rPr>
            <w:noProof/>
            <w:webHidden/>
          </w:rPr>
          <w:t>25</w:t>
        </w:r>
        <w:r w:rsidR="001269A3">
          <w:rPr>
            <w:noProof/>
            <w:webHidden/>
          </w:rPr>
          <w:fldChar w:fldCharType="end"/>
        </w:r>
      </w:hyperlink>
    </w:p>
    <w:p w14:paraId="7ADAB464" w14:textId="54BC3AB6" w:rsidR="001269A3" w:rsidRDefault="00000000">
      <w:pPr>
        <w:pStyle w:val="TableofFigures"/>
        <w:tabs>
          <w:tab w:val="right" w:leader="dot" w:pos="9350"/>
        </w:tabs>
        <w:rPr>
          <w:noProof/>
          <w:lang w:eastAsia="en-US"/>
        </w:rPr>
      </w:pPr>
      <w:hyperlink w:anchor="_Toc171689178" w:history="1">
        <w:r w:rsidR="001269A3" w:rsidRPr="00BA224E">
          <w:rPr>
            <w:rStyle w:val="Hyperlink"/>
            <w:rFonts w:ascii="Times New Roman" w:hAnsi="Times New Roman" w:cs="Times New Roman"/>
            <w:noProof/>
          </w:rPr>
          <w:t>Table 5. Ferrofluid (EFH1) properties</w:t>
        </w:r>
        <w:r w:rsidR="001269A3">
          <w:rPr>
            <w:noProof/>
            <w:webHidden/>
          </w:rPr>
          <w:tab/>
        </w:r>
        <w:r w:rsidR="001269A3">
          <w:rPr>
            <w:noProof/>
            <w:webHidden/>
          </w:rPr>
          <w:fldChar w:fldCharType="begin"/>
        </w:r>
        <w:r w:rsidR="001269A3">
          <w:rPr>
            <w:noProof/>
            <w:webHidden/>
          </w:rPr>
          <w:instrText xml:space="preserve"> PAGEREF _Toc171689178 \h </w:instrText>
        </w:r>
        <w:r w:rsidR="001269A3">
          <w:rPr>
            <w:noProof/>
            <w:webHidden/>
          </w:rPr>
        </w:r>
        <w:r w:rsidR="001269A3">
          <w:rPr>
            <w:noProof/>
            <w:webHidden/>
          </w:rPr>
          <w:fldChar w:fldCharType="separate"/>
        </w:r>
        <w:r w:rsidR="001269A3">
          <w:rPr>
            <w:noProof/>
            <w:webHidden/>
          </w:rPr>
          <w:t>41</w:t>
        </w:r>
        <w:r w:rsidR="001269A3">
          <w:rPr>
            <w:noProof/>
            <w:webHidden/>
          </w:rPr>
          <w:fldChar w:fldCharType="end"/>
        </w:r>
      </w:hyperlink>
    </w:p>
    <w:p w14:paraId="3347628E" w14:textId="1CF58455" w:rsidR="001269A3" w:rsidRDefault="00000000">
      <w:pPr>
        <w:pStyle w:val="TableofFigures"/>
        <w:tabs>
          <w:tab w:val="right" w:leader="dot" w:pos="9350"/>
        </w:tabs>
        <w:rPr>
          <w:noProof/>
          <w:lang w:eastAsia="en-US"/>
        </w:rPr>
      </w:pPr>
      <w:hyperlink w:anchor="_Toc171689179" w:history="1">
        <w:r w:rsidR="001269A3" w:rsidRPr="00BA224E">
          <w:rPr>
            <w:rStyle w:val="Hyperlink"/>
            <w:rFonts w:ascii="Times New Roman" w:hAnsi="Times New Roman" w:cs="Times New Roman"/>
            <w:noProof/>
          </w:rPr>
          <w:t>Table 6. Design parameters of Helmholtz coil</w:t>
        </w:r>
        <w:r w:rsidR="001269A3">
          <w:rPr>
            <w:noProof/>
            <w:webHidden/>
          </w:rPr>
          <w:tab/>
        </w:r>
        <w:r w:rsidR="001269A3">
          <w:rPr>
            <w:noProof/>
            <w:webHidden/>
          </w:rPr>
          <w:fldChar w:fldCharType="begin"/>
        </w:r>
        <w:r w:rsidR="001269A3">
          <w:rPr>
            <w:noProof/>
            <w:webHidden/>
          </w:rPr>
          <w:instrText xml:space="preserve"> PAGEREF _Toc171689179 \h </w:instrText>
        </w:r>
        <w:r w:rsidR="001269A3">
          <w:rPr>
            <w:noProof/>
            <w:webHidden/>
          </w:rPr>
        </w:r>
        <w:r w:rsidR="001269A3">
          <w:rPr>
            <w:noProof/>
            <w:webHidden/>
          </w:rPr>
          <w:fldChar w:fldCharType="separate"/>
        </w:r>
        <w:r w:rsidR="001269A3">
          <w:rPr>
            <w:noProof/>
            <w:webHidden/>
          </w:rPr>
          <w:t>47</w:t>
        </w:r>
        <w:r w:rsidR="001269A3">
          <w:rPr>
            <w:noProof/>
            <w:webHidden/>
          </w:rPr>
          <w:fldChar w:fldCharType="end"/>
        </w:r>
      </w:hyperlink>
    </w:p>
    <w:p w14:paraId="549CAFBC" w14:textId="6A0283C1" w:rsidR="001269A3" w:rsidRDefault="00000000">
      <w:pPr>
        <w:pStyle w:val="TableofFigures"/>
        <w:tabs>
          <w:tab w:val="right" w:leader="dot" w:pos="9350"/>
        </w:tabs>
        <w:rPr>
          <w:noProof/>
          <w:lang w:eastAsia="en-US"/>
        </w:rPr>
      </w:pPr>
      <w:hyperlink w:anchor="_Toc171689180" w:history="1">
        <w:r w:rsidR="001269A3" w:rsidRPr="00BA224E">
          <w:rPr>
            <w:rStyle w:val="Hyperlink"/>
            <w:rFonts w:ascii="Times New Roman" w:hAnsi="Times New Roman"/>
            <w:noProof/>
          </w:rPr>
          <w:t>Table 7. List of code deliverables-System control</w:t>
        </w:r>
        <w:r w:rsidR="001269A3">
          <w:rPr>
            <w:noProof/>
            <w:webHidden/>
          </w:rPr>
          <w:tab/>
        </w:r>
        <w:r w:rsidR="001269A3">
          <w:rPr>
            <w:noProof/>
            <w:webHidden/>
          </w:rPr>
          <w:fldChar w:fldCharType="begin"/>
        </w:r>
        <w:r w:rsidR="001269A3">
          <w:rPr>
            <w:noProof/>
            <w:webHidden/>
          </w:rPr>
          <w:instrText xml:space="preserve"> PAGEREF _Toc171689180 \h </w:instrText>
        </w:r>
        <w:r w:rsidR="001269A3">
          <w:rPr>
            <w:noProof/>
            <w:webHidden/>
          </w:rPr>
        </w:r>
        <w:r w:rsidR="001269A3">
          <w:rPr>
            <w:noProof/>
            <w:webHidden/>
          </w:rPr>
          <w:fldChar w:fldCharType="separate"/>
        </w:r>
        <w:r w:rsidR="001269A3">
          <w:rPr>
            <w:noProof/>
            <w:webHidden/>
          </w:rPr>
          <w:t>60</w:t>
        </w:r>
        <w:r w:rsidR="001269A3">
          <w:rPr>
            <w:noProof/>
            <w:webHidden/>
          </w:rPr>
          <w:fldChar w:fldCharType="end"/>
        </w:r>
      </w:hyperlink>
    </w:p>
    <w:p w14:paraId="1EF81940" w14:textId="1A0EAA72" w:rsidR="004457CA" w:rsidRDefault="00E15562" w:rsidP="004E5F65">
      <w:pPr>
        <w:spacing w:line="360" w:lineRule="auto"/>
        <w:rPr>
          <w:rFonts w:ascii="Times New Roman" w:hAnsi="Times New Roman" w:cs="Times New Roman"/>
          <w:color w:val="000000" w:themeColor="text1"/>
          <w:sz w:val="24"/>
          <w:szCs w:val="24"/>
          <w:lang w:eastAsia="en-US"/>
        </w:rPr>
      </w:pPr>
      <w:r w:rsidRPr="00EF5FDF">
        <w:rPr>
          <w:rFonts w:ascii="Times New Roman" w:hAnsi="Times New Roman" w:cs="Times New Roman"/>
          <w:color w:val="000000" w:themeColor="text1"/>
          <w:sz w:val="24"/>
          <w:szCs w:val="24"/>
          <w:lang w:eastAsia="en-US"/>
        </w:rPr>
        <w:fldChar w:fldCharType="end"/>
      </w:r>
    </w:p>
    <w:p w14:paraId="3A766B35" w14:textId="3952FF2F" w:rsidR="004457CA" w:rsidRDefault="004457CA" w:rsidP="004457CA">
      <w:pPr>
        <w:jc w:val="center"/>
        <w:rPr>
          <w:rFonts w:ascii="Times New Roman" w:hAnsi="Times New Roman" w:cs="Times New Roman"/>
          <w:b/>
          <w:bCs/>
          <w:color w:val="000000" w:themeColor="text1"/>
          <w:sz w:val="48"/>
          <w:szCs w:val="48"/>
          <w:lang w:eastAsia="en-US"/>
        </w:rPr>
      </w:pPr>
      <w:r>
        <w:rPr>
          <w:rFonts w:ascii="Times New Roman" w:hAnsi="Times New Roman" w:cs="Times New Roman"/>
          <w:b/>
          <w:bCs/>
          <w:color w:val="000000" w:themeColor="text1"/>
          <w:sz w:val="48"/>
          <w:szCs w:val="48"/>
          <w:lang w:eastAsia="en-US"/>
        </w:rPr>
        <w:t>Revision History</w:t>
      </w:r>
    </w:p>
    <w:p w14:paraId="07C0A022" w14:textId="2725E23D" w:rsidR="00EB7C2F" w:rsidRDefault="004457CA" w:rsidP="004457CA">
      <w:pPr>
        <w:rPr>
          <w:rFonts w:ascii="Times New Roman" w:hAnsi="Times New Roman" w:cs="Times New Roman"/>
          <w:kern w:val="0"/>
          <w:sz w:val="24"/>
          <w:szCs w:val="24"/>
          <w14:ligatures w14:val="none"/>
        </w:rPr>
      </w:pPr>
      <w:r w:rsidRPr="004457CA">
        <w:rPr>
          <w:rFonts w:ascii="Times New Roman" w:hAnsi="Times New Roman" w:cs="Times New Roman"/>
          <w:kern w:val="0"/>
          <w:sz w:val="24"/>
          <w:szCs w:val="24"/>
          <w14:ligatures w14:val="none"/>
        </w:rPr>
        <w:t xml:space="preserve">Version 0.0    </w:t>
      </w:r>
      <w:r>
        <w:rPr>
          <w:rFonts w:ascii="Times New Roman" w:hAnsi="Times New Roman" w:cs="Times New Roman"/>
          <w:kern w:val="0"/>
          <w:sz w:val="24"/>
          <w:szCs w:val="24"/>
          <w14:ligatures w14:val="none"/>
        </w:rPr>
        <w:t>-------------------</w:t>
      </w:r>
      <w:r w:rsidRPr="004457CA">
        <w:rPr>
          <w:rFonts w:ascii="Times New Roman" w:hAnsi="Times New Roman" w:cs="Times New Roman"/>
          <w:kern w:val="0"/>
          <w:sz w:val="24"/>
          <w:szCs w:val="24"/>
          <w14:ligatures w14:val="none"/>
        </w:rPr>
        <w:t>-------------------------------------------------------------------</w:t>
      </w:r>
      <w:r w:rsidR="00EB7C2F">
        <w:rPr>
          <w:rFonts w:ascii="Times New Roman" w:hAnsi="Times New Roman" w:cs="Times New Roman"/>
          <w:kern w:val="0"/>
          <w:sz w:val="24"/>
          <w:szCs w:val="24"/>
          <w14:ligatures w14:val="none"/>
        </w:rPr>
        <w:t xml:space="preserve"> </w:t>
      </w:r>
      <w:r w:rsidR="006D5EE0">
        <w:rPr>
          <w:rFonts w:ascii="Times New Roman" w:hAnsi="Times New Roman" w:cs="Times New Roman"/>
          <w:kern w:val="0"/>
          <w:sz w:val="24"/>
          <w:szCs w:val="24"/>
          <w14:ligatures w14:val="none"/>
        </w:rPr>
        <w:t xml:space="preserve">  </w:t>
      </w:r>
      <w:r w:rsidRPr="004457CA">
        <w:rPr>
          <w:rFonts w:ascii="Times New Roman" w:hAnsi="Times New Roman" w:cs="Times New Roman"/>
          <w:kern w:val="0"/>
          <w:sz w:val="24"/>
          <w:szCs w:val="24"/>
          <w14:ligatures w14:val="none"/>
        </w:rPr>
        <w:t>4/5/2024</w:t>
      </w:r>
    </w:p>
    <w:p w14:paraId="4C49B804" w14:textId="29B2DEC3" w:rsidR="00EB7C2F" w:rsidRPr="00F92789" w:rsidRDefault="00EB7C2F" w:rsidP="004457CA">
      <w:pP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Version 1.0    </w:t>
      </w:r>
      <w:proofErr w:type="gramStart"/>
      <w:r>
        <w:rPr>
          <w:rFonts w:ascii="Times New Roman" w:hAnsi="Times New Roman" w:cs="Times New Roman"/>
          <w:kern w:val="0"/>
          <w:sz w:val="24"/>
          <w:szCs w:val="24"/>
          <w14:ligatures w14:val="none"/>
        </w:rPr>
        <w:t>--------------------------------------------------------------------------------------  7</w:t>
      </w:r>
      <w:proofErr w:type="gramEnd"/>
      <w:r>
        <w:rPr>
          <w:rFonts w:ascii="Times New Roman" w:hAnsi="Times New Roman" w:cs="Times New Roman"/>
          <w:kern w:val="0"/>
          <w:sz w:val="24"/>
          <w:szCs w:val="24"/>
          <w14:ligatures w14:val="none"/>
        </w:rPr>
        <w:t>/12/2024</w:t>
      </w:r>
    </w:p>
    <w:p w14:paraId="659A9BED" w14:textId="77777777" w:rsidR="004457CA" w:rsidRPr="00EF5FDF" w:rsidRDefault="004457CA" w:rsidP="004E5F65">
      <w:pPr>
        <w:spacing w:line="360" w:lineRule="auto"/>
        <w:rPr>
          <w:rFonts w:ascii="Times New Roman" w:hAnsi="Times New Roman" w:cs="Times New Roman"/>
          <w:color w:val="000000" w:themeColor="text1"/>
          <w:sz w:val="24"/>
          <w:szCs w:val="24"/>
          <w:lang w:eastAsia="en-US"/>
        </w:rPr>
      </w:pPr>
    </w:p>
    <w:p w14:paraId="1207C755" w14:textId="77777777" w:rsidR="00B979DE" w:rsidRPr="00EF5FDF" w:rsidRDefault="00B979DE" w:rsidP="00B979DE">
      <w:pPr>
        <w:rPr>
          <w:rFonts w:ascii="Times New Roman" w:hAnsi="Times New Roman" w:cs="Times New Roman"/>
          <w:color w:val="000000" w:themeColor="text1"/>
          <w:lang w:eastAsia="en-US"/>
        </w:rPr>
      </w:pPr>
    </w:p>
    <w:p w14:paraId="0E654F13" w14:textId="77777777" w:rsidR="00B979DE" w:rsidRPr="00EF5FDF" w:rsidRDefault="00B979DE" w:rsidP="00B979DE">
      <w:pPr>
        <w:rPr>
          <w:rFonts w:ascii="Times New Roman" w:hAnsi="Times New Roman" w:cs="Times New Roman"/>
          <w:color w:val="000000" w:themeColor="text1"/>
          <w:sz w:val="24"/>
          <w:szCs w:val="24"/>
          <w:lang w:eastAsia="en-US"/>
        </w:rPr>
      </w:pPr>
    </w:p>
    <w:p w14:paraId="6090BB16" w14:textId="77777777" w:rsidR="00B979DE" w:rsidRPr="00EF5FDF" w:rsidRDefault="00B979DE" w:rsidP="00B979DE">
      <w:pPr>
        <w:rPr>
          <w:rFonts w:ascii="Times New Roman" w:hAnsi="Times New Roman" w:cs="Times New Roman"/>
          <w:color w:val="000000" w:themeColor="text1"/>
          <w:lang w:eastAsia="en-US"/>
        </w:rPr>
      </w:pPr>
    </w:p>
    <w:p w14:paraId="46D5BFDF" w14:textId="77777777" w:rsidR="00EB7C2F" w:rsidRDefault="00EB7C2F">
      <w:pPr>
        <w:rPr>
          <w:rFonts w:ascii="Times New Roman" w:eastAsiaTheme="majorEastAsia" w:hAnsi="Times New Roman" w:cs="Times New Roman"/>
          <w:b/>
          <w:bCs/>
          <w:color w:val="000000" w:themeColor="text1"/>
          <w:kern w:val="0"/>
          <w:sz w:val="28"/>
          <w:szCs w:val="28"/>
          <w:lang w:eastAsia="en-US"/>
          <w14:ligatures w14:val="none"/>
        </w:rPr>
      </w:pPr>
      <w:r>
        <w:rPr>
          <w:rFonts w:ascii="Times New Roman" w:hAnsi="Times New Roman" w:cs="Times New Roman"/>
          <w:b/>
          <w:bCs/>
          <w:color w:val="000000" w:themeColor="text1"/>
          <w:sz w:val="28"/>
          <w:szCs w:val="28"/>
        </w:rPr>
        <w:br w:type="page"/>
      </w:r>
    </w:p>
    <w:p w14:paraId="7BC1E59E" w14:textId="5E38DF27" w:rsidR="00403D24" w:rsidRPr="00EF5FDF" w:rsidRDefault="00403D24" w:rsidP="00B979DE">
      <w:pPr>
        <w:pStyle w:val="Heading1"/>
        <w:rPr>
          <w:rFonts w:ascii="Times New Roman" w:hAnsi="Times New Roman" w:cs="Times New Roman"/>
          <w:b/>
          <w:bCs/>
          <w:color w:val="000000" w:themeColor="text1"/>
          <w:sz w:val="28"/>
          <w:szCs w:val="28"/>
        </w:rPr>
      </w:pPr>
      <w:bookmarkStart w:id="0" w:name="_Toc171689057"/>
      <w:r w:rsidRPr="00EF5FDF">
        <w:rPr>
          <w:rFonts w:ascii="Times New Roman" w:hAnsi="Times New Roman" w:cs="Times New Roman"/>
          <w:b/>
          <w:bCs/>
          <w:color w:val="000000" w:themeColor="text1"/>
          <w:sz w:val="28"/>
          <w:szCs w:val="28"/>
        </w:rPr>
        <w:lastRenderedPageBreak/>
        <w:t>Executive Summary</w:t>
      </w:r>
      <w:r w:rsidR="00AF1EAB" w:rsidRPr="00EF5FDF">
        <w:rPr>
          <w:rFonts w:ascii="Times New Roman" w:hAnsi="Times New Roman" w:cs="Times New Roman"/>
          <w:b/>
          <w:bCs/>
          <w:color w:val="000000" w:themeColor="text1"/>
          <w:sz w:val="28"/>
          <w:szCs w:val="28"/>
        </w:rPr>
        <w:t xml:space="preserve"> </w:t>
      </w:r>
      <w:r w:rsidR="00AF1EAB" w:rsidRPr="00EF5FDF">
        <w:rPr>
          <w:rFonts w:ascii="Times New Roman" w:hAnsi="Times New Roman" w:cs="Times New Roman"/>
          <w:b/>
          <w:bCs/>
          <w:color w:val="000000" w:themeColor="text1"/>
          <w:sz w:val="28"/>
          <w:szCs w:val="28"/>
          <w:lang w:eastAsia="ko-KR"/>
        </w:rPr>
        <w:t>of project</w:t>
      </w:r>
      <w:bookmarkEnd w:id="0"/>
    </w:p>
    <w:p w14:paraId="44C17443" w14:textId="77777777" w:rsidR="003C530E" w:rsidRPr="00EF5FDF" w:rsidRDefault="003C530E" w:rsidP="00B21BB8">
      <w:pPr>
        <w:spacing w:after="0" w:line="360" w:lineRule="auto"/>
        <w:rPr>
          <w:rFonts w:ascii="Times New Roman" w:hAnsi="Times New Roman" w:cs="Times New Roman"/>
          <w:b/>
          <w:bCs/>
          <w:color w:val="000000" w:themeColor="text1"/>
          <w:sz w:val="24"/>
          <w:szCs w:val="24"/>
        </w:rPr>
      </w:pPr>
    </w:p>
    <w:p w14:paraId="220E49EA" w14:textId="4E29A516" w:rsidR="009A59AF" w:rsidRPr="00EF5FDF" w:rsidRDefault="000267EE" w:rsidP="003F0D78">
      <w:pPr>
        <w:pStyle w:val="PlainText"/>
        <w:spacing w:line="360" w:lineRule="auto"/>
        <w:ind w:firstLine="360"/>
        <w:jc w:val="both"/>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GE Research (GE), in collaboration with the Université Laval (UL) and Raytheon Technologies Research Center (RTRC), proposes to develop a Capillary-Operated Space Mesoporous Optical System (COSMOS), as summarized in</w:t>
      </w:r>
      <w:r w:rsidR="00DB3554" w:rsidRPr="00EF5FDF">
        <w:rPr>
          <w:rFonts w:ascii="Times New Roman" w:hAnsi="Times New Roman" w:cs="Times New Roman"/>
          <w:color w:val="000000" w:themeColor="text1"/>
          <w:sz w:val="24"/>
          <w:szCs w:val="24"/>
        </w:rPr>
        <w:t xml:space="preserve"> </w:t>
      </w:r>
      <w:r w:rsidR="00DB3554" w:rsidRPr="00EF5FDF">
        <w:rPr>
          <w:rFonts w:ascii="Times New Roman" w:hAnsi="Times New Roman" w:cs="Times New Roman"/>
          <w:color w:val="000000" w:themeColor="text1"/>
          <w:sz w:val="24"/>
          <w:szCs w:val="24"/>
        </w:rPr>
        <w:fldChar w:fldCharType="begin"/>
      </w:r>
      <w:r w:rsidR="00DB3554" w:rsidRPr="00EF5FDF">
        <w:rPr>
          <w:rFonts w:ascii="Times New Roman" w:hAnsi="Times New Roman" w:cs="Times New Roman"/>
          <w:color w:val="000000" w:themeColor="text1"/>
          <w:sz w:val="24"/>
          <w:szCs w:val="24"/>
        </w:rPr>
        <w:instrText xml:space="preserve"> REF _Ref163113950 \h </w:instrText>
      </w:r>
      <w:r w:rsidR="007F552D" w:rsidRPr="00EF5FDF">
        <w:rPr>
          <w:rFonts w:ascii="Times New Roman" w:hAnsi="Times New Roman" w:cs="Times New Roman"/>
          <w:color w:val="000000" w:themeColor="text1"/>
          <w:sz w:val="24"/>
          <w:szCs w:val="24"/>
        </w:rPr>
        <w:instrText xml:space="preserve"> \* MERGEFORMAT </w:instrText>
      </w:r>
      <w:r w:rsidR="00DB3554" w:rsidRPr="00EF5FDF">
        <w:rPr>
          <w:rFonts w:ascii="Times New Roman" w:hAnsi="Times New Roman" w:cs="Times New Roman"/>
          <w:color w:val="000000" w:themeColor="text1"/>
          <w:sz w:val="24"/>
          <w:szCs w:val="24"/>
        </w:rPr>
      </w:r>
      <w:r w:rsidR="00DB3554"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1</w:t>
      </w:r>
      <w:r w:rsidR="00DB3554" w:rsidRPr="00EF5FDF">
        <w:rPr>
          <w:rFonts w:ascii="Times New Roman" w:hAnsi="Times New Roman" w:cs="Times New Roman"/>
          <w:color w:val="000000" w:themeColor="text1"/>
          <w:sz w:val="24"/>
          <w:szCs w:val="24"/>
        </w:rPr>
        <w:fldChar w:fldCharType="end"/>
      </w:r>
      <w:r w:rsidRPr="00EF5FDF">
        <w:rPr>
          <w:rFonts w:ascii="Times New Roman" w:hAnsi="Times New Roman" w:cs="Times New Roman"/>
          <w:color w:val="000000" w:themeColor="text1"/>
          <w:sz w:val="24"/>
          <w:szCs w:val="24"/>
        </w:rPr>
        <w:t xml:space="preserve">. This approach will leverage the economic benefits of liquid mirrors while addressing one of its fundamental limitations—its inability to tilt. </w:t>
      </w:r>
    </w:p>
    <w:p w14:paraId="7BC853C2" w14:textId="5B0693C8"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r w:rsidRPr="00EF5FDF">
        <w:rPr>
          <w:rFonts w:ascii="Times New Roman" w:hAnsi="Times New Roman" w:cs="Times New Roman"/>
          <w:noProof/>
          <w:color w:val="000000" w:themeColor="text1"/>
        </w:rPr>
        <w:drawing>
          <wp:inline distT="0" distB="0" distL="0" distR="0" wp14:anchorId="053C65B7" wp14:editId="1A0BB718">
            <wp:extent cx="5943600" cy="3732028"/>
            <wp:effectExtent l="0" t="0" r="0" b="1905"/>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05"/>
                    <a:stretch/>
                  </pic:blipFill>
                  <pic:spPr bwMode="auto">
                    <a:xfrm>
                      <a:off x="0" y="0"/>
                      <a:ext cx="5943600" cy="3732028"/>
                    </a:xfrm>
                    <a:prstGeom prst="rect">
                      <a:avLst/>
                    </a:prstGeom>
                    <a:noFill/>
                    <a:ln>
                      <a:noFill/>
                    </a:ln>
                    <a:extLst>
                      <a:ext uri="{53640926-AAD7-44D8-BBD7-CCE9431645EC}">
                        <a14:shadowObscured xmlns:a14="http://schemas.microsoft.com/office/drawing/2010/main"/>
                      </a:ext>
                    </a:extLst>
                  </pic:spPr>
                </pic:pic>
              </a:graphicData>
            </a:graphic>
          </wp:inline>
        </w:drawing>
      </w:r>
    </w:p>
    <w:p w14:paraId="4F423615" w14:textId="32AE0A35" w:rsidR="000267EE" w:rsidRPr="00EF5FDF" w:rsidRDefault="00DB3554" w:rsidP="00DB3554">
      <w:pPr>
        <w:pStyle w:val="Caption"/>
        <w:jc w:val="center"/>
        <w:rPr>
          <w:rFonts w:ascii="Times New Roman" w:hAnsi="Times New Roman" w:cs="Times New Roman"/>
          <w:i w:val="0"/>
          <w:iCs w:val="0"/>
          <w:color w:val="000000" w:themeColor="text1"/>
          <w:sz w:val="24"/>
          <w:szCs w:val="24"/>
        </w:rPr>
      </w:pPr>
      <w:bookmarkStart w:id="1" w:name="_Ref163113950"/>
      <w:bookmarkStart w:id="2" w:name="_Ref163113009"/>
      <w:bookmarkStart w:id="3" w:name="_Toc171689108"/>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w:t>
      </w:r>
      <w:r w:rsidRPr="00EF5FDF">
        <w:rPr>
          <w:rFonts w:ascii="Times New Roman" w:hAnsi="Times New Roman" w:cs="Times New Roman"/>
          <w:i w:val="0"/>
          <w:iCs w:val="0"/>
          <w:color w:val="000000" w:themeColor="text1"/>
          <w:sz w:val="24"/>
          <w:szCs w:val="24"/>
        </w:rPr>
        <w:fldChar w:fldCharType="end"/>
      </w:r>
      <w:bookmarkEnd w:id="1"/>
      <w:r w:rsidRPr="00EF5FDF">
        <w:rPr>
          <w:rFonts w:ascii="Times New Roman" w:hAnsi="Times New Roman" w:cs="Times New Roman"/>
          <w:i w:val="0"/>
          <w:iCs w:val="0"/>
          <w:color w:val="000000" w:themeColor="text1"/>
          <w:sz w:val="24"/>
          <w:szCs w:val="24"/>
        </w:rPr>
        <w:t>. Conceptual design of the COSMOS</w:t>
      </w:r>
      <w:bookmarkEnd w:id="2"/>
      <w:bookmarkEnd w:id="3"/>
    </w:p>
    <w:p w14:paraId="2CF523A7" w14:textId="77777777" w:rsidR="003F0D78" w:rsidRPr="00EF5FDF" w:rsidRDefault="003F0D78" w:rsidP="003F0D78">
      <w:pPr>
        <w:rPr>
          <w:rFonts w:ascii="Times New Roman" w:hAnsi="Times New Roman" w:cs="Times New Roman"/>
          <w:color w:val="000000" w:themeColor="text1"/>
          <w:lang w:eastAsia="en-US"/>
        </w:rPr>
      </w:pPr>
    </w:p>
    <w:p w14:paraId="3A21A02B" w14:textId="77777777" w:rsidR="000267EE" w:rsidRPr="00EF5FDF" w:rsidRDefault="000267EE" w:rsidP="000267EE">
      <w:pPr>
        <w:pStyle w:val="PlainText"/>
        <w:spacing w:line="360" w:lineRule="auto"/>
        <w:ind w:firstLine="360"/>
        <w:jc w:val="both"/>
        <w:rPr>
          <w:rFonts w:ascii="Times New Roman" w:hAnsi="Times New Roman" w:cs="Times New Roman"/>
          <w:color w:val="000000" w:themeColor="text1"/>
        </w:rPr>
      </w:pPr>
      <w:r w:rsidRPr="00EF5FDF">
        <w:rPr>
          <w:rFonts w:ascii="Times New Roman" w:hAnsi="Times New Roman" w:cs="Times New Roman"/>
          <w:color w:val="000000" w:themeColor="text1"/>
          <w:sz w:val="24"/>
          <w:szCs w:val="24"/>
        </w:rPr>
        <w:t xml:space="preserve">The project aims to form a non-rotating liquid mirror in a novel mesoporous structure containing ferrofluid and a thin, metallic liquid film by combining capillary forces and electromagnetic fields. The mesoporous structure enables capillary forces to form the parabolic-free surface of the film, and any undulations in the free surface will be corrected using electromagnetic forces provided by the magnet array. COSMOS provides multiple advantages, including less electromagnetic actuation force, heat dissipation, and overall system mass. Furthermore, by confining the ferrofluid to the porous structure, COSMOS system can circumvent the </w:t>
      </w:r>
      <w:proofErr w:type="spellStart"/>
      <w:r w:rsidRPr="00EF5FDF">
        <w:rPr>
          <w:rFonts w:ascii="Times New Roman" w:hAnsi="Times New Roman" w:cs="Times New Roman"/>
          <w:color w:val="000000" w:themeColor="text1"/>
          <w:sz w:val="24"/>
          <w:szCs w:val="24"/>
        </w:rPr>
        <w:t>Rosensweig</w:t>
      </w:r>
      <w:proofErr w:type="spellEnd"/>
      <w:r w:rsidRPr="00EF5FDF">
        <w:rPr>
          <w:rFonts w:ascii="Times New Roman" w:hAnsi="Times New Roman" w:cs="Times New Roman"/>
          <w:color w:val="000000" w:themeColor="text1"/>
          <w:sz w:val="24"/>
          <w:szCs w:val="24"/>
        </w:rPr>
        <w:t xml:space="preserve"> instability, a well-known phenomenon associated with ferrofluid based mirrors.</w:t>
      </w:r>
    </w:p>
    <w:p w14:paraId="798882E6" w14:textId="77777777" w:rsidR="00F10B4E" w:rsidRPr="00EF5FDF" w:rsidRDefault="00403D24" w:rsidP="004F5571">
      <w:pPr>
        <w:pStyle w:val="Heading1"/>
        <w:rPr>
          <w:rFonts w:ascii="Times New Roman" w:hAnsi="Times New Roman" w:cs="Times New Roman"/>
          <w:b/>
          <w:bCs/>
          <w:color w:val="000000" w:themeColor="text1"/>
          <w:sz w:val="28"/>
          <w:szCs w:val="28"/>
        </w:rPr>
      </w:pPr>
      <w:bookmarkStart w:id="4" w:name="_Toc171689058"/>
      <w:r w:rsidRPr="00EF5FDF">
        <w:rPr>
          <w:rFonts w:ascii="Times New Roman" w:hAnsi="Times New Roman" w:cs="Times New Roman"/>
          <w:b/>
          <w:bCs/>
          <w:color w:val="000000" w:themeColor="text1"/>
          <w:sz w:val="28"/>
          <w:szCs w:val="28"/>
        </w:rPr>
        <w:lastRenderedPageBreak/>
        <w:t>Codes for Analytical model</w:t>
      </w:r>
      <w:bookmarkEnd w:id="4"/>
    </w:p>
    <w:p w14:paraId="40FBB330" w14:textId="77777777" w:rsidR="0004791C" w:rsidRPr="00EF5FDF" w:rsidRDefault="0004791C" w:rsidP="0004791C">
      <w:pPr>
        <w:rPr>
          <w:rFonts w:ascii="Times New Roman" w:hAnsi="Times New Roman" w:cs="Times New Roman"/>
          <w:color w:val="000000" w:themeColor="text1"/>
          <w:lang w:eastAsia="en-US"/>
        </w:rPr>
      </w:pPr>
    </w:p>
    <w:p w14:paraId="30F2E1B1" w14:textId="390E6D6B" w:rsidR="00030EAC" w:rsidRPr="00EF5FDF" w:rsidRDefault="00403D24" w:rsidP="004F5571">
      <w:pPr>
        <w:pStyle w:val="Heading2"/>
        <w:rPr>
          <w:rFonts w:cs="Times New Roman"/>
          <w:color w:val="000000" w:themeColor="text1"/>
        </w:rPr>
      </w:pPr>
      <w:bookmarkStart w:id="5" w:name="_Toc171689059"/>
      <w:r w:rsidRPr="00EF5FDF">
        <w:rPr>
          <w:rFonts w:cs="Times New Roman"/>
          <w:color w:val="000000" w:themeColor="text1"/>
        </w:rPr>
        <w:t>Summary of code deliverables</w:t>
      </w:r>
      <w:bookmarkEnd w:id="5"/>
    </w:p>
    <w:p w14:paraId="009B2C59" w14:textId="77777777" w:rsidR="0048539E" w:rsidRPr="00EF5FDF" w:rsidRDefault="0048539E" w:rsidP="00F10B4E">
      <w:pPr>
        <w:spacing w:after="0" w:line="360" w:lineRule="auto"/>
        <w:rPr>
          <w:rFonts w:ascii="Times New Roman" w:hAnsi="Times New Roman" w:cs="Times New Roman"/>
          <w:b/>
          <w:bCs/>
          <w:color w:val="000000" w:themeColor="text1"/>
          <w:sz w:val="24"/>
          <w:szCs w:val="24"/>
        </w:rPr>
      </w:pPr>
    </w:p>
    <w:tbl>
      <w:tblPr>
        <w:tblW w:w="9360"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900"/>
        <w:gridCol w:w="3510"/>
        <w:gridCol w:w="3510"/>
        <w:gridCol w:w="1440"/>
      </w:tblGrid>
      <w:tr w:rsidR="00A5449F" w:rsidRPr="00EF5FDF" w14:paraId="70509E8A" w14:textId="6A593031" w:rsidTr="00A167DD">
        <w:trPr>
          <w:trHeight w:val="205"/>
        </w:trPr>
        <w:tc>
          <w:tcPr>
            <w:tcW w:w="900" w:type="dxa"/>
            <w:vAlign w:val="center"/>
          </w:tcPr>
          <w:p w14:paraId="3E2CE24F" w14:textId="53299DDC" w:rsidR="00833E9F" w:rsidRPr="00EF5FDF" w:rsidRDefault="00833E9F" w:rsidP="00E633EB">
            <w:pPr>
              <w:spacing w:after="0" w:line="240" w:lineRule="auto"/>
              <w:jc w:val="center"/>
              <w:rPr>
                <w:rFonts w:ascii="Times New Roman" w:hAnsi="Times New Roman" w:cs="Times New Roman"/>
                <w:b/>
                <w:bCs/>
                <w:color w:val="000000" w:themeColor="text1"/>
                <w:sz w:val="24"/>
                <w:szCs w:val="24"/>
              </w:rPr>
            </w:pPr>
            <w:r w:rsidRPr="00EF5FDF">
              <w:rPr>
                <w:rFonts w:ascii="Times New Roman" w:hAnsi="Times New Roman" w:cs="Times New Roman"/>
                <w:b/>
                <w:bCs/>
                <w:color w:val="000000" w:themeColor="text1"/>
                <w:sz w:val="24"/>
                <w:szCs w:val="24"/>
              </w:rPr>
              <w:t>NO</w:t>
            </w:r>
          </w:p>
        </w:tc>
        <w:tc>
          <w:tcPr>
            <w:tcW w:w="3510" w:type="dxa"/>
            <w:tcMar>
              <w:top w:w="72" w:type="dxa"/>
              <w:left w:w="144" w:type="dxa"/>
              <w:bottom w:w="72" w:type="dxa"/>
              <w:right w:w="144" w:type="dxa"/>
            </w:tcMar>
            <w:vAlign w:val="center"/>
            <w:hideMark/>
          </w:tcPr>
          <w:p w14:paraId="095AF655" w14:textId="31D6B362"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 xml:space="preserve">Code </w:t>
            </w:r>
            <w:r w:rsidR="002F7867" w:rsidRPr="00EF5FDF">
              <w:rPr>
                <w:rFonts w:ascii="Times New Roman" w:hAnsi="Times New Roman" w:cs="Times New Roman"/>
                <w:b/>
                <w:bCs/>
                <w:color w:val="000000" w:themeColor="text1"/>
                <w:sz w:val="24"/>
                <w:szCs w:val="24"/>
              </w:rPr>
              <w:t>title</w:t>
            </w:r>
          </w:p>
        </w:tc>
        <w:tc>
          <w:tcPr>
            <w:tcW w:w="3510" w:type="dxa"/>
            <w:tcMar>
              <w:top w:w="72" w:type="dxa"/>
              <w:left w:w="144" w:type="dxa"/>
              <w:bottom w:w="72" w:type="dxa"/>
              <w:right w:w="144" w:type="dxa"/>
            </w:tcMar>
            <w:vAlign w:val="center"/>
            <w:hideMark/>
          </w:tcPr>
          <w:p w14:paraId="01A8E0B5" w14:textId="0EDEEB21"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 xml:space="preserve">Code </w:t>
            </w:r>
            <w:r w:rsidR="00421EB5" w:rsidRPr="00EF5FDF">
              <w:rPr>
                <w:rFonts w:ascii="Times New Roman" w:hAnsi="Times New Roman" w:cs="Times New Roman"/>
                <w:b/>
                <w:bCs/>
                <w:color w:val="000000" w:themeColor="text1"/>
                <w:sz w:val="24"/>
                <w:szCs w:val="24"/>
              </w:rPr>
              <w:t>outcomes</w:t>
            </w:r>
          </w:p>
        </w:tc>
        <w:tc>
          <w:tcPr>
            <w:tcW w:w="1440" w:type="dxa"/>
            <w:vAlign w:val="center"/>
          </w:tcPr>
          <w:p w14:paraId="7A9AC561" w14:textId="2DE61DA4" w:rsidR="00833E9F" w:rsidRPr="00EF5FDF" w:rsidRDefault="00833E9F" w:rsidP="00E633EB">
            <w:pPr>
              <w:spacing w:after="0" w:line="240" w:lineRule="auto"/>
              <w:jc w:val="center"/>
              <w:rPr>
                <w:rFonts w:ascii="Times New Roman" w:hAnsi="Times New Roman" w:cs="Times New Roman"/>
                <w:b/>
                <w:bCs/>
                <w:color w:val="000000" w:themeColor="text1"/>
                <w:sz w:val="24"/>
                <w:szCs w:val="24"/>
              </w:rPr>
            </w:pPr>
            <w:r w:rsidRPr="00EF5FDF">
              <w:rPr>
                <w:rFonts w:ascii="Times New Roman" w:hAnsi="Times New Roman" w:cs="Times New Roman"/>
                <w:b/>
                <w:bCs/>
                <w:color w:val="000000" w:themeColor="text1"/>
                <w:sz w:val="24"/>
                <w:szCs w:val="24"/>
              </w:rPr>
              <w:t>Software</w:t>
            </w:r>
          </w:p>
        </w:tc>
      </w:tr>
      <w:tr w:rsidR="00A5449F" w:rsidRPr="00EF5FDF" w14:paraId="7ABC88D6" w14:textId="1E930490" w:rsidTr="00A167DD">
        <w:trPr>
          <w:trHeight w:val="1052"/>
        </w:trPr>
        <w:tc>
          <w:tcPr>
            <w:tcW w:w="900" w:type="dxa"/>
            <w:vAlign w:val="center"/>
          </w:tcPr>
          <w:p w14:paraId="2E8D6A9A" w14:textId="7E99DA4F"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1</w:t>
            </w:r>
          </w:p>
        </w:tc>
        <w:tc>
          <w:tcPr>
            <w:tcW w:w="3510" w:type="dxa"/>
            <w:tcMar>
              <w:top w:w="72" w:type="dxa"/>
              <w:left w:w="144" w:type="dxa"/>
              <w:bottom w:w="72" w:type="dxa"/>
              <w:right w:w="144" w:type="dxa"/>
            </w:tcMar>
            <w:vAlign w:val="center"/>
            <w:hideMark/>
          </w:tcPr>
          <w:p w14:paraId="5FDEFEC1" w14:textId="5AF2C571"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Influence function for unit cell</w:t>
            </w:r>
          </w:p>
        </w:tc>
        <w:tc>
          <w:tcPr>
            <w:tcW w:w="3510" w:type="dxa"/>
            <w:tcMar>
              <w:top w:w="72" w:type="dxa"/>
              <w:left w:w="144" w:type="dxa"/>
              <w:bottom w:w="72" w:type="dxa"/>
              <w:right w:w="144" w:type="dxa"/>
            </w:tcMar>
            <w:vAlign w:val="center"/>
            <w:hideMark/>
          </w:tcPr>
          <w:p w14:paraId="08E01E3D" w14:textId="77777777"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Coil preliminary design</w:t>
            </w:r>
          </w:p>
        </w:tc>
        <w:tc>
          <w:tcPr>
            <w:tcW w:w="1440" w:type="dxa"/>
            <w:vAlign w:val="center"/>
          </w:tcPr>
          <w:p w14:paraId="0922D890" w14:textId="4359EA4F" w:rsidR="00833E9F" w:rsidRPr="00EF5FDF" w:rsidRDefault="006C18EB" w:rsidP="00E633EB">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MATLAB</w:t>
            </w:r>
          </w:p>
        </w:tc>
      </w:tr>
      <w:tr w:rsidR="00A5449F" w:rsidRPr="00EF5FDF" w14:paraId="0F7A42C3" w14:textId="58870468" w:rsidTr="00A167DD">
        <w:trPr>
          <w:trHeight w:val="507"/>
        </w:trPr>
        <w:tc>
          <w:tcPr>
            <w:tcW w:w="900" w:type="dxa"/>
            <w:vAlign w:val="center"/>
          </w:tcPr>
          <w:p w14:paraId="529FB282" w14:textId="6F58FD49"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2</w:t>
            </w:r>
          </w:p>
        </w:tc>
        <w:tc>
          <w:tcPr>
            <w:tcW w:w="3510" w:type="dxa"/>
            <w:tcMar>
              <w:top w:w="72" w:type="dxa"/>
              <w:left w:w="144" w:type="dxa"/>
              <w:bottom w:w="72" w:type="dxa"/>
              <w:right w:w="144" w:type="dxa"/>
            </w:tcMar>
            <w:vAlign w:val="center"/>
            <w:hideMark/>
          </w:tcPr>
          <w:p w14:paraId="639C25FC" w14:textId="023F54AA"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Helmholtz coils</w:t>
            </w:r>
          </w:p>
        </w:tc>
        <w:tc>
          <w:tcPr>
            <w:tcW w:w="3510" w:type="dxa"/>
            <w:tcMar>
              <w:top w:w="72" w:type="dxa"/>
              <w:left w:w="144" w:type="dxa"/>
              <w:bottom w:w="72" w:type="dxa"/>
              <w:right w:w="144" w:type="dxa"/>
            </w:tcMar>
            <w:vAlign w:val="center"/>
            <w:hideMark/>
          </w:tcPr>
          <w:p w14:paraId="786A22D7" w14:textId="77777777"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Compare Helmholtz coil magnetic field with EM coil magnetic field to make sure 10X with Helmholtz coil</w:t>
            </w:r>
          </w:p>
        </w:tc>
        <w:tc>
          <w:tcPr>
            <w:tcW w:w="1440" w:type="dxa"/>
            <w:vAlign w:val="center"/>
          </w:tcPr>
          <w:p w14:paraId="4EC0F24E" w14:textId="435E55D2" w:rsidR="00833E9F" w:rsidRPr="00EF5FDF" w:rsidRDefault="006C18EB" w:rsidP="00E633EB">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kern w:val="0"/>
                <w:sz w:val="24"/>
                <w:szCs w:val="24"/>
                <w14:ligatures w14:val="none"/>
              </w:rPr>
              <w:t>MATLAB</w:t>
            </w:r>
          </w:p>
        </w:tc>
      </w:tr>
      <w:tr w:rsidR="00A5449F" w:rsidRPr="00EF5FDF" w14:paraId="561F66BC" w14:textId="28404D73" w:rsidTr="00A167DD">
        <w:trPr>
          <w:trHeight w:val="1142"/>
        </w:trPr>
        <w:tc>
          <w:tcPr>
            <w:tcW w:w="900" w:type="dxa"/>
            <w:vAlign w:val="center"/>
          </w:tcPr>
          <w:p w14:paraId="55812020" w14:textId="43F9CBA3"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3</w:t>
            </w:r>
          </w:p>
        </w:tc>
        <w:tc>
          <w:tcPr>
            <w:tcW w:w="3510" w:type="dxa"/>
            <w:tcMar>
              <w:top w:w="72" w:type="dxa"/>
              <w:left w:w="144" w:type="dxa"/>
              <w:bottom w:w="72" w:type="dxa"/>
              <w:right w:w="144" w:type="dxa"/>
            </w:tcMar>
            <w:vAlign w:val="center"/>
            <w:hideMark/>
          </w:tcPr>
          <w:p w14:paraId="1867E212" w14:textId="77777777" w:rsidR="00B20C97" w:rsidRPr="00EF5FDF" w:rsidRDefault="00B20C97" w:rsidP="00E633EB">
            <w:pPr>
              <w:spacing w:after="0" w:line="240" w:lineRule="auto"/>
              <w:jc w:val="center"/>
              <w:rPr>
                <w:rFonts w:ascii="Times New Roman" w:hAnsi="Times New Roman" w:cs="Times New Roman"/>
                <w:color w:val="000000" w:themeColor="text1"/>
                <w:kern w:val="0"/>
                <w:sz w:val="24"/>
                <w:szCs w:val="24"/>
                <w14:ligatures w14:val="none"/>
              </w:rPr>
            </w:pPr>
            <w:r w:rsidRPr="00EF5FDF">
              <w:rPr>
                <w:rFonts w:ascii="Times New Roman" w:hAnsi="Times New Roman" w:cs="Times New Roman"/>
                <w:color w:val="000000" w:themeColor="text1"/>
                <w:sz w:val="24"/>
                <w:szCs w:val="24"/>
              </w:rPr>
              <w:t xml:space="preserve">Multiple </w:t>
            </w:r>
            <w:r w:rsidR="00833E9F" w:rsidRPr="00EF5FDF">
              <w:rPr>
                <w:rFonts w:ascii="Times New Roman" w:hAnsi="Times New Roman" w:cs="Times New Roman"/>
                <w:color w:val="000000" w:themeColor="text1"/>
                <w:sz w:val="24"/>
                <w:szCs w:val="24"/>
              </w:rPr>
              <w:t>EM coils</w:t>
            </w:r>
            <w:r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kern w:val="0"/>
                <w:sz w:val="24"/>
                <w:szCs w:val="24"/>
                <w14:ligatures w14:val="none"/>
              </w:rPr>
              <w:t>271)</w:t>
            </w:r>
          </w:p>
          <w:p w14:paraId="7F346389" w14:textId="64588A21"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with Helmholtz coil</w:t>
            </w:r>
          </w:p>
        </w:tc>
        <w:tc>
          <w:tcPr>
            <w:tcW w:w="3510" w:type="dxa"/>
            <w:tcMar>
              <w:top w:w="72" w:type="dxa"/>
              <w:left w:w="144" w:type="dxa"/>
              <w:bottom w:w="72" w:type="dxa"/>
              <w:right w:w="144" w:type="dxa"/>
            </w:tcMar>
            <w:vAlign w:val="center"/>
            <w:hideMark/>
          </w:tcPr>
          <w:p w14:paraId="5A132EAB" w14:textId="14D9312C"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Verify 3D COMSOL simulation results and total power output calculations</w:t>
            </w:r>
          </w:p>
        </w:tc>
        <w:tc>
          <w:tcPr>
            <w:tcW w:w="1440" w:type="dxa"/>
            <w:vAlign w:val="center"/>
          </w:tcPr>
          <w:p w14:paraId="45E800D4" w14:textId="2E6AF135" w:rsidR="00833E9F" w:rsidRPr="00EF5FDF" w:rsidRDefault="006C18EB" w:rsidP="00E633EB">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kern w:val="0"/>
                <w:sz w:val="24"/>
                <w:szCs w:val="24"/>
                <w14:ligatures w14:val="none"/>
              </w:rPr>
              <w:t>MATLAB</w:t>
            </w:r>
          </w:p>
        </w:tc>
      </w:tr>
      <w:tr w:rsidR="00A5449F" w:rsidRPr="00EF5FDF" w14:paraId="0080B41A" w14:textId="77777777" w:rsidTr="00A167DD">
        <w:trPr>
          <w:trHeight w:val="1160"/>
        </w:trPr>
        <w:tc>
          <w:tcPr>
            <w:tcW w:w="900" w:type="dxa"/>
            <w:vAlign w:val="center"/>
          </w:tcPr>
          <w:p w14:paraId="1A0CE258" w14:textId="1E48A4BE" w:rsidR="002F7867"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4</w:t>
            </w:r>
          </w:p>
        </w:tc>
        <w:tc>
          <w:tcPr>
            <w:tcW w:w="3510" w:type="dxa"/>
            <w:tcMar>
              <w:top w:w="72" w:type="dxa"/>
              <w:left w:w="144" w:type="dxa"/>
              <w:bottom w:w="72" w:type="dxa"/>
              <w:right w:w="144" w:type="dxa"/>
            </w:tcMar>
            <w:vAlign w:val="center"/>
          </w:tcPr>
          <w:p w14:paraId="7B541139" w14:textId="0999C41C" w:rsidR="002F7867"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Influence of coil diameters - 1D</w:t>
            </w:r>
          </w:p>
        </w:tc>
        <w:tc>
          <w:tcPr>
            <w:tcW w:w="3510" w:type="dxa"/>
            <w:tcMar>
              <w:top w:w="72" w:type="dxa"/>
              <w:left w:w="144" w:type="dxa"/>
              <w:bottom w:w="72" w:type="dxa"/>
              <w:right w:w="144" w:type="dxa"/>
            </w:tcMar>
            <w:vAlign w:val="center"/>
          </w:tcPr>
          <w:p w14:paraId="6325ADF1" w14:textId="330A85D7" w:rsidR="002F7867"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Optimal RMSE response over partial area of the mirror for a given actuator diameter</w:t>
            </w:r>
          </w:p>
        </w:tc>
        <w:tc>
          <w:tcPr>
            <w:tcW w:w="1440" w:type="dxa"/>
            <w:vAlign w:val="center"/>
          </w:tcPr>
          <w:p w14:paraId="378EE8AB" w14:textId="68CB308C" w:rsidR="002F7867"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Python</w:t>
            </w:r>
          </w:p>
        </w:tc>
      </w:tr>
      <w:tr w:rsidR="00A5449F" w:rsidRPr="00EF5FDF" w14:paraId="206A04D8" w14:textId="77777777" w:rsidTr="00A167DD">
        <w:trPr>
          <w:trHeight w:val="1160"/>
        </w:trPr>
        <w:tc>
          <w:tcPr>
            <w:tcW w:w="900" w:type="dxa"/>
            <w:vAlign w:val="center"/>
          </w:tcPr>
          <w:p w14:paraId="44631D67" w14:textId="63E4D16E" w:rsidR="002F7867"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5</w:t>
            </w:r>
          </w:p>
        </w:tc>
        <w:tc>
          <w:tcPr>
            <w:tcW w:w="3510" w:type="dxa"/>
            <w:tcMar>
              <w:top w:w="72" w:type="dxa"/>
              <w:left w:w="144" w:type="dxa"/>
              <w:bottom w:w="72" w:type="dxa"/>
              <w:right w:w="144" w:type="dxa"/>
            </w:tcMar>
            <w:vAlign w:val="center"/>
          </w:tcPr>
          <w:p w14:paraId="296BCB97" w14:textId="6A1D0CD0" w:rsidR="002F7867"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kern w:val="0"/>
                <w:sz w:val="24"/>
                <w:szCs w:val="24"/>
                <w14:ligatures w14:val="none"/>
              </w:rPr>
              <w:t>Influence of coil diameters - 2D</w:t>
            </w:r>
          </w:p>
        </w:tc>
        <w:tc>
          <w:tcPr>
            <w:tcW w:w="3510" w:type="dxa"/>
            <w:tcMar>
              <w:top w:w="72" w:type="dxa"/>
              <w:left w:w="144" w:type="dxa"/>
              <w:bottom w:w="72" w:type="dxa"/>
              <w:right w:w="144" w:type="dxa"/>
            </w:tcMar>
            <w:vAlign w:val="center"/>
          </w:tcPr>
          <w:p w14:paraId="276E2B29" w14:textId="4E756A5E" w:rsidR="002F7867"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kern w:val="0"/>
                <w:sz w:val="24"/>
                <w:szCs w:val="24"/>
                <w14:ligatures w14:val="none"/>
              </w:rPr>
              <w:t>Optimal RMSE response over partial area of the mirror for a given actuator diameter</w:t>
            </w:r>
          </w:p>
        </w:tc>
        <w:tc>
          <w:tcPr>
            <w:tcW w:w="1440" w:type="dxa"/>
            <w:vAlign w:val="center"/>
          </w:tcPr>
          <w:p w14:paraId="487A8C6D" w14:textId="3ABED1FD" w:rsidR="002F7867"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Python</w:t>
            </w:r>
          </w:p>
        </w:tc>
      </w:tr>
      <w:tr w:rsidR="00A5449F" w:rsidRPr="00EF5FDF" w14:paraId="7C10274E" w14:textId="77777777" w:rsidTr="00A167DD">
        <w:trPr>
          <w:trHeight w:val="1169"/>
        </w:trPr>
        <w:tc>
          <w:tcPr>
            <w:tcW w:w="900" w:type="dxa"/>
            <w:vAlign w:val="center"/>
          </w:tcPr>
          <w:p w14:paraId="69A26E63" w14:textId="2037ACAA" w:rsidR="00833E9F"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6</w:t>
            </w:r>
          </w:p>
        </w:tc>
        <w:tc>
          <w:tcPr>
            <w:tcW w:w="3510" w:type="dxa"/>
            <w:tcMar>
              <w:top w:w="72" w:type="dxa"/>
              <w:left w:w="144" w:type="dxa"/>
              <w:bottom w:w="72" w:type="dxa"/>
              <w:right w:w="144" w:type="dxa"/>
            </w:tcMar>
            <w:vAlign w:val="center"/>
          </w:tcPr>
          <w:p w14:paraId="631B939D" w14:textId="1A76AD00" w:rsidR="00833E9F"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Magnetic field calculation of single tilted coil</w:t>
            </w:r>
          </w:p>
        </w:tc>
        <w:tc>
          <w:tcPr>
            <w:tcW w:w="3510" w:type="dxa"/>
            <w:tcMar>
              <w:top w:w="72" w:type="dxa"/>
              <w:left w:w="144" w:type="dxa"/>
              <w:bottom w:w="72" w:type="dxa"/>
              <w:right w:w="144" w:type="dxa"/>
            </w:tcMar>
            <w:vAlign w:val="center"/>
          </w:tcPr>
          <w:p w14:paraId="33FADF7A" w14:textId="503F5226" w:rsidR="00833E9F" w:rsidRPr="00EF5FDF" w:rsidRDefault="002F7867"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lang w:val="en-CA"/>
              </w:rPr>
              <w:t>Ferrofluid deformation with a tilted surface</w:t>
            </w:r>
          </w:p>
        </w:tc>
        <w:tc>
          <w:tcPr>
            <w:tcW w:w="1440" w:type="dxa"/>
            <w:vAlign w:val="center"/>
          </w:tcPr>
          <w:p w14:paraId="3A5C254F" w14:textId="60F69CCD" w:rsidR="00833E9F" w:rsidRPr="00EF5FDF" w:rsidRDefault="00833E9F"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Python</w:t>
            </w:r>
          </w:p>
        </w:tc>
      </w:tr>
    </w:tbl>
    <w:p w14:paraId="492C5F16" w14:textId="78996FB1" w:rsidR="0048539E" w:rsidRPr="00EF5FDF" w:rsidRDefault="00AF1EAB" w:rsidP="00AF1EAB">
      <w:pPr>
        <w:pStyle w:val="Caption"/>
        <w:jc w:val="center"/>
        <w:rPr>
          <w:rFonts w:ascii="Times New Roman" w:hAnsi="Times New Roman" w:cs="Times New Roman"/>
          <w:b/>
          <w:bCs/>
          <w:i w:val="0"/>
          <w:iCs w:val="0"/>
          <w:color w:val="000000" w:themeColor="text1"/>
          <w:sz w:val="24"/>
          <w:szCs w:val="24"/>
        </w:rPr>
      </w:pPr>
      <w:bookmarkStart w:id="6" w:name="_Toc171689174"/>
      <w:r w:rsidRPr="00EF5FDF">
        <w:rPr>
          <w:rFonts w:ascii="Times New Roman" w:hAnsi="Times New Roman" w:cs="Times New Roman"/>
          <w:i w:val="0"/>
          <w:iCs w:val="0"/>
          <w:color w:val="000000" w:themeColor="text1"/>
          <w:sz w:val="24"/>
          <w:szCs w:val="24"/>
        </w:rPr>
        <w:t xml:space="preserve">Table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Table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List of code deliverables</w:t>
      </w:r>
      <w:r w:rsidR="00172BD4" w:rsidRPr="00EF5FDF">
        <w:rPr>
          <w:rFonts w:ascii="Times New Roman" w:hAnsi="Times New Roman" w:cs="Times New Roman"/>
          <w:i w:val="0"/>
          <w:iCs w:val="0"/>
          <w:color w:val="000000" w:themeColor="text1"/>
          <w:sz w:val="24"/>
          <w:szCs w:val="24"/>
        </w:rPr>
        <w:t>-Analytical model</w:t>
      </w:r>
      <w:bookmarkEnd w:id="6"/>
    </w:p>
    <w:p w14:paraId="1B20D8EC" w14:textId="77777777" w:rsidR="00F10B4E" w:rsidRPr="00EF5FDF" w:rsidRDefault="00F10B4E" w:rsidP="00F10B4E">
      <w:pPr>
        <w:pStyle w:val="Heading2"/>
        <w:numPr>
          <w:ilvl w:val="0"/>
          <w:numId w:val="0"/>
        </w:numPr>
        <w:rPr>
          <w:rFonts w:cs="Times New Roman"/>
          <w:color w:val="000000" w:themeColor="text1"/>
        </w:rPr>
      </w:pPr>
      <w:bookmarkStart w:id="7" w:name="_Toc163089941"/>
    </w:p>
    <w:p w14:paraId="344F51AF" w14:textId="77777777" w:rsidR="00F10B4E" w:rsidRPr="00EF5FDF" w:rsidRDefault="00F10B4E" w:rsidP="00F10B4E">
      <w:pPr>
        <w:rPr>
          <w:rFonts w:ascii="Times New Roman" w:hAnsi="Times New Roman" w:cs="Times New Roman"/>
          <w:b/>
          <w:color w:val="000000" w:themeColor="text1"/>
        </w:rPr>
      </w:pPr>
    </w:p>
    <w:p w14:paraId="4C04E2B7" w14:textId="77777777" w:rsidR="00E633EB" w:rsidRPr="00EF5FDF" w:rsidRDefault="00E633EB" w:rsidP="00F10B4E">
      <w:pPr>
        <w:rPr>
          <w:rFonts w:ascii="Times New Roman" w:hAnsi="Times New Roman" w:cs="Times New Roman"/>
          <w:b/>
          <w:color w:val="000000" w:themeColor="text1"/>
        </w:rPr>
      </w:pPr>
    </w:p>
    <w:p w14:paraId="176D42EB" w14:textId="77777777" w:rsidR="009A59AF" w:rsidRPr="00EF5FDF" w:rsidRDefault="009A59AF" w:rsidP="00F10B4E">
      <w:pPr>
        <w:rPr>
          <w:rFonts w:ascii="Times New Roman" w:hAnsi="Times New Roman" w:cs="Times New Roman"/>
          <w:b/>
          <w:color w:val="000000" w:themeColor="text1"/>
        </w:rPr>
      </w:pPr>
    </w:p>
    <w:p w14:paraId="11390397" w14:textId="77777777" w:rsidR="0054341B" w:rsidRPr="00EF5FDF" w:rsidRDefault="0054341B" w:rsidP="00F10B4E">
      <w:pPr>
        <w:rPr>
          <w:rFonts w:ascii="Times New Roman" w:hAnsi="Times New Roman" w:cs="Times New Roman"/>
          <w:b/>
          <w:color w:val="000000" w:themeColor="text1"/>
        </w:rPr>
      </w:pPr>
    </w:p>
    <w:p w14:paraId="122DCFBB" w14:textId="77777777" w:rsidR="0054341B" w:rsidRPr="00EF5FDF" w:rsidRDefault="0054341B" w:rsidP="00F10B4E">
      <w:pPr>
        <w:rPr>
          <w:rFonts w:ascii="Times New Roman" w:hAnsi="Times New Roman" w:cs="Times New Roman"/>
          <w:b/>
          <w:color w:val="000000" w:themeColor="text1"/>
        </w:rPr>
      </w:pPr>
    </w:p>
    <w:p w14:paraId="74CE9CD7" w14:textId="79886963" w:rsidR="00B20C97" w:rsidRPr="00EF5FDF" w:rsidRDefault="008F6786" w:rsidP="00B979DE">
      <w:pPr>
        <w:pStyle w:val="Heading2"/>
        <w:rPr>
          <w:rFonts w:cs="Times New Roman"/>
          <w:color w:val="000000" w:themeColor="text1"/>
        </w:rPr>
      </w:pPr>
      <w:bookmarkStart w:id="8" w:name="_Toc171689060"/>
      <w:r w:rsidRPr="00EF5FDF">
        <w:rPr>
          <w:rFonts w:cs="Times New Roman"/>
          <w:color w:val="000000" w:themeColor="text1"/>
        </w:rPr>
        <w:lastRenderedPageBreak/>
        <w:t>Details of Code Deliverables</w:t>
      </w:r>
      <w:bookmarkEnd w:id="7"/>
      <w:bookmarkEnd w:id="8"/>
    </w:p>
    <w:p w14:paraId="0FF22298" w14:textId="77777777" w:rsidR="00B979DE" w:rsidRPr="00EF5FDF" w:rsidRDefault="00B979DE" w:rsidP="00B979DE">
      <w:pPr>
        <w:rPr>
          <w:rFonts w:ascii="Times New Roman" w:hAnsi="Times New Roman" w:cs="Times New Roman"/>
          <w:color w:val="000000" w:themeColor="text1"/>
          <w:lang w:eastAsia="en-US"/>
        </w:rPr>
      </w:pPr>
    </w:p>
    <w:p w14:paraId="6E3FC77F" w14:textId="10D19BC0" w:rsidR="00144405" w:rsidRPr="00EF5FDF" w:rsidRDefault="00144405" w:rsidP="004F5571">
      <w:pPr>
        <w:pStyle w:val="Heading3"/>
        <w:rPr>
          <w:rFonts w:cs="Times New Roman"/>
          <w:color w:val="000000" w:themeColor="text1"/>
        </w:rPr>
      </w:pPr>
      <w:bookmarkStart w:id="9" w:name="_Toc171689061"/>
      <w:r w:rsidRPr="00EF5FDF">
        <w:rPr>
          <w:rFonts w:cs="Times New Roman"/>
          <w:color w:val="000000" w:themeColor="text1"/>
        </w:rPr>
        <w:t xml:space="preserve">Influence function for </w:t>
      </w:r>
      <w:r w:rsidR="00E71080" w:rsidRPr="00EF5FDF">
        <w:rPr>
          <w:rFonts w:cs="Times New Roman"/>
          <w:color w:val="000000" w:themeColor="text1"/>
        </w:rPr>
        <w:t>single coil</w:t>
      </w:r>
      <w:bookmarkEnd w:id="9"/>
    </w:p>
    <w:p w14:paraId="1FC65751" w14:textId="7B9792B9" w:rsidR="00144405" w:rsidRPr="00EF5FDF" w:rsidRDefault="00144405" w:rsidP="00B21BB8">
      <w:pPr>
        <w:spacing w:after="0" w:line="360" w:lineRule="auto"/>
        <w:rPr>
          <w:rFonts w:ascii="Times New Roman" w:hAnsi="Times New Roman" w:cs="Times New Roman"/>
          <w:color w:val="000000" w:themeColor="text1"/>
          <w:sz w:val="24"/>
          <w:szCs w:val="24"/>
        </w:rPr>
      </w:pPr>
    </w:p>
    <w:p w14:paraId="460BC9BC" w14:textId="6A9B77CD" w:rsidR="00144405" w:rsidRDefault="00144405" w:rsidP="00B21BB8">
      <w:pPr>
        <w:pStyle w:val="ListParagraph"/>
        <w:numPr>
          <w:ilvl w:val="0"/>
          <w:numId w:val="7"/>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Execution file</w:t>
      </w: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infunc_single.m</w:t>
      </w:r>
      <w:proofErr w:type="spellEnd"/>
    </w:p>
    <w:p w14:paraId="24BA3FD2" w14:textId="5F1901E4" w:rsidR="003B45CA" w:rsidRPr="00EF5FDF" w:rsidRDefault="003B45CA" w:rsidP="00B21BB8">
      <w:pPr>
        <w:pStyle w:val="ListParagraph"/>
        <w:numPr>
          <w:ilvl w:val="0"/>
          <w:numId w:val="7"/>
        </w:num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Folder name that contains the execution file</w:t>
      </w:r>
      <w:r w:rsidRPr="003B45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spellStart"/>
      <w:r w:rsidRPr="003B45CA">
        <w:rPr>
          <w:rFonts w:ascii="Times New Roman" w:hAnsi="Times New Roman" w:cs="Times New Roman"/>
          <w:color w:val="000000" w:themeColor="text1"/>
          <w:sz w:val="24"/>
          <w:szCs w:val="24"/>
        </w:rPr>
        <w:t>Analytical_Models</w:t>
      </w:r>
      <w:proofErr w:type="spellEnd"/>
      <w:r>
        <w:rPr>
          <w:rFonts w:ascii="Times New Roman" w:hAnsi="Times New Roman" w:cs="Times New Roman"/>
          <w:color w:val="000000" w:themeColor="text1"/>
          <w:sz w:val="24"/>
          <w:szCs w:val="24"/>
        </w:rPr>
        <w:t>’ – ‘</w:t>
      </w:r>
      <w:proofErr w:type="spellStart"/>
      <w:r w:rsidRPr="003B45CA">
        <w:rPr>
          <w:rFonts w:ascii="Times New Roman" w:hAnsi="Times New Roman" w:cs="Times New Roman"/>
          <w:color w:val="000000" w:themeColor="text1"/>
          <w:sz w:val="24"/>
          <w:szCs w:val="24"/>
        </w:rPr>
        <w:t>Matlab</w:t>
      </w:r>
      <w:proofErr w:type="spellEnd"/>
      <w:r w:rsidRPr="003B45CA">
        <w:rPr>
          <w:rFonts w:ascii="Times New Roman" w:hAnsi="Times New Roman" w:cs="Times New Roman"/>
          <w:color w:val="000000" w:themeColor="text1"/>
          <w:sz w:val="24"/>
          <w:szCs w:val="24"/>
        </w:rPr>
        <w:t xml:space="preserve"> code for release</w:t>
      </w:r>
      <w:r>
        <w:rPr>
          <w:rFonts w:ascii="Times New Roman" w:hAnsi="Times New Roman" w:cs="Times New Roman"/>
          <w:color w:val="000000" w:themeColor="text1"/>
          <w:sz w:val="24"/>
          <w:szCs w:val="24"/>
        </w:rPr>
        <w:t>’ – ‘</w:t>
      </w:r>
      <w:proofErr w:type="spellStart"/>
      <w:r w:rsidRPr="003B45CA">
        <w:rPr>
          <w:rFonts w:ascii="Times New Roman" w:hAnsi="Times New Roman" w:cs="Times New Roman"/>
          <w:color w:val="000000" w:themeColor="text1"/>
          <w:sz w:val="24"/>
          <w:szCs w:val="24"/>
        </w:rPr>
        <w:t>InfluenceFunction_</w:t>
      </w:r>
      <w:proofErr w:type="gramStart"/>
      <w:r w:rsidRPr="003B45CA">
        <w:rPr>
          <w:rFonts w:ascii="Times New Roman" w:hAnsi="Times New Roman" w:cs="Times New Roman"/>
          <w:color w:val="000000" w:themeColor="text1"/>
          <w:sz w:val="24"/>
          <w:szCs w:val="24"/>
        </w:rPr>
        <w:t>SingleCoil</w:t>
      </w:r>
      <w:proofErr w:type="spellEnd"/>
      <w:proofErr w:type="gramEnd"/>
      <w:r>
        <w:rPr>
          <w:rFonts w:ascii="Times New Roman" w:hAnsi="Times New Roman" w:cs="Times New Roman"/>
          <w:color w:val="000000" w:themeColor="text1"/>
          <w:sz w:val="24"/>
          <w:szCs w:val="24"/>
        </w:rPr>
        <w:t>’</w:t>
      </w:r>
    </w:p>
    <w:p w14:paraId="51EEA4E2" w14:textId="640BA0E1" w:rsidR="00E71080" w:rsidRPr="00EF5FDF" w:rsidRDefault="00E71080" w:rsidP="00B21BB8">
      <w:pPr>
        <w:pStyle w:val="ListParagraph"/>
        <w:numPr>
          <w:ilvl w:val="0"/>
          <w:numId w:val="7"/>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Description</w:t>
      </w:r>
      <w:r w:rsidRPr="00EF5FDF">
        <w:rPr>
          <w:rFonts w:ascii="Times New Roman" w:hAnsi="Times New Roman" w:cs="Times New Roman"/>
          <w:color w:val="000000" w:themeColor="text1"/>
          <w:sz w:val="24"/>
          <w:szCs w:val="24"/>
        </w:rPr>
        <w:t>: Generate the influence function and ferrofluid deformation based on single coil design and input conditions</w:t>
      </w:r>
    </w:p>
    <w:p w14:paraId="31AA1678" w14:textId="71E94AA9" w:rsidR="00144405" w:rsidRPr="00EF5FDF" w:rsidRDefault="003C530E" w:rsidP="00B21BB8">
      <w:pPr>
        <w:pStyle w:val="ListParagraph"/>
        <w:numPr>
          <w:ilvl w:val="0"/>
          <w:numId w:val="7"/>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Inpu</w:t>
      </w:r>
      <w:r w:rsidR="00884F85" w:rsidRPr="00EF5FDF">
        <w:rPr>
          <w:rFonts w:ascii="Times New Roman" w:hAnsi="Times New Roman" w:cs="Times New Roman"/>
          <w:b/>
          <w:bCs/>
          <w:color w:val="000000" w:themeColor="text1"/>
          <w:sz w:val="24"/>
          <w:szCs w:val="24"/>
        </w:rPr>
        <w:t>t</w:t>
      </w:r>
      <w:r w:rsidRPr="00EF5FDF">
        <w:rPr>
          <w:rFonts w:ascii="Times New Roman" w:hAnsi="Times New Roman" w:cs="Times New Roman"/>
          <w:b/>
          <w:bCs/>
          <w:color w:val="000000" w:themeColor="text1"/>
          <w:sz w:val="24"/>
          <w:szCs w:val="24"/>
        </w:rPr>
        <w:t xml:space="preserve"> data to codes</w:t>
      </w:r>
      <w:r w:rsidRPr="00EF5FDF">
        <w:rPr>
          <w:rFonts w:ascii="Times New Roman" w:hAnsi="Times New Roman" w:cs="Times New Roman"/>
          <w:color w:val="000000" w:themeColor="text1"/>
          <w:sz w:val="24"/>
          <w:szCs w:val="24"/>
        </w:rPr>
        <w:t xml:space="preserve">: x and y coordinates, EM coil geometry (radius and height), Current input to EM coil, Ferrofluid offset distance from EM </w:t>
      </w:r>
      <w:proofErr w:type="gramStart"/>
      <w:r w:rsidRPr="00EF5FDF">
        <w:rPr>
          <w:rFonts w:ascii="Times New Roman" w:hAnsi="Times New Roman" w:cs="Times New Roman"/>
          <w:color w:val="000000" w:themeColor="text1"/>
          <w:sz w:val="24"/>
          <w:szCs w:val="24"/>
        </w:rPr>
        <w:t>coil</w:t>
      </w:r>
      <w:proofErr w:type="gramEnd"/>
    </w:p>
    <w:p w14:paraId="0A27970A" w14:textId="1469DB96" w:rsidR="003C530E" w:rsidRPr="00EF5FDF" w:rsidRDefault="003C530E" w:rsidP="00B21BB8">
      <w:pPr>
        <w:pStyle w:val="ListParagraph"/>
        <w:numPr>
          <w:ilvl w:val="0"/>
          <w:numId w:val="7"/>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Outputs from codes</w:t>
      </w:r>
      <w:r w:rsidR="00884F85"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rPr>
        <w:t>Influence function, Ferrofluid deformation</w:t>
      </w:r>
    </w:p>
    <w:p w14:paraId="444D926D" w14:textId="77777777" w:rsidR="003C530E" w:rsidRPr="00EF5FDF" w:rsidRDefault="00144405" w:rsidP="00B21BB8">
      <w:pPr>
        <w:pStyle w:val="ListParagraph"/>
        <w:numPr>
          <w:ilvl w:val="0"/>
          <w:numId w:val="7"/>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Code structure</w:t>
      </w:r>
    </w:p>
    <w:p w14:paraId="1EE75DE7" w14:textId="77777777" w:rsidR="003C530E" w:rsidRPr="00EF5FDF" w:rsidRDefault="003C530E" w:rsidP="00B21BB8">
      <w:pPr>
        <w:pStyle w:val="ListParagraph"/>
        <w:spacing w:after="0" w:line="360" w:lineRule="auto"/>
        <w:rPr>
          <w:rFonts w:ascii="Times New Roman" w:hAnsi="Times New Roman" w:cs="Times New Roman"/>
          <w:color w:val="000000" w:themeColor="text1"/>
          <w:sz w:val="24"/>
          <w:szCs w:val="24"/>
        </w:rPr>
      </w:pPr>
    </w:p>
    <w:p w14:paraId="3A15A8CB" w14:textId="3C19C955" w:rsidR="00144405" w:rsidRPr="00EF5FDF" w:rsidRDefault="003C530E" w:rsidP="00B21BB8">
      <w:pPr>
        <w:spacing w:after="0" w:line="360" w:lineRule="auto"/>
        <w:jc w:val="center"/>
        <w:rPr>
          <w:rFonts w:ascii="Times New Roman" w:hAnsi="Times New Roman" w:cs="Times New Roman"/>
          <w:color w:val="000000" w:themeColor="text1"/>
          <w:sz w:val="24"/>
          <w:szCs w:val="24"/>
        </w:rPr>
      </w:pPr>
      <w:r w:rsidRPr="00EF5FDF">
        <w:rPr>
          <w:rFonts w:ascii="Times New Roman" w:hAnsi="Times New Roman" w:cs="Times New Roman"/>
          <w:noProof/>
          <w:color w:val="000000" w:themeColor="text1"/>
        </w:rPr>
        <w:drawing>
          <wp:inline distT="0" distB="0" distL="0" distR="0" wp14:anchorId="3CBB9AD1" wp14:editId="44B37C9C">
            <wp:extent cx="5943600" cy="426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69105"/>
                    </a:xfrm>
                    <a:prstGeom prst="rect">
                      <a:avLst/>
                    </a:prstGeom>
                  </pic:spPr>
                </pic:pic>
              </a:graphicData>
            </a:graphic>
          </wp:inline>
        </w:drawing>
      </w:r>
    </w:p>
    <w:p w14:paraId="1080DB97" w14:textId="1BD8E11D" w:rsidR="00907EB9" w:rsidRPr="002212E0" w:rsidRDefault="00DB3554" w:rsidP="002212E0">
      <w:pPr>
        <w:pStyle w:val="Caption"/>
        <w:jc w:val="center"/>
        <w:rPr>
          <w:rFonts w:ascii="Times New Roman" w:hAnsi="Times New Roman" w:cs="Times New Roman"/>
          <w:i w:val="0"/>
          <w:iCs w:val="0"/>
          <w:color w:val="000000" w:themeColor="text1"/>
          <w:sz w:val="24"/>
          <w:szCs w:val="24"/>
        </w:rPr>
      </w:pPr>
      <w:bookmarkStart w:id="10" w:name="_Toc171689109"/>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2</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Code structure of Influence function for single coil</w:t>
      </w:r>
      <w:bookmarkEnd w:id="10"/>
    </w:p>
    <w:p w14:paraId="470EE8CE" w14:textId="41810B5A" w:rsidR="00144405" w:rsidRPr="00EF5FDF" w:rsidRDefault="00144405" w:rsidP="004F5571">
      <w:pPr>
        <w:pStyle w:val="Heading3"/>
        <w:rPr>
          <w:rFonts w:cs="Times New Roman"/>
          <w:color w:val="000000" w:themeColor="text1"/>
        </w:rPr>
      </w:pPr>
      <w:bookmarkStart w:id="11" w:name="_Toc171689062"/>
      <w:r w:rsidRPr="00EF5FDF">
        <w:rPr>
          <w:rFonts w:cs="Times New Roman"/>
          <w:color w:val="000000" w:themeColor="text1"/>
        </w:rPr>
        <w:lastRenderedPageBreak/>
        <w:t>Helmholtz coils</w:t>
      </w:r>
      <w:bookmarkEnd w:id="11"/>
    </w:p>
    <w:p w14:paraId="33F745F5" w14:textId="77777777" w:rsidR="00884F85" w:rsidRPr="00EF5FDF" w:rsidRDefault="00884F85" w:rsidP="00B21BB8">
      <w:pPr>
        <w:spacing w:after="0" w:line="360" w:lineRule="auto"/>
        <w:rPr>
          <w:rFonts w:ascii="Times New Roman" w:hAnsi="Times New Roman" w:cs="Times New Roman"/>
          <w:b/>
          <w:bCs/>
          <w:color w:val="000000" w:themeColor="text1"/>
          <w:kern w:val="0"/>
          <w:sz w:val="24"/>
          <w:szCs w:val="24"/>
          <w14:ligatures w14:val="none"/>
        </w:rPr>
      </w:pPr>
    </w:p>
    <w:p w14:paraId="72757ABA" w14:textId="694FEE6E" w:rsidR="00884F85" w:rsidRDefault="00884F85" w:rsidP="00B21BB8">
      <w:pPr>
        <w:pStyle w:val="ListParagraph"/>
        <w:numPr>
          <w:ilvl w:val="0"/>
          <w:numId w:val="8"/>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Execution file</w:t>
      </w: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infunc_Helmholtz.m</w:t>
      </w:r>
      <w:proofErr w:type="spellEnd"/>
    </w:p>
    <w:p w14:paraId="6BA32E3B" w14:textId="6D19A372" w:rsidR="003B45CA" w:rsidRPr="003B45CA" w:rsidRDefault="003B45CA" w:rsidP="003B45CA">
      <w:pPr>
        <w:pStyle w:val="ListParagraph"/>
        <w:numPr>
          <w:ilvl w:val="0"/>
          <w:numId w:val="8"/>
        </w:num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Folder name that contains the execution file</w:t>
      </w:r>
      <w:r>
        <w:rPr>
          <w:rFonts w:ascii="Times New Roman" w:hAnsi="Times New Roman" w:cs="Times New Roman"/>
          <w:color w:val="000000" w:themeColor="text1"/>
          <w:sz w:val="24"/>
          <w:szCs w:val="24"/>
        </w:rPr>
        <w:t>: ‘</w:t>
      </w:r>
      <w:proofErr w:type="spellStart"/>
      <w:r>
        <w:rPr>
          <w:rFonts w:ascii="Times New Roman" w:hAnsi="Times New Roman" w:cs="Times New Roman"/>
          <w:color w:val="000000" w:themeColor="text1"/>
          <w:sz w:val="24"/>
          <w:szCs w:val="24"/>
        </w:rPr>
        <w:t>Analytical_Models</w:t>
      </w:r>
      <w:proofErr w:type="spellEnd"/>
      <w:r>
        <w:rPr>
          <w:rFonts w:ascii="Times New Roman" w:hAnsi="Times New Roman" w:cs="Times New Roman"/>
          <w:color w:val="000000" w:themeColor="text1"/>
          <w:sz w:val="24"/>
          <w:szCs w:val="24"/>
        </w:rPr>
        <w:t>’ – ‘</w:t>
      </w:r>
      <w:proofErr w:type="spellStart"/>
      <w:r>
        <w:rPr>
          <w:rFonts w:ascii="Times New Roman" w:hAnsi="Times New Roman" w:cs="Times New Roman"/>
          <w:color w:val="000000" w:themeColor="text1"/>
          <w:sz w:val="24"/>
          <w:szCs w:val="24"/>
        </w:rPr>
        <w:t>Matlab</w:t>
      </w:r>
      <w:proofErr w:type="spellEnd"/>
      <w:r>
        <w:rPr>
          <w:rFonts w:ascii="Times New Roman" w:hAnsi="Times New Roman" w:cs="Times New Roman"/>
          <w:color w:val="000000" w:themeColor="text1"/>
          <w:sz w:val="24"/>
          <w:szCs w:val="24"/>
        </w:rPr>
        <w:t xml:space="preserve"> code for release’ – ‘</w:t>
      </w:r>
      <w:proofErr w:type="spellStart"/>
      <w:proofErr w:type="gramStart"/>
      <w:r w:rsidRPr="003B45CA">
        <w:rPr>
          <w:rFonts w:ascii="Times New Roman" w:hAnsi="Times New Roman" w:cs="Times New Roman"/>
          <w:color w:val="000000" w:themeColor="text1"/>
          <w:sz w:val="24"/>
          <w:szCs w:val="24"/>
        </w:rPr>
        <w:t>HelmholtzCoil</w:t>
      </w:r>
      <w:proofErr w:type="spellEnd"/>
      <w:proofErr w:type="gramEnd"/>
      <w:r>
        <w:rPr>
          <w:rFonts w:ascii="Times New Roman" w:hAnsi="Times New Roman" w:cs="Times New Roman"/>
          <w:color w:val="000000" w:themeColor="text1"/>
          <w:sz w:val="24"/>
          <w:szCs w:val="24"/>
        </w:rPr>
        <w:t>’</w:t>
      </w:r>
    </w:p>
    <w:p w14:paraId="1F5F4F14" w14:textId="3DCC59A4" w:rsidR="00E71080" w:rsidRPr="00EF5FDF" w:rsidRDefault="00E71080" w:rsidP="00B21BB8">
      <w:pPr>
        <w:pStyle w:val="ListParagraph"/>
        <w:numPr>
          <w:ilvl w:val="0"/>
          <w:numId w:val="8"/>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Description</w:t>
      </w:r>
      <w:r w:rsidRPr="00EF5FDF">
        <w:rPr>
          <w:rFonts w:ascii="Times New Roman" w:hAnsi="Times New Roman" w:cs="Times New Roman"/>
          <w:color w:val="000000" w:themeColor="text1"/>
          <w:sz w:val="24"/>
          <w:szCs w:val="24"/>
        </w:rPr>
        <w:t>: Generate the influence function based on Helmholtz coil design and input conditions</w:t>
      </w:r>
    </w:p>
    <w:p w14:paraId="1FF2372B" w14:textId="576AF036" w:rsidR="00884F85" w:rsidRPr="00EF5FDF" w:rsidRDefault="00884F85" w:rsidP="00B21BB8">
      <w:pPr>
        <w:pStyle w:val="ListParagraph"/>
        <w:numPr>
          <w:ilvl w:val="0"/>
          <w:numId w:val="8"/>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Input</w:t>
      </w:r>
      <w:r w:rsidR="0019134F" w:rsidRPr="00EF5FDF">
        <w:rPr>
          <w:rFonts w:ascii="Times New Roman" w:hAnsi="Times New Roman" w:cs="Times New Roman"/>
          <w:b/>
          <w:bCs/>
          <w:color w:val="000000" w:themeColor="text1"/>
          <w:sz w:val="24"/>
          <w:szCs w:val="24"/>
        </w:rPr>
        <w:t>s</w:t>
      </w:r>
      <w:r w:rsidRPr="00EF5FDF">
        <w:rPr>
          <w:rFonts w:ascii="Times New Roman" w:hAnsi="Times New Roman" w:cs="Times New Roman"/>
          <w:color w:val="000000" w:themeColor="text1"/>
          <w:sz w:val="24"/>
          <w:szCs w:val="24"/>
        </w:rPr>
        <w:t xml:space="preserve">: </w:t>
      </w:r>
      <w:r w:rsidR="003C530E" w:rsidRPr="00EF5FDF">
        <w:rPr>
          <w:rFonts w:ascii="Times New Roman" w:hAnsi="Times New Roman" w:cs="Times New Roman"/>
          <w:color w:val="000000" w:themeColor="text1"/>
          <w:sz w:val="24"/>
          <w:szCs w:val="24"/>
        </w:rPr>
        <w:t>x and y coordinates, EM coil geometry (radius and height), Current input to Helmholtz coil</w:t>
      </w:r>
    </w:p>
    <w:p w14:paraId="2A3B415E" w14:textId="6A0C193A" w:rsidR="00884F85" w:rsidRPr="00EF5FDF" w:rsidRDefault="00884F85" w:rsidP="00B21BB8">
      <w:pPr>
        <w:pStyle w:val="ListParagraph"/>
        <w:numPr>
          <w:ilvl w:val="0"/>
          <w:numId w:val="8"/>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Output</w:t>
      </w:r>
      <w:r w:rsidR="003C530E" w:rsidRPr="00EF5FDF">
        <w:rPr>
          <w:rFonts w:ascii="Times New Roman" w:hAnsi="Times New Roman" w:cs="Times New Roman"/>
          <w:b/>
          <w:bCs/>
          <w:color w:val="000000" w:themeColor="text1"/>
          <w:sz w:val="24"/>
          <w:szCs w:val="24"/>
        </w:rPr>
        <w:t>s from codes</w:t>
      </w:r>
      <w:r w:rsidRPr="00EF5FDF">
        <w:rPr>
          <w:rFonts w:ascii="Times New Roman" w:hAnsi="Times New Roman" w:cs="Times New Roman"/>
          <w:color w:val="000000" w:themeColor="text1"/>
          <w:sz w:val="24"/>
          <w:szCs w:val="24"/>
        </w:rPr>
        <w:t>: Influence function</w:t>
      </w:r>
    </w:p>
    <w:p w14:paraId="3E477755" w14:textId="77777777" w:rsidR="00884F85" w:rsidRPr="00EF5FDF" w:rsidRDefault="00884F85" w:rsidP="00B21BB8">
      <w:pPr>
        <w:pStyle w:val="ListParagraph"/>
        <w:numPr>
          <w:ilvl w:val="0"/>
          <w:numId w:val="8"/>
        </w:numPr>
        <w:spacing w:after="0" w:line="360" w:lineRule="auto"/>
        <w:rPr>
          <w:rFonts w:ascii="Times New Roman" w:hAnsi="Times New Roman" w:cs="Times New Roman"/>
          <w:b/>
          <w:bCs/>
          <w:color w:val="000000" w:themeColor="text1"/>
          <w:sz w:val="24"/>
          <w:szCs w:val="24"/>
        </w:rPr>
      </w:pPr>
      <w:r w:rsidRPr="00EF5FDF">
        <w:rPr>
          <w:rFonts w:ascii="Times New Roman" w:hAnsi="Times New Roman" w:cs="Times New Roman"/>
          <w:b/>
          <w:bCs/>
          <w:color w:val="000000" w:themeColor="text1"/>
          <w:sz w:val="24"/>
          <w:szCs w:val="24"/>
        </w:rPr>
        <w:t>Code structure</w:t>
      </w:r>
    </w:p>
    <w:p w14:paraId="469EED25" w14:textId="77777777" w:rsidR="00144405" w:rsidRPr="00EF5FDF" w:rsidRDefault="00144405" w:rsidP="00B21BB8">
      <w:pPr>
        <w:spacing w:after="0" w:line="360" w:lineRule="auto"/>
        <w:rPr>
          <w:rFonts w:ascii="Times New Roman" w:hAnsi="Times New Roman" w:cs="Times New Roman"/>
          <w:b/>
          <w:bCs/>
          <w:color w:val="000000" w:themeColor="text1"/>
          <w:kern w:val="0"/>
          <w:sz w:val="24"/>
          <w:szCs w:val="24"/>
          <w14:ligatures w14:val="none"/>
        </w:rPr>
      </w:pPr>
    </w:p>
    <w:p w14:paraId="48AA6920" w14:textId="2D226CD4" w:rsidR="00144405" w:rsidRPr="00EF5FDF" w:rsidRDefault="00E71080" w:rsidP="00B21BB8">
      <w:pPr>
        <w:spacing w:after="0" w:line="360" w:lineRule="auto"/>
        <w:jc w:val="center"/>
        <w:rPr>
          <w:rFonts w:ascii="Times New Roman" w:hAnsi="Times New Roman" w:cs="Times New Roman"/>
          <w:b/>
          <w:bCs/>
          <w:color w:val="000000" w:themeColor="text1"/>
          <w:kern w:val="0"/>
          <w:sz w:val="24"/>
          <w:szCs w:val="24"/>
          <w14:ligatures w14:val="none"/>
        </w:rPr>
      </w:pPr>
      <w:r w:rsidRPr="00EF5FDF">
        <w:rPr>
          <w:rFonts w:ascii="Times New Roman" w:hAnsi="Times New Roman" w:cs="Times New Roman"/>
          <w:noProof/>
          <w:color w:val="000000" w:themeColor="text1"/>
        </w:rPr>
        <w:drawing>
          <wp:inline distT="0" distB="0" distL="0" distR="0" wp14:anchorId="1CB5C6A0" wp14:editId="3BD12AB8">
            <wp:extent cx="5943600" cy="4099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99560"/>
                    </a:xfrm>
                    <a:prstGeom prst="rect">
                      <a:avLst/>
                    </a:prstGeom>
                  </pic:spPr>
                </pic:pic>
              </a:graphicData>
            </a:graphic>
          </wp:inline>
        </w:drawing>
      </w:r>
    </w:p>
    <w:p w14:paraId="0E8100A4" w14:textId="50906FAE" w:rsidR="00884F85" w:rsidRPr="00EF5FDF" w:rsidRDefault="00907EB9" w:rsidP="00907EB9">
      <w:pPr>
        <w:pStyle w:val="Caption"/>
        <w:jc w:val="center"/>
        <w:rPr>
          <w:rFonts w:ascii="Times New Roman" w:hAnsi="Times New Roman" w:cs="Times New Roman"/>
          <w:b/>
          <w:bCs/>
          <w:i w:val="0"/>
          <w:iCs w:val="0"/>
          <w:color w:val="000000" w:themeColor="text1"/>
          <w:sz w:val="24"/>
          <w:szCs w:val="24"/>
        </w:rPr>
      </w:pPr>
      <w:bookmarkStart w:id="12" w:name="_Toc171689110"/>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3</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Code structure of Helmholtz coil</w:t>
      </w:r>
      <w:bookmarkEnd w:id="12"/>
    </w:p>
    <w:p w14:paraId="4D8C84B8" w14:textId="77777777" w:rsidR="003C530E" w:rsidRPr="00EF5FDF" w:rsidRDefault="003C530E" w:rsidP="00B21BB8">
      <w:pPr>
        <w:spacing w:after="0" w:line="360" w:lineRule="auto"/>
        <w:rPr>
          <w:rFonts w:ascii="Times New Roman" w:hAnsi="Times New Roman" w:cs="Times New Roman"/>
          <w:b/>
          <w:bCs/>
          <w:color w:val="000000" w:themeColor="text1"/>
          <w:sz w:val="24"/>
          <w:szCs w:val="24"/>
        </w:rPr>
      </w:pPr>
    </w:p>
    <w:p w14:paraId="0872E82E" w14:textId="3807C50C" w:rsidR="00144405" w:rsidRPr="00EF5FDF" w:rsidRDefault="00144405" w:rsidP="004F5571">
      <w:pPr>
        <w:pStyle w:val="Heading3"/>
        <w:rPr>
          <w:rFonts w:cs="Times New Roman"/>
          <w:color w:val="000000" w:themeColor="text1"/>
        </w:rPr>
      </w:pPr>
      <w:bookmarkStart w:id="13" w:name="_Toc171689063"/>
      <w:r w:rsidRPr="00EF5FDF">
        <w:rPr>
          <w:rFonts w:cs="Times New Roman"/>
          <w:color w:val="000000" w:themeColor="text1"/>
        </w:rPr>
        <w:lastRenderedPageBreak/>
        <w:t>271 EM coils with Helmholtz coil</w:t>
      </w:r>
      <w:bookmarkEnd w:id="13"/>
    </w:p>
    <w:p w14:paraId="7B428F46" w14:textId="77777777" w:rsidR="003C530E" w:rsidRPr="00EF5FDF" w:rsidRDefault="003C530E" w:rsidP="00B21BB8">
      <w:pPr>
        <w:spacing w:after="0" w:line="360" w:lineRule="auto"/>
        <w:rPr>
          <w:rFonts w:ascii="Times New Roman" w:hAnsi="Times New Roman" w:cs="Times New Roman"/>
          <w:b/>
          <w:bCs/>
          <w:color w:val="000000" w:themeColor="text1"/>
          <w:kern w:val="0"/>
          <w:sz w:val="24"/>
          <w:szCs w:val="24"/>
          <w14:ligatures w14:val="none"/>
        </w:rPr>
      </w:pPr>
    </w:p>
    <w:p w14:paraId="3E180D01" w14:textId="3A7ACE93" w:rsidR="003C530E" w:rsidRDefault="003C530E" w:rsidP="00B21BB8">
      <w:pPr>
        <w:pStyle w:val="ListParagraph"/>
        <w:numPr>
          <w:ilvl w:val="0"/>
          <w:numId w:val="8"/>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Execution file</w:t>
      </w: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infunc.m</w:t>
      </w:r>
      <w:proofErr w:type="spellEnd"/>
    </w:p>
    <w:p w14:paraId="2BC91928" w14:textId="3633F15B" w:rsidR="003B45CA" w:rsidRPr="003B45CA" w:rsidRDefault="003B45CA" w:rsidP="003B45CA">
      <w:pPr>
        <w:pStyle w:val="ListParagraph"/>
        <w:numPr>
          <w:ilvl w:val="0"/>
          <w:numId w:val="8"/>
        </w:num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Folder name that contains the execution file</w:t>
      </w:r>
      <w:r>
        <w:rPr>
          <w:rFonts w:ascii="Times New Roman" w:hAnsi="Times New Roman" w:cs="Times New Roman"/>
          <w:color w:val="000000" w:themeColor="text1"/>
          <w:sz w:val="24"/>
          <w:szCs w:val="24"/>
        </w:rPr>
        <w:t>: ‘</w:t>
      </w:r>
      <w:proofErr w:type="spellStart"/>
      <w:r>
        <w:rPr>
          <w:rFonts w:ascii="Times New Roman" w:hAnsi="Times New Roman" w:cs="Times New Roman"/>
          <w:color w:val="000000" w:themeColor="text1"/>
          <w:sz w:val="24"/>
          <w:szCs w:val="24"/>
        </w:rPr>
        <w:t>Analytical_Models</w:t>
      </w:r>
      <w:proofErr w:type="spellEnd"/>
      <w:r>
        <w:rPr>
          <w:rFonts w:ascii="Times New Roman" w:hAnsi="Times New Roman" w:cs="Times New Roman"/>
          <w:color w:val="000000" w:themeColor="text1"/>
          <w:sz w:val="24"/>
          <w:szCs w:val="24"/>
        </w:rPr>
        <w:t>’ – ‘</w:t>
      </w:r>
      <w:proofErr w:type="spellStart"/>
      <w:r>
        <w:rPr>
          <w:rFonts w:ascii="Times New Roman" w:hAnsi="Times New Roman" w:cs="Times New Roman"/>
          <w:color w:val="000000" w:themeColor="text1"/>
          <w:sz w:val="24"/>
          <w:szCs w:val="24"/>
        </w:rPr>
        <w:t>Matlab</w:t>
      </w:r>
      <w:proofErr w:type="spellEnd"/>
      <w:r>
        <w:rPr>
          <w:rFonts w:ascii="Times New Roman" w:hAnsi="Times New Roman" w:cs="Times New Roman"/>
          <w:color w:val="000000" w:themeColor="text1"/>
          <w:sz w:val="24"/>
          <w:szCs w:val="24"/>
        </w:rPr>
        <w:t xml:space="preserve"> code for release’ – ‘</w:t>
      </w:r>
      <w:r w:rsidRPr="003B45CA">
        <w:rPr>
          <w:rFonts w:ascii="Times New Roman" w:hAnsi="Times New Roman" w:cs="Times New Roman"/>
          <w:color w:val="000000" w:themeColor="text1"/>
          <w:sz w:val="24"/>
          <w:szCs w:val="24"/>
        </w:rPr>
        <w:t>EMCoil271_</w:t>
      </w:r>
      <w:proofErr w:type="gramStart"/>
      <w:r w:rsidRPr="003B45CA">
        <w:rPr>
          <w:rFonts w:ascii="Times New Roman" w:hAnsi="Times New Roman" w:cs="Times New Roman"/>
          <w:color w:val="000000" w:themeColor="text1"/>
          <w:sz w:val="24"/>
          <w:szCs w:val="24"/>
        </w:rPr>
        <w:t>HelmholtzCoil</w:t>
      </w:r>
      <w:proofErr w:type="gramEnd"/>
      <w:r>
        <w:rPr>
          <w:rFonts w:ascii="Times New Roman" w:hAnsi="Times New Roman" w:cs="Times New Roman"/>
          <w:color w:val="000000" w:themeColor="text1"/>
          <w:sz w:val="24"/>
          <w:szCs w:val="24"/>
        </w:rPr>
        <w:t>’</w:t>
      </w:r>
    </w:p>
    <w:p w14:paraId="59381A1B" w14:textId="5147C0D1" w:rsidR="00E71080" w:rsidRPr="00EF5FDF" w:rsidRDefault="00E71080" w:rsidP="00B21BB8">
      <w:pPr>
        <w:pStyle w:val="ListParagraph"/>
        <w:numPr>
          <w:ilvl w:val="0"/>
          <w:numId w:val="8"/>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Description</w:t>
      </w:r>
      <w:r w:rsidRPr="00EF5FDF">
        <w:rPr>
          <w:rFonts w:ascii="Times New Roman" w:hAnsi="Times New Roman" w:cs="Times New Roman"/>
          <w:color w:val="000000" w:themeColor="text1"/>
          <w:sz w:val="24"/>
          <w:szCs w:val="24"/>
        </w:rPr>
        <w:t>: Generate the influence function based on full array of EM and Helmholtz coils design and input conditions</w:t>
      </w:r>
    </w:p>
    <w:p w14:paraId="3BB7B2D6" w14:textId="3410B264" w:rsidR="003C530E" w:rsidRPr="00EF5FDF" w:rsidRDefault="003C530E" w:rsidP="00B21BB8">
      <w:pPr>
        <w:pStyle w:val="ListParagraph"/>
        <w:numPr>
          <w:ilvl w:val="0"/>
          <w:numId w:val="8"/>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Input</w:t>
      </w:r>
      <w:r w:rsidR="0019134F" w:rsidRPr="00EF5FDF">
        <w:rPr>
          <w:rFonts w:ascii="Times New Roman" w:hAnsi="Times New Roman" w:cs="Times New Roman"/>
          <w:b/>
          <w:bCs/>
          <w:color w:val="000000" w:themeColor="text1"/>
          <w:sz w:val="24"/>
          <w:szCs w:val="24"/>
        </w:rPr>
        <w:t>s</w:t>
      </w:r>
      <w:r w:rsidRPr="00EF5FDF">
        <w:rPr>
          <w:rFonts w:ascii="Times New Roman" w:hAnsi="Times New Roman" w:cs="Times New Roman"/>
          <w:color w:val="000000" w:themeColor="text1"/>
          <w:sz w:val="24"/>
          <w:szCs w:val="24"/>
        </w:rPr>
        <w:t>: x and y coordinates of each EM coil center, EM and Helmholtz coil geometry, Current inputs to EM and Helmholtz coils, Ferrofluid offset distance from EM coil</w:t>
      </w:r>
    </w:p>
    <w:p w14:paraId="11547C8F" w14:textId="14DA045F" w:rsidR="003C530E" w:rsidRPr="00EF5FDF" w:rsidRDefault="003C530E" w:rsidP="00B21BB8">
      <w:pPr>
        <w:pStyle w:val="ListParagraph"/>
        <w:numPr>
          <w:ilvl w:val="0"/>
          <w:numId w:val="8"/>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Outputs from codes</w:t>
      </w:r>
      <w:r w:rsidRPr="00EF5FDF">
        <w:rPr>
          <w:rFonts w:ascii="Times New Roman" w:hAnsi="Times New Roman" w:cs="Times New Roman"/>
          <w:color w:val="000000" w:themeColor="text1"/>
          <w:sz w:val="24"/>
          <w:szCs w:val="24"/>
        </w:rPr>
        <w:t>: Influence function, Ferrofluid deformation</w:t>
      </w:r>
    </w:p>
    <w:p w14:paraId="713B31FE" w14:textId="77777777" w:rsidR="003C530E" w:rsidRPr="00EF5FDF" w:rsidRDefault="003C530E" w:rsidP="00B21BB8">
      <w:pPr>
        <w:pStyle w:val="ListParagraph"/>
        <w:numPr>
          <w:ilvl w:val="0"/>
          <w:numId w:val="8"/>
        </w:numPr>
        <w:spacing w:after="0" w:line="360" w:lineRule="auto"/>
        <w:rPr>
          <w:rFonts w:ascii="Times New Roman" w:hAnsi="Times New Roman" w:cs="Times New Roman"/>
          <w:b/>
          <w:bCs/>
          <w:color w:val="000000" w:themeColor="text1"/>
          <w:sz w:val="24"/>
          <w:szCs w:val="24"/>
        </w:rPr>
      </w:pPr>
      <w:r w:rsidRPr="00EF5FDF">
        <w:rPr>
          <w:rFonts w:ascii="Times New Roman" w:hAnsi="Times New Roman" w:cs="Times New Roman"/>
          <w:b/>
          <w:bCs/>
          <w:color w:val="000000" w:themeColor="text1"/>
          <w:sz w:val="24"/>
          <w:szCs w:val="24"/>
        </w:rPr>
        <w:t>Code structure</w:t>
      </w:r>
    </w:p>
    <w:p w14:paraId="1EA293AE" w14:textId="77777777" w:rsidR="00144405" w:rsidRPr="00EF5FDF" w:rsidRDefault="00144405" w:rsidP="00B21BB8">
      <w:pPr>
        <w:spacing w:after="0" w:line="360" w:lineRule="auto"/>
        <w:rPr>
          <w:rFonts w:ascii="Times New Roman" w:hAnsi="Times New Roman" w:cs="Times New Roman"/>
          <w:b/>
          <w:bCs/>
          <w:color w:val="000000" w:themeColor="text1"/>
          <w:kern w:val="0"/>
          <w:sz w:val="24"/>
          <w:szCs w:val="24"/>
          <w14:ligatures w14:val="none"/>
        </w:rPr>
      </w:pPr>
    </w:p>
    <w:p w14:paraId="7AA26C8C" w14:textId="76289F7B" w:rsidR="00144405" w:rsidRPr="00EF5FDF" w:rsidRDefault="00983DEA" w:rsidP="00B21BB8">
      <w:pPr>
        <w:spacing w:after="0" w:line="360" w:lineRule="auto"/>
        <w:rPr>
          <w:rFonts w:ascii="Times New Roman" w:hAnsi="Times New Roman" w:cs="Times New Roman"/>
          <w:b/>
          <w:bCs/>
          <w:color w:val="000000" w:themeColor="text1"/>
          <w:sz w:val="24"/>
          <w:szCs w:val="24"/>
        </w:rPr>
      </w:pPr>
      <w:r w:rsidRPr="00EF5FDF">
        <w:rPr>
          <w:rFonts w:ascii="Times New Roman" w:hAnsi="Times New Roman" w:cs="Times New Roman"/>
          <w:noProof/>
          <w:color w:val="000000" w:themeColor="text1"/>
        </w:rPr>
        <w:drawing>
          <wp:inline distT="0" distB="0" distL="0" distR="0" wp14:anchorId="0F7B3569" wp14:editId="75214FE6">
            <wp:extent cx="5943600" cy="4215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15765"/>
                    </a:xfrm>
                    <a:prstGeom prst="rect">
                      <a:avLst/>
                    </a:prstGeom>
                  </pic:spPr>
                </pic:pic>
              </a:graphicData>
            </a:graphic>
          </wp:inline>
        </w:drawing>
      </w:r>
    </w:p>
    <w:p w14:paraId="28BFE7D0" w14:textId="6826F109" w:rsidR="00884F85" w:rsidRPr="00EF5FDF" w:rsidRDefault="00907EB9" w:rsidP="00907EB9">
      <w:pPr>
        <w:pStyle w:val="Caption"/>
        <w:jc w:val="center"/>
        <w:rPr>
          <w:rFonts w:ascii="Times New Roman" w:hAnsi="Times New Roman" w:cs="Times New Roman"/>
          <w:b/>
          <w:bCs/>
          <w:i w:val="0"/>
          <w:iCs w:val="0"/>
          <w:color w:val="000000" w:themeColor="text1"/>
          <w:sz w:val="24"/>
          <w:szCs w:val="24"/>
        </w:rPr>
      </w:pPr>
      <w:bookmarkStart w:id="14" w:name="_Toc171689111"/>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4</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Code structure of 271 EM coils with Helmholtz coil</w:t>
      </w:r>
      <w:bookmarkEnd w:id="14"/>
    </w:p>
    <w:p w14:paraId="0737DACB" w14:textId="77777777" w:rsidR="00884F85" w:rsidRPr="00EF5FDF" w:rsidRDefault="00884F85" w:rsidP="00B21BB8">
      <w:pPr>
        <w:spacing w:after="0" w:line="360" w:lineRule="auto"/>
        <w:rPr>
          <w:rFonts w:ascii="Times New Roman" w:hAnsi="Times New Roman" w:cs="Times New Roman"/>
          <w:b/>
          <w:bCs/>
          <w:color w:val="000000" w:themeColor="text1"/>
          <w:sz w:val="24"/>
          <w:szCs w:val="24"/>
        </w:rPr>
      </w:pPr>
    </w:p>
    <w:p w14:paraId="2927F933" w14:textId="77777777" w:rsidR="003C530E" w:rsidRPr="00EF5FDF" w:rsidRDefault="003C530E" w:rsidP="00B21BB8">
      <w:pPr>
        <w:spacing w:after="0" w:line="360" w:lineRule="auto"/>
        <w:rPr>
          <w:rFonts w:ascii="Times New Roman" w:hAnsi="Times New Roman" w:cs="Times New Roman"/>
          <w:b/>
          <w:bCs/>
          <w:color w:val="000000" w:themeColor="text1"/>
          <w:kern w:val="0"/>
          <w:sz w:val="24"/>
          <w:szCs w:val="24"/>
          <w14:ligatures w14:val="none"/>
        </w:rPr>
      </w:pPr>
    </w:p>
    <w:p w14:paraId="616695E8" w14:textId="65C407F9" w:rsidR="002F7867" w:rsidRPr="00EF5FDF" w:rsidRDefault="002F7867" w:rsidP="004F5571">
      <w:pPr>
        <w:pStyle w:val="Heading3"/>
        <w:rPr>
          <w:rFonts w:cs="Times New Roman"/>
          <w:color w:val="000000" w:themeColor="text1"/>
        </w:rPr>
      </w:pPr>
      <w:bookmarkStart w:id="15" w:name="_Toc171689064"/>
      <w:r w:rsidRPr="00EF5FDF">
        <w:rPr>
          <w:rFonts w:cs="Times New Roman"/>
          <w:color w:val="000000" w:themeColor="text1"/>
        </w:rPr>
        <w:lastRenderedPageBreak/>
        <w:t>Influence of coil diameters - 1D</w:t>
      </w:r>
      <w:bookmarkEnd w:id="15"/>
    </w:p>
    <w:p w14:paraId="75A1E0E0" w14:textId="77777777" w:rsidR="002F7867" w:rsidRPr="00EF5FDF" w:rsidRDefault="002F7867" w:rsidP="00B21BB8">
      <w:pPr>
        <w:pStyle w:val="ListParagraph"/>
        <w:spacing w:after="0" w:line="360" w:lineRule="auto"/>
        <w:rPr>
          <w:rFonts w:ascii="Times New Roman" w:hAnsi="Times New Roman" w:cs="Times New Roman"/>
          <w:b/>
          <w:bCs/>
          <w:color w:val="000000" w:themeColor="text1"/>
          <w:sz w:val="24"/>
          <w:szCs w:val="24"/>
        </w:rPr>
      </w:pPr>
    </w:p>
    <w:p w14:paraId="07770132" w14:textId="6DC0F014" w:rsidR="002F7867" w:rsidRDefault="002F7867" w:rsidP="00B21BB8">
      <w:pPr>
        <w:pStyle w:val="ListParagraph"/>
        <w:numPr>
          <w:ilvl w:val="0"/>
          <w:numId w:val="20"/>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Execution file</w:t>
      </w:r>
      <w:r w:rsidRPr="00EF5FDF">
        <w:rPr>
          <w:rFonts w:ascii="Times New Roman" w:hAnsi="Times New Roman" w:cs="Times New Roman"/>
          <w:color w:val="000000" w:themeColor="text1"/>
          <w:sz w:val="24"/>
          <w:szCs w:val="24"/>
        </w:rPr>
        <w:t>: geometry1d_investigation_v4.py</w:t>
      </w:r>
    </w:p>
    <w:p w14:paraId="053B9C4E" w14:textId="005CACB8" w:rsidR="003B45CA" w:rsidRPr="003B45CA" w:rsidRDefault="003B45CA" w:rsidP="003B45CA">
      <w:pPr>
        <w:pStyle w:val="ListParagraph"/>
        <w:numPr>
          <w:ilvl w:val="0"/>
          <w:numId w:val="20"/>
        </w:num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Folder name that contains the execution file</w:t>
      </w:r>
      <w:r>
        <w:rPr>
          <w:rFonts w:ascii="Times New Roman" w:hAnsi="Times New Roman" w:cs="Times New Roman"/>
          <w:color w:val="000000" w:themeColor="text1"/>
          <w:sz w:val="24"/>
          <w:szCs w:val="24"/>
        </w:rPr>
        <w:t>: ‘</w:t>
      </w:r>
      <w:proofErr w:type="spellStart"/>
      <w:r>
        <w:rPr>
          <w:rFonts w:ascii="Times New Roman" w:hAnsi="Times New Roman" w:cs="Times New Roman"/>
          <w:color w:val="000000" w:themeColor="text1"/>
          <w:sz w:val="24"/>
          <w:szCs w:val="24"/>
        </w:rPr>
        <w:t>Analytical_Models</w:t>
      </w:r>
      <w:proofErr w:type="spellEnd"/>
      <w:r>
        <w:rPr>
          <w:rFonts w:ascii="Times New Roman" w:hAnsi="Times New Roman" w:cs="Times New Roman"/>
          <w:color w:val="000000" w:themeColor="text1"/>
          <w:sz w:val="24"/>
          <w:szCs w:val="24"/>
        </w:rPr>
        <w:t>’ – ‘</w:t>
      </w:r>
      <w:r w:rsidRPr="003B45CA">
        <w:rPr>
          <w:rFonts w:ascii="Times New Roman" w:hAnsi="Times New Roman" w:cs="Times New Roman"/>
          <w:color w:val="000000" w:themeColor="text1"/>
          <w:sz w:val="24"/>
          <w:szCs w:val="24"/>
        </w:rPr>
        <w:t xml:space="preserve">Python code for </w:t>
      </w:r>
      <w:proofErr w:type="gramStart"/>
      <w:r w:rsidRPr="003B45CA">
        <w:rPr>
          <w:rFonts w:ascii="Times New Roman" w:hAnsi="Times New Roman" w:cs="Times New Roman"/>
          <w:color w:val="000000" w:themeColor="text1"/>
          <w:sz w:val="24"/>
          <w:szCs w:val="24"/>
        </w:rPr>
        <w:t>release</w:t>
      </w:r>
      <w:proofErr w:type="gramEnd"/>
      <w:r>
        <w:rPr>
          <w:rFonts w:ascii="Times New Roman" w:hAnsi="Times New Roman" w:cs="Times New Roman"/>
          <w:color w:val="000000" w:themeColor="text1"/>
          <w:sz w:val="24"/>
          <w:szCs w:val="24"/>
        </w:rPr>
        <w:t xml:space="preserve">’ </w:t>
      </w:r>
    </w:p>
    <w:p w14:paraId="09BA116C" w14:textId="6F73A5DB" w:rsidR="00E71080" w:rsidRPr="00EF5FDF" w:rsidRDefault="00E71080" w:rsidP="00B21BB8">
      <w:pPr>
        <w:pStyle w:val="ListParagraph"/>
        <w:numPr>
          <w:ilvl w:val="0"/>
          <w:numId w:val="20"/>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Description</w:t>
      </w:r>
      <w:r w:rsidRPr="00EF5FDF">
        <w:rPr>
          <w:rFonts w:ascii="Times New Roman" w:hAnsi="Times New Roman" w:cs="Times New Roman"/>
          <w:color w:val="000000" w:themeColor="text1"/>
          <w:sz w:val="24"/>
          <w:szCs w:val="24"/>
        </w:rPr>
        <w:t>: Analyze 1d array of actuators approximated with gaussian function of influence and the spacing between them using normalized units</w:t>
      </w:r>
    </w:p>
    <w:p w14:paraId="7B757F80" w14:textId="188DE264" w:rsidR="002F7867" w:rsidRPr="00EF5FDF" w:rsidRDefault="002F7867" w:rsidP="00B21BB8">
      <w:pPr>
        <w:pStyle w:val="ListParagraph"/>
        <w:numPr>
          <w:ilvl w:val="0"/>
          <w:numId w:val="20"/>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Input</w:t>
      </w:r>
      <w:r w:rsidR="0019134F" w:rsidRPr="00EF5FDF">
        <w:rPr>
          <w:rFonts w:ascii="Times New Roman" w:hAnsi="Times New Roman" w:cs="Times New Roman"/>
          <w:b/>
          <w:bCs/>
          <w:color w:val="000000" w:themeColor="text1"/>
          <w:sz w:val="24"/>
          <w:szCs w:val="24"/>
        </w:rPr>
        <w:t>s</w:t>
      </w:r>
      <w:r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lang w:val="pt-BR"/>
        </w:rPr>
        <w:t xml:space="preserve">Normalized minimal actuator diameter, </w:t>
      </w:r>
      <w:proofErr w:type="gramStart"/>
      <w:r w:rsidRPr="00EF5FDF">
        <w:rPr>
          <w:rFonts w:ascii="Times New Roman" w:hAnsi="Times New Roman" w:cs="Times New Roman"/>
          <w:color w:val="000000" w:themeColor="text1"/>
          <w:sz w:val="24"/>
          <w:szCs w:val="24"/>
          <w:lang w:val="pt-BR"/>
        </w:rPr>
        <w:t>Normalized</w:t>
      </w:r>
      <w:proofErr w:type="gramEnd"/>
      <w:r w:rsidRPr="00EF5FDF">
        <w:rPr>
          <w:rFonts w:ascii="Times New Roman" w:hAnsi="Times New Roman" w:cs="Times New Roman"/>
          <w:color w:val="000000" w:themeColor="text1"/>
          <w:sz w:val="24"/>
          <w:szCs w:val="24"/>
          <w:lang w:val="pt-BR"/>
        </w:rPr>
        <w:t xml:space="preserve"> maximum actuator diameter, </w:t>
      </w:r>
      <w:r w:rsidRPr="00EF5FDF">
        <w:rPr>
          <w:rFonts w:ascii="Times New Roman" w:hAnsi="Times New Roman" w:cs="Times New Roman"/>
          <w:color w:val="000000" w:themeColor="text1"/>
          <w:sz w:val="24"/>
          <w:szCs w:val="24"/>
        </w:rPr>
        <w:t>Number of actuator</w:t>
      </w:r>
    </w:p>
    <w:p w14:paraId="65A9555F" w14:textId="5ACD4173" w:rsidR="002F7867" w:rsidRPr="00EF5FDF" w:rsidRDefault="002F7867" w:rsidP="00B21BB8">
      <w:pPr>
        <w:pStyle w:val="ListParagraph"/>
        <w:numPr>
          <w:ilvl w:val="0"/>
          <w:numId w:val="20"/>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Outputs from codes</w:t>
      </w:r>
      <w:r w:rsidRPr="00EF5FDF">
        <w:rPr>
          <w:rFonts w:ascii="Times New Roman" w:hAnsi="Times New Roman" w:cs="Times New Roman"/>
          <w:color w:val="000000" w:themeColor="text1"/>
          <w:sz w:val="24"/>
          <w:szCs w:val="24"/>
        </w:rPr>
        <w:t xml:space="preserve">: Optimal RMSE response over partial area of the mirror for a given actuator </w:t>
      </w:r>
      <w:proofErr w:type="gramStart"/>
      <w:r w:rsidRPr="00EF5FDF">
        <w:rPr>
          <w:rFonts w:ascii="Times New Roman" w:hAnsi="Times New Roman" w:cs="Times New Roman"/>
          <w:color w:val="000000" w:themeColor="text1"/>
          <w:sz w:val="24"/>
          <w:szCs w:val="24"/>
        </w:rPr>
        <w:t>diameter</w:t>
      </w:r>
      <w:proofErr w:type="gramEnd"/>
    </w:p>
    <w:p w14:paraId="2C3D11BA" w14:textId="77777777" w:rsidR="002F7867" w:rsidRPr="00EF5FDF" w:rsidRDefault="002F7867" w:rsidP="00B21BB8">
      <w:pPr>
        <w:pStyle w:val="ListParagraph"/>
        <w:numPr>
          <w:ilvl w:val="0"/>
          <w:numId w:val="20"/>
        </w:numPr>
        <w:spacing w:after="0" w:line="360" w:lineRule="auto"/>
        <w:rPr>
          <w:rFonts w:ascii="Times New Roman" w:hAnsi="Times New Roman" w:cs="Times New Roman"/>
          <w:b/>
          <w:bCs/>
          <w:color w:val="000000" w:themeColor="text1"/>
          <w:sz w:val="24"/>
          <w:szCs w:val="24"/>
        </w:rPr>
      </w:pPr>
      <w:r w:rsidRPr="00EF5FDF">
        <w:rPr>
          <w:rFonts w:ascii="Times New Roman" w:hAnsi="Times New Roman" w:cs="Times New Roman"/>
          <w:b/>
          <w:bCs/>
          <w:color w:val="000000" w:themeColor="text1"/>
          <w:sz w:val="24"/>
          <w:szCs w:val="24"/>
        </w:rPr>
        <w:t>Code structure</w:t>
      </w:r>
    </w:p>
    <w:p w14:paraId="25886720" w14:textId="77777777" w:rsidR="002F7867" w:rsidRPr="00EF5FDF" w:rsidRDefault="002F7867" w:rsidP="00B21BB8">
      <w:pPr>
        <w:spacing w:after="0" w:line="360" w:lineRule="auto"/>
        <w:rPr>
          <w:rFonts w:ascii="Times New Roman" w:hAnsi="Times New Roman" w:cs="Times New Roman"/>
          <w:b/>
          <w:bCs/>
          <w:color w:val="000000" w:themeColor="text1"/>
          <w:sz w:val="24"/>
          <w:szCs w:val="24"/>
        </w:rPr>
      </w:pPr>
    </w:p>
    <w:p w14:paraId="3989B841" w14:textId="39A90E8D" w:rsidR="002F7867" w:rsidRPr="00EF5FDF" w:rsidRDefault="00C520AE" w:rsidP="00B21BB8">
      <w:pPr>
        <w:spacing w:after="0" w:line="360" w:lineRule="auto"/>
        <w:rPr>
          <w:rFonts w:ascii="Times New Roman" w:hAnsi="Times New Roman" w:cs="Times New Roman"/>
          <w:b/>
          <w:bCs/>
          <w:color w:val="000000" w:themeColor="text1"/>
          <w:sz w:val="24"/>
          <w:szCs w:val="24"/>
        </w:rPr>
      </w:pPr>
      <w:r w:rsidRPr="00EF5FDF">
        <w:rPr>
          <w:rFonts w:ascii="Times New Roman" w:hAnsi="Times New Roman" w:cs="Times New Roman"/>
          <w:noProof/>
          <w:color w:val="000000" w:themeColor="text1"/>
        </w:rPr>
        <w:drawing>
          <wp:inline distT="0" distB="0" distL="0" distR="0" wp14:anchorId="15062609" wp14:editId="48CFB72A">
            <wp:extent cx="5943600" cy="3191510"/>
            <wp:effectExtent l="0" t="0" r="0" b="889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1510"/>
                    </a:xfrm>
                    <a:prstGeom prst="rect">
                      <a:avLst/>
                    </a:prstGeom>
                  </pic:spPr>
                </pic:pic>
              </a:graphicData>
            </a:graphic>
          </wp:inline>
        </w:drawing>
      </w:r>
    </w:p>
    <w:p w14:paraId="6DE1D061" w14:textId="20F67211" w:rsidR="002F7867" w:rsidRPr="00EF5FDF" w:rsidRDefault="00907EB9" w:rsidP="00907EB9">
      <w:pPr>
        <w:pStyle w:val="Caption"/>
        <w:jc w:val="center"/>
        <w:rPr>
          <w:rFonts w:ascii="Times New Roman" w:hAnsi="Times New Roman" w:cs="Times New Roman"/>
          <w:b/>
          <w:bCs/>
          <w:i w:val="0"/>
          <w:iCs w:val="0"/>
          <w:color w:val="000000" w:themeColor="text1"/>
          <w:sz w:val="24"/>
          <w:szCs w:val="24"/>
        </w:rPr>
      </w:pPr>
      <w:bookmarkStart w:id="16" w:name="_Toc171689112"/>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5</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Code structure of Influence of coil diameters - 1D</w:t>
      </w:r>
      <w:bookmarkEnd w:id="16"/>
    </w:p>
    <w:p w14:paraId="61BC6991" w14:textId="77777777" w:rsidR="00B979DE" w:rsidRPr="00EF5FDF" w:rsidRDefault="00B979DE" w:rsidP="00B21BB8">
      <w:pPr>
        <w:spacing w:after="0" w:line="360" w:lineRule="auto"/>
        <w:rPr>
          <w:rFonts w:ascii="Times New Roman" w:hAnsi="Times New Roman" w:cs="Times New Roman"/>
          <w:b/>
          <w:bCs/>
          <w:color w:val="000000" w:themeColor="text1"/>
          <w:sz w:val="24"/>
          <w:szCs w:val="24"/>
        </w:rPr>
      </w:pPr>
    </w:p>
    <w:p w14:paraId="26D680F3" w14:textId="77777777" w:rsidR="00B979DE" w:rsidRPr="00EF5FDF" w:rsidRDefault="00B979DE" w:rsidP="00B21BB8">
      <w:pPr>
        <w:spacing w:after="0" w:line="360" w:lineRule="auto"/>
        <w:rPr>
          <w:rFonts w:ascii="Times New Roman" w:hAnsi="Times New Roman" w:cs="Times New Roman"/>
          <w:b/>
          <w:bCs/>
          <w:color w:val="000000" w:themeColor="text1"/>
          <w:sz w:val="24"/>
          <w:szCs w:val="24"/>
        </w:rPr>
      </w:pPr>
    </w:p>
    <w:p w14:paraId="088D668F" w14:textId="77777777" w:rsidR="007D4AD4" w:rsidRPr="00EF5FDF" w:rsidRDefault="007D4AD4" w:rsidP="00B21BB8">
      <w:pPr>
        <w:spacing w:after="0" w:line="360" w:lineRule="auto"/>
        <w:rPr>
          <w:rFonts w:ascii="Times New Roman" w:hAnsi="Times New Roman" w:cs="Times New Roman"/>
          <w:b/>
          <w:bCs/>
          <w:color w:val="000000" w:themeColor="text1"/>
          <w:sz w:val="24"/>
          <w:szCs w:val="24"/>
        </w:rPr>
      </w:pPr>
    </w:p>
    <w:p w14:paraId="25D731A2" w14:textId="77777777" w:rsidR="00B979DE" w:rsidRPr="00EF5FDF" w:rsidRDefault="00B979DE" w:rsidP="00B21BB8">
      <w:pPr>
        <w:spacing w:after="0" w:line="360" w:lineRule="auto"/>
        <w:rPr>
          <w:rFonts w:ascii="Times New Roman" w:hAnsi="Times New Roman" w:cs="Times New Roman"/>
          <w:b/>
          <w:bCs/>
          <w:color w:val="000000" w:themeColor="text1"/>
          <w:sz w:val="24"/>
          <w:szCs w:val="24"/>
        </w:rPr>
      </w:pPr>
    </w:p>
    <w:p w14:paraId="0A3BDB3F" w14:textId="77777777" w:rsidR="002F7867" w:rsidRPr="00EF5FDF" w:rsidRDefault="002F7867" w:rsidP="00B21BB8">
      <w:pPr>
        <w:spacing w:after="0" w:line="360" w:lineRule="auto"/>
        <w:rPr>
          <w:rFonts w:ascii="Times New Roman" w:hAnsi="Times New Roman" w:cs="Times New Roman"/>
          <w:b/>
          <w:bCs/>
          <w:color w:val="000000" w:themeColor="text1"/>
          <w:sz w:val="24"/>
          <w:szCs w:val="24"/>
        </w:rPr>
      </w:pPr>
    </w:p>
    <w:p w14:paraId="3791BF92" w14:textId="1891C48C" w:rsidR="002F7867" w:rsidRPr="00EF5FDF" w:rsidRDefault="002F7867" w:rsidP="004F5571">
      <w:pPr>
        <w:pStyle w:val="Heading3"/>
        <w:rPr>
          <w:rFonts w:cs="Times New Roman"/>
          <w:color w:val="000000" w:themeColor="text1"/>
        </w:rPr>
      </w:pPr>
      <w:bookmarkStart w:id="17" w:name="_Toc171689065"/>
      <w:r w:rsidRPr="00EF5FDF">
        <w:rPr>
          <w:rFonts w:cs="Times New Roman"/>
          <w:color w:val="000000" w:themeColor="text1"/>
        </w:rPr>
        <w:lastRenderedPageBreak/>
        <w:t>Influence of coil diameters - 2D</w:t>
      </w:r>
      <w:bookmarkEnd w:id="17"/>
    </w:p>
    <w:p w14:paraId="3C048F8C" w14:textId="77777777" w:rsidR="002F7867" w:rsidRPr="00EF5FDF" w:rsidRDefault="002F7867" w:rsidP="00B21BB8">
      <w:pPr>
        <w:spacing w:after="0" w:line="360" w:lineRule="auto"/>
        <w:ind w:left="360"/>
        <w:rPr>
          <w:rFonts w:ascii="Times New Roman" w:hAnsi="Times New Roman" w:cs="Times New Roman"/>
          <w:b/>
          <w:bCs/>
          <w:color w:val="000000" w:themeColor="text1"/>
          <w:kern w:val="0"/>
          <w:sz w:val="24"/>
          <w:szCs w:val="24"/>
          <w14:ligatures w14:val="none"/>
        </w:rPr>
      </w:pPr>
    </w:p>
    <w:p w14:paraId="07D18077" w14:textId="27E2BFE6" w:rsidR="002F7867" w:rsidRDefault="002F7867" w:rsidP="00B21BB8">
      <w:pPr>
        <w:pStyle w:val="ListParagraph"/>
        <w:numPr>
          <w:ilvl w:val="0"/>
          <w:numId w:val="21"/>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Execution file</w:t>
      </w:r>
      <w:r w:rsidRPr="00EF5FDF">
        <w:rPr>
          <w:rFonts w:ascii="Times New Roman" w:hAnsi="Times New Roman" w:cs="Times New Roman"/>
          <w:color w:val="000000" w:themeColor="text1"/>
          <w:sz w:val="24"/>
          <w:szCs w:val="24"/>
        </w:rPr>
        <w:t>: geometry2d_investigation_v2.py</w:t>
      </w:r>
    </w:p>
    <w:p w14:paraId="38EB53DD" w14:textId="318BD1DD" w:rsidR="003B45CA" w:rsidRPr="003B45CA" w:rsidRDefault="003B45CA" w:rsidP="003B45CA">
      <w:pPr>
        <w:pStyle w:val="ListParagraph"/>
        <w:numPr>
          <w:ilvl w:val="0"/>
          <w:numId w:val="21"/>
        </w:num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Folder name that contains the execution file</w:t>
      </w:r>
      <w:r>
        <w:rPr>
          <w:rFonts w:ascii="Times New Roman" w:hAnsi="Times New Roman" w:cs="Times New Roman"/>
          <w:color w:val="000000" w:themeColor="text1"/>
          <w:sz w:val="24"/>
          <w:szCs w:val="24"/>
        </w:rPr>
        <w:t>: ‘</w:t>
      </w:r>
      <w:proofErr w:type="spellStart"/>
      <w:r>
        <w:rPr>
          <w:rFonts w:ascii="Times New Roman" w:hAnsi="Times New Roman" w:cs="Times New Roman"/>
          <w:color w:val="000000" w:themeColor="text1"/>
          <w:sz w:val="24"/>
          <w:szCs w:val="24"/>
        </w:rPr>
        <w:t>Analytical_Models</w:t>
      </w:r>
      <w:proofErr w:type="spellEnd"/>
      <w:r>
        <w:rPr>
          <w:rFonts w:ascii="Times New Roman" w:hAnsi="Times New Roman" w:cs="Times New Roman"/>
          <w:color w:val="000000" w:themeColor="text1"/>
          <w:sz w:val="24"/>
          <w:szCs w:val="24"/>
        </w:rPr>
        <w:t xml:space="preserve">’ – ‘Python code for </w:t>
      </w:r>
      <w:proofErr w:type="gramStart"/>
      <w:r>
        <w:rPr>
          <w:rFonts w:ascii="Times New Roman" w:hAnsi="Times New Roman" w:cs="Times New Roman"/>
          <w:color w:val="000000" w:themeColor="text1"/>
          <w:sz w:val="24"/>
          <w:szCs w:val="24"/>
        </w:rPr>
        <w:t>release</w:t>
      </w:r>
      <w:proofErr w:type="gramEnd"/>
      <w:r>
        <w:rPr>
          <w:rFonts w:ascii="Times New Roman" w:hAnsi="Times New Roman" w:cs="Times New Roman"/>
          <w:color w:val="000000" w:themeColor="text1"/>
          <w:sz w:val="24"/>
          <w:szCs w:val="24"/>
        </w:rPr>
        <w:t xml:space="preserve">’ </w:t>
      </w:r>
    </w:p>
    <w:p w14:paraId="3ADDFC1B" w14:textId="572E9E5F" w:rsidR="00E71080" w:rsidRPr="00EF5FDF" w:rsidRDefault="00E71080" w:rsidP="00B21BB8">
      <w:pPr>
        <w:pStyle w:val="ListParagraph"/>
        <w:numPr>
          <w:ilvl w:val="0"/>
          <w:numId w:val="21"/>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Description</w:t>
      </w:r>
      <w:r w:rsidRPr="00EF5FDF">
        <w:rPr>
          <w:rFonts w:ascii="Times New Roman" w:hAnsi="Times New Roman" w:cs="Times New Roman"/>
          <w:color w:val="000000" w:themeColor="text1"/>
          <w:sz w:val="24"/>
          <w:szCs w:val="24"/>
        </w:rPr>
        <w:t>: Analyze 2d array of actuators approximated with gaussian function of influence and the spacing between them for normalized dimensions</w:t>
      </w:r>
    </w:p>
    <w:p w14:paraId="0B3A118D" w14:textId="36D365BB" w:rsidR="002F7867" w:rsidRPr="00EF5FDF" w:rsidRDefault="002F7867" w:rsidP="00B21BB8">
      <w:pPr>
        <w:pStyle w:val="ListParagraph"/>
        <w:numPr>
          <w:ilvl w:val="0"/>
          <w:numId w:val="21"/>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Input</w:t>
      </w:r>
      <w:r w:rsidR="0019134F" w:rsidRPr="00EF5FDF">
        <w:rPr>
          <w:rFonts w:ascii="Times New Roman" w:hAnsi="Times New Roman" w:cs="Times New Roman"/>
          <w:b/>
          <w:bCs/>
          <w:color w:val="000000" w:themeColor="text1"/>
          <w:sz w:val="24"/>
          <w:szCs w:val="24"/>
        </w:rPr>
        <w:t>s</w:t>
      </w:r>
      <w:r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lang w:val="pt-BR"/>
        </w:rPr>
        <w:t xml:space="preserve">Normalized minimal actuator diameter, </w:t>
      </w:r>
      <w:proofErr w:type="gramStart"/>
      <w:r w:rsidRPr="00EF5FDF">
        <w:rPr>
          <w:rFonts w:ascii="Times New Roman" w:hAnsi="Times New Roman" w:cs="Times New Roman"/>
          <w:color w:val="000000" w:themeColor="text1"/>
          <w:sz w:val="24"/>
          <w:szCs w:val="24"/>
          <w:lang w:val="pt-BR"/>
        </w:rPr>
        <w:t>Normalized</w:t>
      </w:r>
      <w:proofErr w:type="gramEnd"/>
      <w:r w:rsidRPr="00EF5FDF">
        <w:rPr>
          <w:rFonts w:ascii="Times New Roman" w:hAnsi="Times New Roman" w:cs="Times New Roman"/>
          <w:color w:val="000000" w:themeColor="text1"/>
          <w:sz w:val="24"/>
          <w:szCs w:val="24"/>
          <w:lang w:val="pt-BR"/>
        </w:rPr>
        <w:t xml:space="preserve"> maximum actuator diameter, </w:t>
      </w:r>
      <w:r w:rsidRPr="00EF5FDF">
        <w:rPr>
          <w:rFonts w:ascii="Times New Roman" w:hAnsi="Times New Roman" w:cs="Times New Roman"/>
          <w:color w:val="000000" w:themeColor="text1"/>
          <w:sz w:val="24"/>
          <w:szCs w:val="24"/>
        </w:rPr>
        <w:t>Number of actuator in every dimension</w:t>
      </w:r>
    </w:p>
    <w:p w14:paraId="4DC00A2A" w14:textId="2B0320B1" w:rsidR="002F7867" w:rsidRPr="00EF5FDF" w:rsidRDefault="002F7867" w:rsidP="00B21BB8">
      <w:pPr>
        <w:pStyle w:val="ListParagraph"/>
        <w:numPr>
          <w:ilvl w:val="0"/>
          <w:numId w:val="21"/>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Outputs from codes</w:t>
      </w:r>
      <w:r w:rsidRPr="00EF5FDF">
        <w:rPr>
          <w:rFonts w:ascii="Times New Roman" w:hAnsi="Times New Roman" w:cs="Times New Roman"/>
          <w:color w:val="000000" w:themeColor="text1"/>
          <w:sz w:val="24"/>
          <w:szCs w:val="24"/>
        </w:rPr>
        <w:t>: 2D field superposition of various diameter actuators, RMSE response over full mirror and actuator size, RMSE response over partial area of the mirror for a various actuator diameter</w:t>
      </w:r>
    </w:p>
    <w:p w14:paraId="5B52D316" w14:textId="77777777" w:rsidR="002F7867" w:rsidRPr="00EF5FDF" w:rsidRDefault="002F7867" w:rsidP="00B21BB8">
      <w:pPr>
        <w:pStyle w:val="ListParagraph"/>
        <w:numPr>
          <w:ilvl w:val="0"/>
          <w:numId w:val="21"/>
        </w:numPr>
        <w:spacing w:after="0" w:line="360" w:lineRule="auto"/>
        <w:rPr>
          <w:rFonts w:ascii="Times New Roman" w:hAnsi="Times New Roman" w:cs="Times New Roman"/>
          <w:b/>
          <w:bCs/>
          <w:color w:val="000000" w:themeColor="text1"/>
          <w:sz w:val="24"/>
          <w:szCs w:val="24"/>
        </w:rPr>
      </w:pPr>
      <w:r w:rsidRPr="00EF5FDF">
        <w:rPr>
          <w:rFonts w:ascii="Times New Roman" w:hAnsi="Times New Roman" w:cs="Times New Roman"/>
          <w:b/>
          <w:bCs/>
          <w:color w:val="000000" w:themeColor="text1"/>
          <w:sz w:val="24"/>
          <w:szCs w:val="24"/>
        </w:rPr>
        <w:t>Code structure</w:t>
      </w:r>
    </w:p>
    <w:p w14:paraId="59BBAD80" w14:textId="77777777" w:rsidR="002F7867" w:rsidRPr="00EF5FDF" w:rsidRDefault="002F7867" w:rsidP="00B21BB8">
      <w:pPr>
        <w:spacing w:after="0" w:line="360" w:lineRule="auto"/>
        <w:rPr>
          <w:rFonts w:ascii="Times New Roman" w:hAnsi="Times New Roman" w:cs="Times New Roman"/>
          <w:b/>
          <w:bCs/>
          <w:color w:val="000000" w:themeColor="text1"/>
          <w:kern w:val="0"/>
          <w:sz w:val="24"/>
          <w:szCs w:val="24"/>
          <w14:ligatures w14:val="none"/>
        </w:rPr>
      </w:pPr>
    </w:p>
    <w:p w14:paraId="68FA1CC0" w14:textId="7ADE3520" w:rsidR="002F7867" w:rsidRPr="00EF5FDF" w:rsidRDefault="00C520AE" w:rsidP="00B21BB8">
      <w:pPr>
        <w:spacing w:after="0" w:line="360" w:lineRule="auto"/>
        <w:rPr>
          <w:rFonts w:ascii="Times New Roman" w:hAnsi="Times New Roman" w:cs="Times New Roman"/>
          <w:b/>
          <w:bCs/>
          <w:color w:val="000000" w:themeColor="text1"/>
          <w:kern w:val="0"/>
          <w:sz w:val="24"/>
          <w:szCs w:val="24"/>
          <w14:ligatures w14:val="none"/>
        </w:rPr>
      </w:pPr>
      <w:r w:rsidRPr="00EF5FDF">
        <w:rPr>
          <w:rFonts w:ascii="Times New Roman" w:hAnsi="Times New Roman" w:cs="Times New Roman"/>
          <w:noProof/>
          <w:color w:val="000000" w:themeColor="text1"/>
        </w:rPr>
        <w:drawing>
          <wp:inline distT="0" distB="0" distL="0" distR="0" wp14:anchorId="33837C95" wp14:editId="3F0E381C">
            <wp:extent cx="5943600" cy="3232150"/>
            <wp:effectExtent l="0" t="0" r="0" b="635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2150"/>
                    </a:xfrm>
                    <a:prstGeom prst="rect">
                      <a:avLst/>
                    </a:prstGeom>
                  </pic:spPr>
                </pic:pic>
              </a:graphicData>
            </a:graphic>
          </wp:inline>
        </w:drawing>
      </w:r>
    </w:p>
    <w:p w14:paraId="38597516" w14:textId="7728E452" w:rsidR="002F7867" w:rsidRPr="00EF5FDF" w:rsidRDefault="00907EB9" w:rsidP="00907EB9">
      <w:pPr>
        <w:pStyle w:val="Caption"/>
        <w:jc w:val="center"/>
        <w:rPr>
          <w:rFonts w:ascii="Times New Roman" w:hAnsi="Times New Roman" w:cs="Times New Roman"/>
          <w:b/>
          <w:bCs/>
          <w:i w:val="0"/>
          <w:iCs w:val="0"/>
          <w:color w:val="000000" w:themeColor="text1"/>
          <w:sz w:val="24"/>
          <w:szCs w:val="24"/>
        </w:rPr>
      </w:pPr>
      <w:bookmarkStart w:id="18" w:name="_Toc171689113"/>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6</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Code structure of Influence of coil diameters – 2D</w:t>
      </w:r>
      <w:bookmarkEnd w:id="18"/>
    </w:p>
    <w:p w14:paraId="66ED102A" w14:textId="77777777" w:rsidR="002F7867" w:rsidRPr="00EF5FDF" w:rsidRDefault="002F7867" w:rsidP="00B21BB8">
      <w:pPr>
        <w:spacing w:after="0" w:line="360" w:lineRule="auto"/>
        <w:rPr>
          <w:rFonts w:ascii="Times New Roman" w:hAnsi="Times New Roman" w:cs="Times New Roman"/>
          <w:b/>
          <w:bCs/>
          <w:color w:val="000000" w:themeColor="text1"/>
          <w:kern w:val="0"/>
          <w:sz w:val="24"/>
          <w:szCs w:val="24"/>
          <w14:ligatures w14:val="none"/>
        </w:rPr>
      </w:pPr>
    </w:p>
    <w:p w14:paraId="24FC273B" w14:textId="77777777" w:rsidR="00B979DE" w:rsidRPr="00EF5FDF" w:rsidRDefault="00B979DE" w:rsidP="00B21BB8">
      <w:pPr>
        <w:spacing w:after="0" w:line="360" w:lineRule="auto"/>
        <w:rPr>
          <w:rFonts w:ascii="Times New Roman" w:hAnsi="Times New Roman" w:cs="Times New Roman"/>
          <w:b/>
          <w:bCs/>
          <w:color w:val="000000" w:themeColor="text1"/>
          <w:kern w:val="0"/>
          <w:sz w:val="24"/>
          <w:szCs w:val="24"/>
          <w14:ligatures w14:val="none"/>
        </w:rPr>
      </w:pPr>
    </w:p>
    <w:p w14:paraId="6104D20C" w14:textId="77777777" w:rsidR="002F7867" w:rsidRPr="00EF5FDF" w:rsidRDefault="002F7867" w:rsidP="00B21BB8">
      <w:pPr>
        <w:spacing w:after="0" w:line="360" w:lineRule="auto"/>
        <w:rPr>
          <w:rFonts w:ascii="Times New Roman" w:hAnsi="Times New Roman" w:cs="Times New Roman"/>
          <w:b/>
          <w:bCs/>
          <w:color w:val="000000" w:themeColor="text1"/>
          <w:kern w:val="0"/>
          <w:sz w:val="24"/>
          <w:szCs w:val="24"/>
          <w14:ligatures w14:val="none"/>
        </w:rPr>
      </w:pPr>
    </w:p>
    <w:p w14:paraId="6D6F1928" w14:textId="5C6C1926" w:rsidR="002F7867" w:rsidRPr="00EF5FDF" w:rsidRDefault="002F7867" w:rsidP="004F5571">
      <w:pPr>
        <w:pStyle w:val="Heading3"/>
        <w:rPr>
          <w:rFonts w:cs="Times New Roman"/>
          <w:color w:val="000000" w:themeColor="text1"/>
        </w:rPr>
      </w:pPr>
      <w:bookmarkStart w:id="19" w:name="_Toc171689066"/>
      <w:r w:rsidRPr="00EF5FDF">
        <w:rPr>
          <w:rFonts w:cs="Times New Roman"/>
          <w:color w:val="000000" w:themeColor="text1"/>
        </w:rPr>
        <w:lastRenderedPageBreak/>
        <w:t>Magnetic field calculation of single tilted coil</w:t>
      </w:r>
      <w:bookmarkEnd w:id="19"/>
    </w:p>
    <w:p w14:paraId="24D8D391" w14:textId="77777777" w:rsidR="002F7867" w:rsidRPr="00EF5FDF" w:rsidRDefault="002F7867" w:rsidP="00B21BB8">
      <w:pPr>
        <w:spacing w:after="0" w:line="360" w:lineRule="auto"/>
        <w:rPr>
          <w:rFonts w:ascii="Times New Roman" w:hAnsi="Times New Roman" w:cs="Times New Roman"/>
          <w:b/>
          <w:bCs/>
          <w:color w:val="000000" w:themeColor="text1"/>
          <w:kern w:val="0"/>
          <w:sz w:val="24"/>
          <w:szCs w:val="24"/>
          <w14:ligatures w14:val="none"/>
        </w:rPr>
      </w:pPr>
    </w:p>
    <w:p w14:paraId="0F30A455" w14:textId="6F32BF93" w:rsidR="002F7867" w:rsidRDefault="002F7867" w:rsidP="00B21BB8">
      <w:pPr>
        <w:pStyle w:val="ListParagraph"/>
        <w:numPr>
          <w:ilvl w:val="0"/>
          <w:numId w:val="21"/>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Execution file</w:t>
      </w:r>
      <w:r w:rsidRPr="00EF5FDF">
        <w:rPr>
          <w:rFonts w:ascii="Times New Roman" w:hAnsi="Times New Roman" w:cs="Times New Roman"/>
          <w:color w:val="000000" w:themeColor="text1"/>
          <w:sz w:val="24"/>
          <w:szCs w:val="24"/>
        </w:rPr>
        <w:t>: magnetic_field.py</w:t>
      </w:r>
    </w:p>
    <w:p w14:paraId="5BA619EF" w14:textId="723140D1" w:rsidR="003B45CA" w:rsidRPr="003B45CA" w:rsidRDefault="003B45CA" w:rsidP="003B45CA">
      <w:pPr>
        <w:pStyle w:val="ListParagraph"/>
        <w:numPr>
          <w:ilvl w:val="0"/>
          <w:numId w:val="21"/>
        </w:num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Folder name that contains the execution file</w:t>
      </w:r>
      <w:r>
        <w:rPr>
          <w:rFonts w:ascii="Times New Roman" w:hAnsi="Times New Roman" w:cs="Times New Roman"/>
          <w:color w:val="000000" w:themeColor="text1"/>
          <w:sz w:val="24"/>
          <w:szCs w:val="24"/>
        </w:rPr>
        <w:t>: ‘</w:t>
      </w:r>
      <w:proofErr w:type="spellStart"/>
      <w:r>
        <w:rPr>
          <w:rFonts w:ascii="Times New Roman" w:hAnsi="Times New Roman" w:cs="Times New Roman"/>
          <w:color w:val="000000" w:themeColor="text1"/>
          <w:sz w:val="24"/>
          <w:szCs w:val="24"/>
        </w:rPr>
        <w:t>Analytical_Models</w:t>
      </w:r>
      <w:proofErr w:type="spellEnd"/>
      <w:r>
        <w:rPr>
          <w:rFonts w:ascii="Times New Roman" w:hAnsi="Times New Roman" w:cs="Times New Roman"/>
          <w:color w:val="000000" w:themeColor="text1"/>
          <w:sz w:val="24"/>
          <w:szCs w:val="24"/>
        </w:rPr>
        <w:t xml:space="preserve">’ – ‘Python code for </w:t>
      </w:r>
      <w:proofErr w:type="gramStart"/>
      <w:r>
        <w:rPr>
          <w:rFonts w:ascii="Times New Roman" w:hAnsi="Times New Roman" w:cs="Times New Roman"/>
          <w:color w:val="000000" w:themeColor="text1"/>
          <w:sz w:val="24"/>
          <w:szCs w:val="24"/>
        </w:rPr>
        <w:t>release</w:t>
      </w:r>
      <w:proofErr w:type="gramEnd"/>
      <w:r>
        <w:rPr>
          <w:rFonts w:ascii="Times New Roman" w:hAnsi="Times New Roman" w:cs="Times New Roman"/>
          <w:color w:val="000000" w:themeColor="text1"/>
          <w:sz w:val="24"/>
          <w:szCs w:val="24"/>
        </w:rPr>
        <w:t xml:space="preserve">’ </w:t>
      </w:r>
    </w:p>
    <w:p w14:paraId="34192F55" w14:textId="1F4F2403" w:rsidR="00E71080" w:rsidRPr="00EF5FDF" w:rsidRDefault="00E71080" w:rsidP="00B21BB8">
      <w:pPr>
        <w:pStyle w:val="ListParagraph"/>
        <w:numPr>
          <w:ilvl w:val="0"/>
          <w:numId w:val="21"/>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Description</w:t>
      </w:r>
      <w:r w:rsidRPr="00EF5FDF">
        <w:rPr>
          <w:rFonts w:ascii="Times New Roman" w:hAnsi="Times New Roman" w:cs="Times New Roman"/>
          <w:color w:val="000000" w:themeColor="text1"/>
          <w:sz w:val="24"/>
          <w:szCs w:val="24"/>
        </w:rPr>
        <w:t>: Analyze the impact of tilt on the actuator magnetic influence function</w:t>
      </w:r>
    </w:p>
    <w:p w14:paraId="47C592AC" w14:textId="01FC555D" w:rsidR="002F7867" w:rsidRPr="00EF5FDF" w:rsidRDefault="002F7867" w:rsidP="00B21BB8">
      <w:pPr>
        <w:pStyle w:val="ListParagraph"/>
        <w:numPr>
          <w:ilvl w:val="0"/>
          <w:numId w:val="21"/>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Input</w:t>
      </w:r>
      <w:r w:rsidR="0019134F" w:rsidRPr="00EF5FDF">
        <w:rPr>
          <w:rFonts w:ascii="Times New Roman" w:hAnsi="Times New Roman" w:cs="Times New Roman"/>
          <w:b/>
          <w:bCs/>
          <w:color w:val="000000" w:themeColor="text1"/>
          <w:sz w:val="24"/>
          <w:szCs w:val="24"/>
        </w:rPr>
        <w:t>s</w:t>
      </w:r>
      <w:r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lang w:val="en-CA"/>
        </w:rPr>
        <w:t xml:space="preserve">Dimension to investigate the field for radial coordinate, Relative Permeability constant, Ferrofluid density, </w:t>
      </w:r>
      <w:r w:rsidRPr="00EF5FDF">
        <w:rPr>
          <w:rFonts w:ascii="Times New Roman" w:hAnsi="Times New Roman" w:cs="Times New Roman"/>
          <w:color w:val="000000" w:themeColor="text1"/>
          <w:sz w:val="24"/>
          <w:szCs w:val="24"/>
        </w:rPr>
        <w:t>Current in the coil, Coil radius</w:t>
      </w:r>
    </w:p>
    <w:p w14:paraId="6F9B41EE" w14:textId="78602E6F" w:rsidR="002F7867" w:rsidRPr="00EF5FDF" w:rsidRDefault="002F7867" w:rsidP="00B21BB8">
      <w:pPr>
        <w:pStyle w:val="ListParagraph"/>
        <w:numPr>
          <w:ilvl w:val="0"/>
          <w:numId w:val="21"/>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Outputs from codes</w:t>
      </w:r>
      <w:r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lang w:val="en-CA"/>
        </w:rPr>
        <w:t>Comparison of the expected ferrofluid surface deviation of a single coil for a flat surface and a tilted surface</w:t>
      </w:r>
    </w:p>
    <w:p w14:paraId="323D3E86" w14:textId="77777777" w:rsidR="002F7867" w:rsidRPr="00EF5FDF" w:rsidRDefault="002F7867" w:rsidP="00B21BB8">
      <w:pPr>
        <w:pStyle w:val="ListParagraph"/>
        <w:numPr>
          <w:ilvl w:val="0"/>
          <w:numId w:val="21"/>
        </w:numPr>
        <w:spacing w:after="0" w:line="360" w:lineRule="auto"/>
        <w:rPr>
          <w:rFonts w:ascii="Times New Roman" w:hAnsi="Times New Roman" w:cs="Times New Roman"/>
          <w:b/>
          <w:bCs/>
          <w:color w:val="000000" w:themeColor="text1"/>
          <w:sz w:val="24"/>
          <w:szCs w:val="24"/>
        </w:rPr>
      </w:pPr>
      <w:r w:rsidRPr="00EF5FDF">
        <w:rPr>
          <w:rFonts w:ascii="Times New Roman" w:hAnsi="Times New Roman" w:cs="Times New Roman"/>
          <w:b/>
          <w:bCs/>
          <w:color w:val="000000" w:themeColor="text1"/>
          <w:sz w:val="24"/>
          <w:szCs w:val="24"/>
        </w:rPr>
        <w:t>Code structure</w:t>
      </w:r>
    </w:p>
    <w:p w14:paraId="60FBA890" w14:textId="77777777" w:rsidR="00A40233" w:rsidRPr="00EF5FDF" w:rsidRDefault="00A40233" w:rsidP="00B21BB8">
      <w:pPr>
        <w:spacing w:after="0" w:line="360" w:lineRule="auto"/>
        <w:rPr>
          <w:rFonts w:ascii="Times New Roman" w:hAnsi="Times New Roman" w:cs="Times New Roman"/>
          <w:b/>
          <w:bCs/>
          <w:color w:val="000000" w:themeColor="text1"/>
          <w:kern w:val="0"/>
          <w:sz w:val="24"/>
          <w:szCs w:val="24"/>
          <w14:ligatures w14:val="none"/>
        </w:rPr>
      </w:pPr>
    </w:p>
    <w:p w14:paraId="5EB1F55D" w14:textId="452C517C" w:rsidR="00A40233" w:rsidRPr="00EF5FDF" w:rsidRDefault="00C520AE" w:rsidP="00B21BB8">
      <w:pPr>
        <w:spacing w:after="0" w:line="360" w:lineRule="auto"/>
        <w:rPr>
          <w:rFonts w:ascii="Times New Roman" w:hAnsi="Times New Roman" w:cs="Times New Roman"/>
          <w:b/>
          <w:bCs/>
          <w:color w:val="000000" w:themeColor="text1"/>
          <w:kern w:val="0"/>
          <w:sz w:val="24"/>
          <w:szCs w:val="24"/>
          <w14:ligatures w14:val="none"/>
        </w:rPr>
      </w:pPr>
      <w:r w:rsidRPr="00EF5FDF">
        <w:rPr>
          <w:rFonts w:ascii="Times New Roman" w:hAnsi="Times New Roman" w:cs="Times New Roman"/>
          <w:noProof/>
          <w:color w:val="000000" w:themeColor="text1"/>
        </w:rPr>
        <w:drawing>
          <wp:inline distT="0" distB="0" distL="0" distR="0" wp14:anchorId="503EE03B" wp14:editId="64A48508">
            <wp:extent cx="5943600" cy="2374265"/>
            <wp:effectExtent l="0" t="0" r="0" b="698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74265"/>
                    </a:xfrm>
                    <a:prstGeom prst="rect">
                      <a:avLst/>
                    </a:prstGeom>
                  </pic:spPr>
                </pic:pic>
              </a:graphicData>
            </a:graphic>
          </wp:inline>
        </w:drawing>
      </w:r>
    </w:p>
    <w:p w14:paraId="48CBA5E7" w14:textId="16B4C562" w:rsidR="003C530E" w:rsidRPr="00EF5FDF" w:rsidRDefault="00907EB9" w:rsidP="00907EB9">
      <w:pPr>
        <w:pStyle w:val="Caption"/>
        <w:jc w:val="center"/>
        <w:rPr>
          <w:rFonts w:ascii="Times New Roman" w:hAnsi="Times New Roman" w:cs="Times New Roman"/>
          <w:b/>
          <w:bCs/>
          <w:i w:val="0"/>
          <w:iCs w:val="0"/>
          <w:color w:val="000000" w:themeColor="text1"/>
          <w:sz w:val="24"/>
          <w:szCs w:val="24"/>
        </w:rPr>
      </w:pPr>
      <w:bookmarkStart w:id="20" w:name="_Ref163144306"/>
      <w:bookmarkStart w:id="21" w:name="_Toc171689114"/>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7</w:t>
      </w:r>
      <w:r w:rsidRPr="00EF5FDF">
        <w:rPr>
          <w:rFonts w:ascii="Times New Roman" w:hAnsi="Times New Roman" w:cs="Times New Roman"/>
          <w:i w:val="0"/>
          <w:iCs w:val="0"/>
          <w:color w:val="000000" w:themeColor="text1"/>
          <w:sz w:val="24"/>
          <w:szCs w:val="24"/>
        </w:rPr>
        <w:fldChar w:fldCharType="end"/>
      </w:r>
      <w:bookmarkEnd w:id="20"/>
      <w:r w:rsidRPr="00EF5FDF">
        <w:rPr>
          <w:rFonts w:ascii="Times New Roman" w:hAnsi="Times New Roman" w:cs="Times New Roman"/>
          <w:i w:val="0"/>
          <w:iCs w:val="0"/>
          <w:color w:val="000000" w:themeColor="text1"/>
          <w:sz w:val="24"/>
          <w:szCs w:val="24"/>
        </w:rPr>
        <w:t>. Code structure of Magnetic field calculation of single tilted coil</w:t>
      </w:r>
      <w:bookmarkEnd w:id="21"/>
    </w:p>
    <w:p w14:paraId="203B2982" w14:textId="77777777" w:rsidR="003C530E" w:rsidRPr="00EF5FDF" w:rsidRDefault="003C530E" w:rsidP="00B21BB8">
      <w:pPr>
        <w:spacing w:after="0" w:line="360" w:lineRule="auto"/>
        <w:rPr>
          <w:rFonts w:ascii="Times New Roman" w:hAnsi="Times New Roman" w:cs="Times New Roman"/>
          <w:b/>
          <w:bCs/>
          <w:color w:val="000000" w:themeColor="text1"/>
          <w:kern w:val="0"/>
          <w:sz w:val="24"/>
          <w:szCs w:val="24"/>
          <w14:ligatures w14:val="none"/>
        </w:rPr>
      </w:pPr>
    </w:p>
    <w:p w14:paraId="5189B95C" w14:textId="77777777" w:rsidR="003C530E" w:rsidRPr="00EF5FDF" w:rsidRDefault="003C530E" w:rsidP="00B21BB8">
      <w:pPr>
        <w:spacing w:after="0" w:line="360" w:lineRule="auto"/>
        <w:rPr>
          <w:rFonts w:ascii="Times New Roman" w:hAnsi="Times New Roman" w:cs="Times New Roman"/>
          <w:b/>
          <w:bCs/>
          <w:color w:val="000000" w:themeColor="text1"/>
          <w:kern w:val="0"/>
          <w:sz w:val="24"/>
          <w:szCs w:val="24"/>
          <w14:ligatures w14:val="none"/>
        </w:rPr>
      </w:pPr>
    </w:p>
    <w:p w14:paraId="246214D9" w14:textId="77777777" w:rsidR="003C530E" w:rsidRPr="00EF5FDF" w:rsidRDefault="003C530E" w:rsidP="00B21BB8">
      <w:pPr>
        <w:spacing w:after="0" w:line="360" w:lineRule="auto"/>
        <w:rPr>
          <w:rFonts w:ascii="Times New Roman" w:hAnsi="Times New Roman" w:cs="Times New Roman"/>
          <w:b/>
          <w:bCs/>
          <w:color w:val="000000" w:themeColor="text1"/>
          <w:kern w:val="0"/>
          <w:sz w:val="24"/>
          <w:szCs w:val="24"/>
          <w14:ligatures w14:val="none"/>
        </w:rPr>
      </w:pPr>
    </w:p>
    <w:p w14:paraId="3EC1D385" w14:textId="77777777" w:rsidR="00C520AE" w:rsidRPr="00EF5FDF" w:rsidRDefault="00C520AE" w:rsidP="00B21BB8">
      <w:pPr>
        <w:spacing w:after="0" w:line="360" w:lineRule="auto"/>
        <w:rPr>
          <w:rFonts w:ascii="Times New Roman" w:hAnsi="Times New Roman" w:cs="Times New Roman"/>
          <w:b/>
          <w:bCs/>
          <w:color w:val="000000" w:themeColor="text1"/>
          <w:kern w:val="0"/>
          <w:sz w:val="24"/>
          <w:szCs w:val="24"/>
          <w14:ligatures w14:val="none"/>
        </w:rPr>
      </w:pPr>
    </w:p>
    <w:p w14:paraId="1F7EA4C2" w14:textId="77777777" w:rsidR="00C520AE" w:rsidRPr="00EF5FDF" w:rsidRDefault="00C520AE" w:rsidP="00B21BB8">
      <w:pPr>
        <w:spacing w:after="0" w:line="360" w:lineRule="auto"/>
        <w:rPr>
          <w:rFonts w:ascii="Times New Roman" w:hAnsi="Times New Roman" w:cs="Times New Roman"/>
          <w:b/>
          <w:bCs/>
          <w:color w:val="000000" w:themeColor="text1"/>
          <w:kern w:val="0"/>
          <w:sz w:val="24"/>
          <w:szCs w:val="24"/>
          <w14:ligatures w14:val="none"/>
        </w:rPr>
      </w:pPr>
    </w:p>
    <w:p w14:paraId="43B6E4F3" w14:textId="77777777" w:rsidR="00C520AE" w:rsidRPr="00EF5FDF" w:rsidRDefault="00C520AE" w:rsidP="00B21BB8">
      <w:pPr>
        <w:spacing w:after="0" w:line="360" w:lineRule="auto"/>
        <w:rPr>
          <w:rFonts w:ascii="Times New Roman" w:hAnsi="Times New Roman" w:cs="Times New Roman"/>
          <w:b/>
          <w:bCs/>
          <w:color w:val="000000" w:themeColor="text1"/>
          <w:kern w:val="0"/>
          <w:sz w:val="24"/>
          <w:szCs w:val="24"/>
          <w14:ligatures w14:val="none"/>
        </w:rPr>
      </w:pPr>
    </w:p>
    <w:p w14:paraId="172E4DC7" w14:textId="77777777" w:rsidR="003C530E" w:rsidRPr="00EF5FDF" w:rsidRDefault="003C530E" w:rsidP="00B21BB8">
      <w:pPr>
        <w:spacing w:after="0" w:line="360" w:lineRule="auto"/>
        <w:rPr>
          <w:rFonts w:ascii="Times New Roman" w:hAnsi="Times New Roman" w:cs="Times New Roman"/>
          <w:b/>
          <w:bCs/>
          <w:color w:val="000000" w:themeColor="text1"/>
          <w:kern w:val="0"/>
          <w:sz w:val="24"/>
          <w:szCs w:val="24"/>
          <w14:ligatures w14:val="none"/>
        </w:rPr>
      </w:pPr>
    </w:p>
    <w:p w14:paraId="618F5250" w14:textId="77777777" w:rsidR="007D4AD4" w:rsidRPr="00EF5FDF" w:rsidRDefault="007D4AD4" w:rsidP="00B21BB8">
      <w:pPr>
        <w:spacing w:after="0" w:line="360" w:lineRule="auto"/>
        <w:rPr>
          <w:rFonts w:ascii="Times New Roman" w:hAnsi="Times New Roman" w:cs="Times New Roman"/>
          <w:b/>
          <w:bCs/>
          <w:color w:val="000000" w:themeColor="text1"/>
          <w:kern w:val="0"/>
          <w:sz w:val="24"/>
          <w:szCs w:val="24"/>
          <w14:ligatures w14:val="none"/>
        </w:rPr>
      </w:pPr>
    </w:p>
    <w:p w14:paraId="71B74CA1" w14:textId="77777777" w:rsidR="00B979DE" w:rsidRPr="00EF5FDF" w:rsidRDefault="00B979DE" w:rsidP="00B21BB8">
      <w:pPr>
        <w:spacing w:after="0" w:line="360" w:lineRule="auto"/>
        <w:rPr>
          <w:rFonts w:ascii="Times New Roman" w:hAnsi="Times New Roman" w:cs="Times New Roman"/>
          <w:b/>
          <w:bCs/>
          <w:color w:val="000000" w:themeColor="text1"/>
          <w:kern w:val="0"/>
          <w:sz w:val="24"/>
          <w:szCs w:val="24"/>
          <w14:ligatures w14:val="none"/>
        </w:rPr>
      </w:pPr>
    </w:p>
    <w:p w14:paraId="19CCD1DE" w14:textId="6870C989" w:rsidR="003C530E" w:rsidRPr="00EF5FDF" w:rsidRDefault="003C530E" w:rsidP="004F5571">
      <w:pPr>
        <w:pStyle w:val="Heading2"/>
        <w:rPr>
          <w:rFonts w:cs="Times New Roman"/>
          <w:color w:val="000000" w:themeColor="text1"/>
        </w:rPr>
      </w:pPr>
      <w:bookmarkStart w:id="22" w:name="_Toc171689067"/>
      <w:r w:rsidRPr="00EF5FDF">
        <w:rPr>
          <w:rFonts w:cs="Times New Roman"/>
          <w:color w:val="000000" w:themeColor="text1"/>
        </w:rPr>
        <w:lastRenderedPageBreak/>
        <w:t xml:space="preserve">Modeling </w:t>
      </w:r>
      <w:r w:rsidR="00B20C97" w:rsidRPr="00EF5FDF">
        <w:rPr>
          <w:rFonts w:cs="Times New Roman"/>
          <w:color w:val="000000" w:themeColor="text1"/>
        </w:rPr>
        <w:t>Approach</w:t>
      </w:r>
      <w:bookmarkEnd w:id="22"/>
    </w:p>
    <w:p w14:paraId="4872221A" w14:textId="77777777" w:rsidR="00B20C97" w:rsidRPr="00EF5FDF" w:rsidRDefault="00B20C97" w:rsidP="00B21BB8">
      <w:pPr>
        <w:spacing w:after="0" w:line="360" w:lineRule="auto"/>
        <w:rPr>
          <w:rFonts w:ascii="Times New Roman" w:hAnsi="Times New Roman" w:cs="Times New Roman"/>
          <w:b/>
          <w:bCs/>
          <w:color w:val="000000" w:themeColor="text1"/>
          <w:kern w:val="0"/>
          <w:sz w:val="32"/>
          <w:szCs w:val="32"/>
          <w14:ligatures w14:val="none"/>
        </w:rPr>
      </w:pPr>
    </w:p>
    <w:p w14:paraId="6D62103B" w14:textId="48D537C8" w:rsidR="00B20C97" w:rsidRPr="00EF5FDF" w:rsidRDefault="00B20C97" w:rsidP="00B21BB8">
      <w:pPr>
        <w:spacing w:line="360" w:lineRule="auto"/>
        <w:ind w:firstLine="360"/>
        <w:jc w:val="both"/>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The </w:t>
      </w:r>
      <w:r w:rsidR="00F738C6" w:rsidRPr="00EF5FDF">
        <w:rPr>
          <w:rFonts w:ascii="Times New Roman" w:hAnsi="Times New Roman" w:cs="Times New Roman"/>
          <w:color w:val="000000" w:themeColor="text1"/>
          <w:sz w:val="24"/>
          <w:szCs w:val="24"/>
        </w:rPr>
        <w:t xml:space="preserve">analytical formula that describes the surface deformation of ferrofluid in the </w:t>
      </w:r>
      <m:oMath>
        <m:r>
          <m:rPr>
            <m:sty m:val="p"/>
          </m:rPr>
          <w:rPr>
            <w:rFonts w:ascii="Cambria Math" w:hAnsi="Cambria Math" w:cs="Times New Roman"/>
            <w:color w:val="000000" w:themeColor="text1"/>
            <w:kern w:val="0"/>
            <w:sz w:val="24"/>
            <w:szCs w:val="24"/>
            <w14:ligatures w14:val="none"/>
          </w:rPr>
          <m:t>x</m:t>
        </m:r>
      </m:oMath>
      <w:r w:rsidR="00F738C6" w:rsidRPr="00EF5FDF">
        <w:rPr>
          <w:rFonts w:ascii="Times New Roman" w:hAnsi="Times New Roman" w:cs="Times New Roman"/>
          <w:color w:val="000000" w:themeColor="text1"/>
          <w:sz w:val="24"/>
          <w:szCs w:val="24"/>
        </w:rPr>
        <w:t xml:space="preserve"> and </w:t>
      </w:r>
      <m:oMath>
        <m:r>
          <m:rPr>
            <m:sty m:val="p"/>
          </m:rPr>
          <w:rPr>
            <w:rFonts w:ascii="Cambria Math" w:hAnsi="Cambria Math" w:cs="Times New Roman"/>
            <w:color w:val="000000" w:themeColor="text1"/>
            <w:kern w:val="0"/>
            <w:sz w:val="24"/>
            <w:szCs w:val="24"/>
            <w14:ligatures w14:val="none"/>
          </w:rPr>
          <m:t>y</m:t>
        </m:r>
      </m:oMath>
      <w:r w:rsidR="00F738C6" w:rsidRPr="00EF5FDF">
        <w:rPr>
          <w:rFonts w:ascii="Times New Roman" w:hAnsi="Times New Roman" w:cs="Times New Roman"/>
          <w:color w:val="000000" w:themeColor="text1"/>
          <w:sz w:val="24"/>
          <w:szCs w:val="24"/>
        </w:rPr>
        <w:t xml:space="preserve"> plan in the presence of a magnetic </w:t>
      </w:r>
      <w:r w:rsidR="00685B24" w:rsidRPr="00EF5FDF">
        <w:rPr>
          <w:rFonts w:ascii="Times New Roman" w:hAnsi="Times New Roman" w:cs="Times New Roman"/>
          <w:color w:val="000000" w:themeColor="text1"/>
          <w:sz w:val="24"/>
          <w:szCs w:val="24"/>
        </w:rPr>
        <w:t>fields</w:t>
      </w:r>
      <w:r w:rsidR="00F738C6" w:rsidRPr="00EF5FDF">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kern w:val="0"/>
            <w:sz w:val="24"/>
            <w:szCs w:val="24"/>
            <w14:ligatures w14:val="none"/>
          </w:rPr>
          <m:t>B</m:t>
        </m:r>
      </m:oMath>
      <w:r w:rsidR="00685B24" w:rsidRPr="00EF5FDF">
        <w:rPr>
          <w:rFonts w:ascii="Times New Roman" w:hAnsi="Times New Roman" w:cs="Times New Roman"/>
          <w:color w:val="000000" w:themeColor="text1"/>
          <w:kern w:val="0"/>
          <w:sz w:val="24"/>
          <w:szCs w:val="24"/>
          <w14:ligatures w14:val="none"/>
        </w:rPr>
        <w:t xml:space="preserve"> in </w:t>
      </w:r>
      <m:oMath>
        <m:r>
          <m:rPr>
            <m:sty m:val="p"/>
          </m:rPr>
          <w:rPr>
            <w:rFonts w:ascii="Cambria Math" w:hAnsi="Cambria Math" w:cs="Times New Roman"/>
            <w:color w:val="000000" w:themeColor="text1"/>
            <w:kern w:val="0"/>
            <w:sz w:val="24"/>
            <w:szCs w:val="24"/>
            <w14:ligatures w14:val="none"/>
          </w:rPr>
          <m:t>x, y, and z direction</m:t>
        </m:r>
      </m:oMath>
      <w:r w:rsidR="00F738C6" w:rsidRPr="00EF5FDF">
        <w:rPr>
          <w:rFonts w:ascii="Times New Roman" w:hAnsi="Times New Roman" w:cs="Times New Roman"/>
          <w:color w:val="000000" w:themeColor="text1"/>
          <w:sz w:val="24"/>
          <w:szCs w:val="24"/>
        </w:rPr>
        <w:t xml:space="preserve"> </w:t>
      </w:r>
      <w:r w:rsidR="00685B24" w:rsidRPr="00EF5FDF">
        <w:rPr>
          <w:rFonts w:ascii="Times New Roman" w:hAnsi="Times New Roman" w:cs="Times New Roman"/>
          <w:color w:val="000000" w:themeColor="text1"/>
          <w:sz w:val="24"/>
          <w:szCs w:val="24"/>
        </w:rPr>
        <w:t>are</w:t>
      </w:r>
      <w:r w:rsidR="00F738C6" w:rsidRPr="00EF5FDF">
        <w:rPr>
          <w:rFonts w:ascii="Times New Roman" w:hAnsi="Times New Roman" w:cs="Times New Roman"/>
          <w:color w:val="000000" w:themeColor="text1"/>
          <w:sz w:val="24"/>
          <w:szCs w:val="24"/>
        </w:rPr>
        <w:t xml:space="preserve"> given by [</w:t>
      </w:r>
      <w:hyperlink r:id="rId15" w:anchor="_Reference" w:history="1">
        <w:r w:rsidR="008D6D19" w:rsidRPr="00EF5FDF">
          <w:rPr>
            <w:rStyle w:val="Hyperlink"/>
            <w:rFonts w:ascii="Times New Roman" w:hAnsi="Times New Roman" w:cs="Times New Roman"/>
            <w:color w:val="000000" w:themeColor="text1"/>
            <w:kern w:val="0"/>
            <w:sz w:val="24"/>
            <w:szCs w:val="24"/>
            <w:u w:val="none"/>
            <w14:ligatures w14:val="none"/>
          </w:rPr>
          <w:t>1</w:t>
        </w:r>
      </w:hyperlink>
      <w:r w:rsidR="00F738C6" w:rsidRPr="00EF5FDF">
        <w:rPr>
          <w:rFonts w:ascii="Times New Roman" w:hAnsi="Times New Roman" w:cs="Times New Roman"/>
          <w:color w:val="000000" w:themeColor="text1"/>
          <w:sz w:val="24"/>
          <w:szCs w:val="24"/>
        </w:rPr>
        <w:t>]</w:t>
      </w:r>
      <w:r w:rsidRPr="00EF5FDF">
        <w:rPr>
          <w:rFonts w:ascii="Times New Roman" w:hAnsi="Times New Roman" w:cs="Times New Roman"/>
          <w:color w:val="000000" w:themeColor="text1"/>
          <w:sz w:val="24"/>
          <w:szCs w:val="24"/>
        </w:rPr>
        <w:t>:</w:t>
      </w:r>
    </w:p>
    <w:p w14:paraId="11CD6A22" w14:textId="77777777" w:rsidR="00685B24" w:rsidRPr="00EF5FDF" w:rsidRDefault="00685B24" w:rsidP="00B21BB8">
      <w:pPr>
        <w:spacing w:line="360" w:lineRule="auto"/>
        <w:ind w:firstLine="360"/>
        <w:jc w:val="both"/>
        <w:rPr>
          <w:rFonts w:ascii="Times New Roman" w:hAnsi="Times New Roman" w:cs="Times New Roman"/>
          <w:color w:val="000000" w:themeColor="text1"/>
          <w:sz w:val="24"/>
          <w:szCs w:val="24"/>
        </w:rPr>
      </w:pPr>
    </w:p>
    <w:p w14:paraId="66159E31" w14:textId="001D86FD" w:rsidR="00B20C97" w:rsidRPr="00EF5FDF" w:rsidRDefault="007F552D" w:rsidP="00B21BB8">
      <w:pPr>
        <w:spacing w:line="360" w:lineRule="auto"/>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h=</m:t>
          </m:r>
          <m:f>
            <m:fPr>
              <m:ctrlPr>
                <w:rPr>
                  <w:rFonts w:ascii="Cambria Math" w:hAnsi="Cambria Math" w:cs="Times New Roman"/>
                  <w:color w:val="000000" w:themeColor="text1"/>
                  <w:sz w:val="24"/>
                  <w:szCs w:val="24"/>
                  <w:lang w:eastAsia="en-US"/>
                </w:rPr>
              </m:ctrlPr>
            </m:fPr>
            <m:num>
              <m:d>
                <m:dPr>
                  <m:ctrlPr>
                    <w:rPr>
                      <w:rFonts w:ascii="Cambria Math" w:hAnsi="Cambria Math" w:cs="Times New Roman"/>
                      <w:color w:val="000000" w:themeColor="text1"/>
                      <w:sz w:val="24"/>
                      <w:szCs w:val="24"/>
                      <w:lang w:eastAsia="en-US"/>
                    </w:rPr>
                  </m:ctrlPr>
                </m:dPr>
                <m:e>
                  <m:sSub>
                    <m:sSubPr>
                      <m:ctrlPr>
                        <w:rPr>
                          <w:rFonts w:ascii="Cambria Math" w:hAnsi="Cambria Math" w:cs="Times New Roman"/>
                          <w:color w:val="000000" w:themeColor="text1"/>
                          <w:sz w:val="24"/>
                          <w:szCs w:val="24"/>
                          <w:lang w:eastAsia="en-US"/>
                        </w:rPr>
                      </m:ctrlPr>
                    </m:sSubPr>
                    <m:e>
                      <m:r>
                        <m:rPr>
                          <m:sty m:val="p"/>
                        </m:rPr>
                        <w:rPr>
                          <w:rFonts w:ascii="Cambria Math" w:hAnsi="Cambria Math" w:cs="Times New Roman"/>
                          <w:color w:val="000000" w:themeColor="text1"/>
                          <w:sz w:val="24"/>
                          <w:szCs w:val="24"/>
                        </w:rPr>
                        <m:t>μ</m:t>
                      </m:r>
                    </m:e>
                    <m:sub>
                      <m:r>
                        <m:rPr>
                          <m:sty m:val="p"/>
                        </m:rPr>
                        <w:rPr>
                          <w:rFonts w:ascii="Cambria Math" w:hAnsi="Cambria Math" w:cs="Times New Roman"/>
                          <w:color w:val="000000" w:themeColor="text1"/>
                          <w:sz w:val="24"/>
                          <w:szCs w:val="24"/>
                        </w:rPr>
                        <m:t>r</m:t>
                      </m:r>
                    </m:sub>
                  </m:sSub>
                  <m:r>
                    <m:rPr>
                      <m:sty m:val="p"/>
                    </m:rPr>
                    <w:rPr>
                      <w:rFonts w:ascii="Cambria Math" w:hAnsi="Cambria Math" w:cs="Times New Roman"/>
                      <w:color w:val="000000" w:themeColor="text1"/>
                      <w:sz w:val="24"/>
                      <w:szCs w:val="24"/>
                    </w:rPr>
                    <m:t>-1</m:t>
                  </m:r>
                </m:e>
              </m:d>
            </m:num>
            <m:den>
              <m:r>
                <m:rPr>
                  <m:sty m:val="p"/>
                </m:rPr>
                <w:rPr>
                  <w:rFonts w:ascii="Cambria Math" w:hAnsi="Cambria Math" w:cs="Times New Roman"/>
                  <w:color w:val="000000" w:themeColor="text1"/>
                  <w:sz w:val="24"/>
                  <w:szCs w:val="24"/>
                </w:rPr>
                <m:t>2</m:t>
              </m:r>
              <m:sSub>
                <m:sSubPr>
                  <m:ctrlPr>
                    <w:rPr>
                      <w:rFonts w:ascii="Cambria Math" w:hAnsi="Cambria Math" w:cs="Times New Roman"/>
                      <w:color w:val="000000" w:themeColor="text1"/>
                      <w:sz w:val="24"/>
                      <w:szCs w:val="24"/>
                      <w:lang w:eastAsia="en-US"/>
                    </w:rPr>
                  </m:ctrlPr>
                </m:sSubPr>
                <m:e>
                  <m:r>
                    <m:rPr>
                      <m:sty m:val="p"/>
                    </m:rPr>
                    <w:rPr>
                      <w:rFonts w:ascii="Cambria Math" w:hAnsi="Cambria Math" w:cs="Times New Roman"/>
                      <w:color w:val="000000" w:themeColor="text1"/>
                      <w:sz w:val="24"/>
                      <w:szCs w:val="24"/>
                    </w:rPr>
                    <m:t>μ</m:t>
                  </m:r>
                </m:e>
                <m:sub>
                  <m:r>
                    <m:rPr>
                      <m:sty m:val="p"/>
                    </m:rPr>
                    <w:rPr>
                      <w:rFonts w:ascii="Cambria Math" w:hAnsi="Cambria Math" w:cs="Times New Roman"/>
                      <w:color w:val="000000" w:themeColor="text1"/>
                      <w:sz w:val="24"/>
                      <w:szCs w:val="24"/>
                    </w:rPr>
                    <m:t>r</m:t>
                  </m:r>
                </m:sub>
              </m:sSub>
              <m:sSub>
                <m:sSubPr>
                  <m:ctrlPr>
                    <w:rPr>
                      <w:rFonts w:ascii="Cambria Math" w:hAnsi="Cambria Math" w:cs="Times New Roman"/>
                      <w:color w:val="000000" w:themeColor="text1"/>
                      <w:sz w:val="24"/>
                      <w:szCs w:val="24"/>
                      <w:lang w:eastAsia="en-US"/>
                    </w:rPr>
                  </m:ctrlPr>
                </m:sSubPr>
                <m:e>
                  <m:r>
                    <m:rPr>
                      <m:sty m:val="p"/>
                    </m:rPr>
                    <w:rPr>
                      <w:rFonts w:ascii="Cambria Math" w:hAnsi="Cambria Math" w:cs="Times New Roman"/>
                      <w:color w:val="000000" w:themeColor="text1"/>
                      <w:sz w:val="24"/>
                      <w:szCs w:val="24"/>
                    </w:rPr>
                    <m:t>μ</m:t>
                  </m:r>
                </m:e>
                <m:sub>
                  <m:r>
                    <m:rPr>
                      <m:sty m:val="p"/>
                    </m:rPr>
                    <w:rPr>
                      <w:rFonts w:ascii="Cambria Math" w:hAnsi="Cambria Math" w:cs="Times New Roman"/>
                      <w:color w:val="000000" w:themeColor="text1"/>
                      <w:sz w:val="24"/>
                      <w:szCs w:val="24"/>
                    </w:rPr>
                    <m:t>0</m:t>
                  </m:r>
                </m:sub>
              </m:sSub>
              <m:r>
                <m:rPr>
                  <m:sty m:val="p"/>
                </m:rPr>
                <w:rPr>
                  <w:rFonts w:ascii="Cambria Math" w:hAnsi="Cambria Math" w:cs="Times New Roman"/>
                  <w:color w:val="000000" w:themeColor="text1"/>
                  <w:sz w:val="24"/>
                  <w:szCs w:val="24"/>
                </w:rPr>
                <m:t>ρg</m:t>
              </m:r>
            </m:den>
          </m:f>
          <m:r>
            <m:rPr>
              <m:sty m:val="p"/>
            </m:rPr>
            <w:rPr>
              <w:rFonts w:ascii="Cambria Math" w:hAnsi="Cambria Math" w:cs="Times New Roman"/>
              <w:color w:val="000000" w:themeColor="text1"/>
              <w:sz w:val="24"/>
              <w:szCs w:val="24"/>
            </w:rPr>
            <m:t>(</m:t>
          </m:r>
          <m:sSup>
            <m:sSupPr>
              <m:ctrlPr>
                <w:rPr>
                  <w:rFonts w:ascii="Cambria Math" w:hAnsi="Cambria Math" w:cs="Times New Roman"/>
                  <w:color w:val="000000" w:themeColor="text1"/>
                  <w:sz w:val="24"/>
                  <w:szCs w:val="24"/>
                  <w:lang w:eastAsia="en-US"/>
                </w:rPr>
              </m:ctrlPr>
            </m:sSupPr>
            <m:e>
              <m:d>
                <m:dPr>
                  <m:begChr m:val="|"/>
                  <m:endChr m:val="|"/>
                  <m:ctrlPr>
                    <w:rPr>
                      <w:rFonts w:ascii="Cambria Math" w:hAnsi="Cambria Math" w:cs="Times New Roman"/>
                      <w:color w:val="000000" w:themeColor="text1"/>
                      <w:sz w:val="24"/>
                      <w:szCs w:val="24"/>
                      <w:lang w:eastAsia="en-US"/>
                    </w:rPr>
                  </m:ctrlPr>
                </m:dPr>
                <m:e>
                  <m:r>
                    <m:rPr>
                      <m:sty m:val="p"/>
                    </m:rPr>
                    <w:rPr>
                      <w:rFonts w:ascii="Cambria Math" w:hAnsi="Cambria Math" w:cs="Times New Roman"/>
                      <w:color w:val="000000" w:themeColor="text1"/>
                      <w:sz w:val="24"/>
                      <w:szCs w:val="24"/>
                    </w:rPr>
                    <m:t>B•n</m:t>
                  </m:r>
                </m:e>
              </m:d>
            </m:e>
            <m:sup>
              <m:r>
                <m:rPr>
                  <m:sty m:val="p"/>
                </m:rPr>
                <w:rPr>
                  <w:rFonts w:ascii="Cambria Math" w:hAnsi="Cambria Math" w:cs="Times New Roman"/>
                  <w:color w:val="000000" w:themeColor="text1"/>
                  <w:sz w:val="24"/>
                  <w:szCs w:val="24"/>
                </w:rPr>
                <m:t>2</m:t>
              </m:r>
            </m:sup>
          </m:sSup>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lang w:eastAsia="en-US"/>
                </w:rPr>
              </m:ctrlPr>
            </m:sSubPr>
            <m:e>
              <m:r>
                <m:rPr>
                  <m:sty m:val="p"/>
                </m:rPr>
                <w:rPr>
                  <w:rFonts w:ascii="Cambria Math" w:hAnsi="Cambria Math" w:cs="Times New Roman"/>
                  <w:color w:val="000000" w:themeColor="text1"/>
                  <w:sz w:val="24"/>
                  <w:szCs w:val="24"/>
                </w:rPr>
                <m:t>μ</m:t>
              </m:r>
            </m:e>
            <m:sub>
              <m:r>
                <m:rPr>
                  <m:sty m:val="p"/>
                </m:rPr>
                <w:rPr>
                  <w:rFonts w:ascii="Cambria Math" w:hAnsi="Cambria Math" w:cs="Times New Roman"/>
                  <w:color w:val="000000" w:themeColor="text1"/>
                  <w:sz w:val="24"/>
                  <w:szCs w:val="24"/>
                </w:rPr>
                <m:t>r</m:t>
              </m:r>
            </m:sub>
          </m:sSub>
          <m:sSup>
            <m:sSupPr>
              <m:ctrlPr>
                <w:rPr>
                  <w:rFonts w:ascii="Cambria Math" w:hAnsi="Cambria Math" w:cs="Times New Roman"/>
                  <w:color w:val="000000" w:themeColor="text1"/>
                  <w:sz w:val="24"/>
                  <w:szCs w:val="24"/>
                  <w:lang w:eastAsia="en-US"/>
                </w:rPr>
              </m:ctrlPr>
            </m:sSupPr>
            <m:e>
              <m:d>
                <m:dPr>
                  <m:begChr m:val="|"/>
                  <m:endChr m:val="|"/>
                  <m:ctrlPr>
                    <w:rPr>
                      <w:rFonts w:ascii="Cambria Math" w:hAnsi="Cambria Math" w:cs="Times New Roman"/>
                      <w:color w:val="000000" w:themeColor="text1"/>
                      <w:sz w:val="24"/>
                      <w:szCs w:val="24"/>
                      <w:lang w:eastAsia="en-US"/>
                    </w:rPr>
                  </m:ctrlPr>
                </m:dPr>
                <m:e>
                  <m:r>
                    <m:rPr>
                      <m:sty m:val="p"/>
                    </m:rPr>
                    <w:rPr>
                      <w:rFonts w:ascii="Cambria Math" w:hAnsi="Cambria Math" w:cs="Times New Roman"/>
                      <w:color w:val="000000" w:themeColor="text1"/>
                      <w:sz w:val="24"/>
                      <w:szCs w:val="24"/>
                    </w:rPr>
                    <m:t>B⨯n</m:t>
                  </m:r>
                </m:e>
              </m:d>
            </m:e>
            <m:sup>
              <m:r>
                <m:rPr>
                  <m:sty m:val="p"/>
                </m:rPr>
                <w:rPr>
                  <w:rFonts w:ascii="Cambria Math" w:hAnsi="Cambria Math" w:cs="Times New Roman"/>
                  <w:color w:val="000000" w:themeColor="text1"/>
                  <w:sz w:val="24"/>
                  <w:szCs w:val="24"/>
                </w:rPr>
                <m:t>2</m:t>
              </m:r>
            </m:sup>
          </m:sSup>
          <m:r>
            <m:rPr>
              <m:sty m:val="p"/>
            </m:rPr>
            <w:rPr>
              <w:rFonts w:ascii="Cambria Math" w:hAnsi="Cambria Math" w:cs="Times New Roman"/>
              <w:color w:val="000000" w:themeColor="text1"/>
              <w:sz w:val="24"/>
              <w:szCs w:val="24"/>
            </w:rPr>
            <m:t>)</m:t>
          </m:r>
        </m:oMath>
      </m:oMathPara>
    </w:p>
    <w:p w14:paraId="52A36EE4" w14:textId="77777777" w:rsidR="00685B24" w:rsidRPr="00EF5FDF" w:rsidRDefault="00685B24" w:rsidP="00B21BB8">
      <w:pPr>
        <w:spacing w:line="360" w:lineRule="auto"/>
        <w:jc w:val="both"/>
        <w:rPr>
          <w:rFonts w:ascii="Times New Roman" w:hAnsi="Times New Roman" w:cs="Times New Roman"/>
          <w:color w:val="000000" w:themeColor="text1"/>
          <w:sz w:val="24"/>
          <w:szCs w:val="24"/>
        </w:rPr>
      </w:pPr>
    </w:p>
    <w:p w14:paraId="7193BC4A" w14:textId="0C96E234" w:rsidR="00B20C97" w:rsidRPr="00EF5FDF" w:rsidRDefault="00B20C97" w:rsidP="00B21BB8">
      <w:pPr>
        <w:spacing w:line="360" w:lineRule="auto"/>
        <w:jc w:val="both"/>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where </w:t>
      </w:r>
      <m:oMath>
        <m:r>
          <m:rPr>
            <m:sty m:val="p"/>
          </m:rPr>
          <w:rPr>
            <w:rFonts w:ascii="Cambria Math" w:hAnsi="Cambria Math" w:cs="Times New Roman"/>
            <w:color w:val="000000" w:themeColor="text1"/>
            <w:sz w:val="24"/>
            <w:szCs w:val="24"/>
          </w:rPr>
          <m:t>h</m:t>
        </m:r>
      </m:oMath>
      <w:r w:rsidRPr="00EF5FDF">
        <w:rPr>
          <w:rFonts w:ascii="Times New Roman" w:hAnsi="Times New Roman" w:cs="Times New Roman"/>
          <w:color w:val="000000" w:themeColor="text1"/>
          <w:sz w:val="24"/>
          <w:szCs w:val="24"/>
        </w:rPr>
        <w:t xml:space="preserve"> denotes the ferrofluid deformation, and </w:t>
      </w:r>
      <m:oMath>
        <m:sSub>
          <m:sSubPr>
            <m:ctrlPr>
              <w:rPr>
                <w:rFonts w:ascii="Cambria Math" w:hAnsi="Cambria Math" w:cs="Times New Roman"/>
                <w:color w:val="000000" w:themeColor="text1"/>
                <w:sz w:val="24"/>
                <w:szCs w:val="24"/>
                <w:lang w:eastAsia="en-US"/>
              </w:rPr>
            </m:ctrlPr>
          </m:sSubPr>
          <m:e>
            <m:r>
              <m:rPr>
                <m:sty m:val="p"/>
              </m:rPr>
              <w:rPr>
                <w:rFonts w:ascii="Cambria Math" w:hAnsi="Cambria Math" w:cs="Times New Roman"/>
                <w:color w:val="000000" w:themeColor="text1"/>
                <w:sz w:val="24"/>
                <w:szCs w:val="24"/>
              </w:rPr>
              <m:t>μ</m:t>
            </m:r>
          </m:e>
          <m:sub>
            <m:r>
              <m:rPr>
                <m:sty m:val="p"/>
              </m:rPr>
              <w:rPr>
                <w:rFonts w:ascii="Cambria Math" w:hAnsi="Cambria Math" w:cs="Times New Roman"/>
                <w:color w:val="000000" w:themeColor="text1"/>
                <w:sz w:val="24"/>
                <w:szCs w:val="24"/>
              </w:rPr>
              <m:t>r</m:t>
            </m:r>
          </m:sub>
        </m:sSub>
      </m:oMath>
      <w:r w:rsidRPr="00EF5FDF">
        <w:rPr>
          <w:rFonts w:ascii="Times New Roman" w:hAnsi="Times New Roman" w:cs="Times New Roman"/>
          <w:color w:val="000000" w:themeColor="text1"/>
          <w:sz w:val="24"/>
          <w:szCs w:val="24"/>
        </w:rPr>
        <w:t xml:space="preserve"> indicates the relative permeability of ferrofluid, </w:t>
      </w:r>
      <m:oMath>
        <m:r>
          <m:rPr>
            <m:sty m:val="p"/>
          </m:rPr>
          <w:rPr>
            <w:rFonts w:ascii="Cambria Math" w:hAnsi="Cambria Math" w:cs="Times New Roman"/>
            <w:color w:val="000000" w:themeColor="text1"/>
            <w:sz w:val="24"/>
            <w:szCs w:val="24"/>
          </w:rPr>
          <m:t>ρ</m:t>
        </m:r>
      </m:oMath>
      <w:r w:rsidRPr="00EF5FDF">
        <w:rPr>
          <w:rFonts w:ascii="Times New Roman" w:hAnsi="Times New Roman" w:cs="Times New Roman"/>
          <w:color w:val="000000" w:themeColor="text1"/>
          <w:sz w:val="24"/>
          <w:szCs w:val="24"/>
        </w:rPr>
        <w:t xml:space="preserve"> represents the density of ferrofluid while </w:t>
      </w:r>
      <m:oMath>
        <m:r>
          <m:rPr>
            <m:sty m:val="p"/>
          </m:rPr>
          <w:rPr>
            <w:rFonts w:ascii="Cambria Math" w:hAnsi="Cambria Math" w:cs="Times New Roman"/>
            <w:color w:val="000000" w:themeColor="text1"/>
            <w:sz w:val="24"/>
            <w:szCs w:val="24"/>
          </w:rPr>
          <m:t>n</m:t>
        </m:r>
      </m:oMath>
      <w:r w:rsidRPr="00EF5FDF">
        <w:rPr>
          <w:rFonts w:ascii="Times New Roman" w:hAnsi="Times New Roman" w:cs="Times New Roman"/>
          <w:color w:val="000000" w:themeColor="text1"/>
          <w:sz w:val="24"/>
          <w:szCs w:val="24"/>
        </w:rPr>
        <w:t xml:space="preserve"> is a unit vector normal to the surface of the ferrofluid.</w:t>
      </w:r>
    </w:p>
    <w:p w14:paraId="13A31876" w14:textId="78E2BB87" w:rsidR="00CF3927" w:rsidRPr="00EF5FDF" w:rsidRDefault="00CF3927" w:rsidP="00B21BB8">
      <w:pPr>
        <w:spacing w:line="360" w:lineRule="auto"/>
        <w:jc w:val="both"/>
        <w:rPr>
          <w:rFonts w:ascii="Times New Roman" w:hAnsi="Times New Roman" w:cs="Times New Roman"/>
          <w:color w:val="000000" w:themeColor="text1"/>
          <w:kern w:val="0"/>
          <w:sz w:val="24"/>
          <w:szCs w:val="24"/>
          <w14:ligatures w14:val="none"/>
        </w:rPr>
      </w:pPr>
      <w:r w:rsidRPr="00EF5FDF">
        <w:rPr>
          <w:rFonts w:ascii="Times New Roman" w:hAnsi="Times New Roman" w:cs="Times New Roman"/>
          <w:color w:val="000000" w:themeColor="text1"/>
          <w:sz w:val="24"/>
          <w:szCs w:val="24"/>
        </w:rPr>
        <w:t xml:space="preserve">The magnetic field </w:t>
      </w:r>
      <m:oMath>
        <m:r>
          <m:rPr>
            <m:sty m:val="p"/>
          </m:rPr>
          <w:rPr>
            <w:rFonts w:ascii="Cambria Math" w:hAnsi="Cambria Math" w:cs="Times New Roman"/>
            <w:color w:val="000000" w:themeColor="text1"/>
            <w:kern w:val="0"/>
            <w:sz w:val="24"/>
            <w:szCs w:val="24"/>
            <w14:ligatures w14:val="none"/>
          </w:rPr>
          <m:t>B</m:t>
        </m:r>
      </m:oMath>
      <w:r w:rsidRPr="00EF5FDF">
        <w:rPr>
          <w:rFonts w:ascii="Times New Roman" w:hAnsi="Times New Roman" w:cs="Times New Roman"/>
          <w:color w:val="000000" w:themeColor="text1"/>
          <w:kern w:val="0"/>
          <w:sz w:val="24"/>
          <w:szCs w:val="24"/>
          <w14:ligatures w14:val="none"/>
        </w:rPr>
        <w:t xml:space="preserve"> of single coil</w:t>
      </w:r>
      <w:r w:rsidR="008C3154" w:rsidRPr="00EF5FDF">
        <w:rPr>
          <w:rFonts w:ascii="Times New Roman" w:hAnsi="Times New Roman" w:cs="Times New Roman"/>
          <w:color w:val="000000" w:themeColor="text1"/>
          <w:kern w:val="0"/>
          <w:sz w:val="24"/>
          <w:szCs w:val="24"/>
          <w14:ligatures w14:val="none"/>
        </w:rPr>
        <w:t xml:space="preserve"> in perpendicular direction</w:t>
      </w:r>
      <w:r w:rsidR="006A58B5" w:rsidRPr="00EF5FDF">
        <w:rPr>
          <w:rFonts w:ascii="Times New Roman" w:hAnsi="Times New Roman" w:cs="Times New Roman"/>
          <w:color w:val="000000" w:themeColor="text1"/>
          <w:kern w:val="0"/>
          <w:sz w:val="24"/>
          <w:szCs w:val="24"/>
          <w14:ligatures w14:val="none"/>
        </w:rPr>
        <w:t xml:space="preserve"> (</w:t>
      </w:r>
      <m:oMath>
        <m:r>
          <m:rPr>
            <m:sty m:val="p"/>
          </m:rPr>
          <w:rPr>
            <w:rFonts w:ascii="Cambria Math" w:hAnsi="Cambria Math" w:cs="Times New Roman"/>
            <w:color w:val="000000" w:themeColor="text1"/>
            <w:kern w:val="0"/>
            <w:sz w:val="24"/>
            <w:szCs w:val="24"/>
            <w14:ligatures w14:val="none"/>
          </w:rPr>
          <m:t>z</m:t>
        </m:r>
      </m:oMath>
      <w:r w:rsidR="006A58B5" w:rsidRPr="00EF5FDF">
        <w:rPr>
          <w:rFonts w:ascii="Times New Roman" w:hAnsi="Times New Roman" w:cs="Times New Roman"/>
          <w:color w:val="000000" w:themeColor="text1"/>
          <w:kern w:val="0"/>
          <w:sz w:val="24"/>
          <w:szCs w:val="24"/>
          <w14:ligatures w14:val="none"/>
        </w:rPr>
        <w:t>)</w:t>
      </w:r>
      <w:r w:rsidR="008C3154" w:rsidRPr="00EF5FDF">
        <w:rPr>
          <w:rFonts w:ascii="Times New Roman" w:hAnsi="Times New Roman" w:cs="Times New Roman"/>
          <w:color w:val="000000" w:themeColor="text1"/>
          <w:kern w:val="0"/>
          <w:sz w:val="24"/>
          <w:szCs w:val="24"/>
          <w14:ligatures w14:val="none"/>
        </w:rPr>
        <w:t xml:space="preserve"> to surface</w:t>
      </w:r>
      <w:r w:rsidRPr="00EF5FDF">
        <w:rPr>
          <w:rFonts w:ascii="Times New Roman" w:hAnsi="Times New Roman" w:cs="Times New Roman"/>
          <w:color w:val="000000" w:themeColor="text1"/>
          <w:kern w:val="0"/>
          <w:sz w:val="24"/>
          <w:szCs w:val="24"/>
          <w14:ligatures w14:val="none"/>
        </w:rPr>
        <w:t xml:space="preserve"> can be calculated from the equation in [</w:t>
      </w:r>
      <w:hyperlink r:id="rId16" w:anchor="_Reference" w:history="1">
        <w:r w:rsidR="008D6D19" w:rsidRPr="00EF5FDF">
          <w:rPr>
            <w:rStyle w:val="Hyperlink"/>
            <w:rFonts w:ascii="Times New Roman" w:hAnsi="Times New Roman" w:cs="Times New Roman"/>
            <w:color w:val="000000" w:themeColor="text1"/>
            <w:kern w:val="0"/>
            <w:sz w:val="24"/>
            <w:szCs w:val="24"/>
            <w:u w:val="none"/>
            <w14:ligatures w14:val="none"/>
          </w:rPr>
          <w:t>2</w:t>
        </w:r>
      </w:hyperlink>
      <w:r w:rsidRPr="00EF5FDF">
        <w:rPr>
          <w:rFonts w:ascii="Times New Roman" w:hAnsi="Times New Roman" w:cs="Times New Roman"/>
          <w:color w:val="000000" w:themeColor="text1"/>
          <w:kern w:val="0"/>
          <w:sz w:val="24"/>
          <w:szCs w:val="24"/>
          <w14:ligatures w14:val="none"/>
        </w:rPr>
        <w:t>], which takes the form of Elliptic integral as:</w:t>
      </w:r>
    </w:p>
    <w:p w14:paraId="236C0782" w14:textId="77777777" w:rsidR="00CF3927" w:rsidRPr="00EF5FDF" w:rsidRDefault="00CF3927" w:rsidP="00B21BB8">
      <w:pPr>
        <w:spacing w:line="360" w:lineRule="auto"/>
        <w:jc w:val="both"/>
        <w:rPr>
          <w:rFonts w:ascii="Times New Roman" w:hAnsi="Times New Roman" w:cs="Times New Roman"/>
          <w:color w:val="000000" w:themeColor="text1"/>
          <w:kern w:val="0"/>
          <w:sz w:val="24"/>
          <w:szCs w:val="24"/>
          <w14:ligatures w14:val="none"/>
        </w:rPr>
      </w:pPr>
    </w:p>
    <w:p w14:paraId="0B072DC2" w14:textId="49A6B4A5" w:rsidR="00CF3927" w:rsidRPr="00EF5FDF" w:rsidRDefault="00000000" w:rsidP="00B21BB8">
      <w:pPr>
        <w:spacing w:line="360" w:lineRule="auto"/>
        <w:jc w:val="both"/>
        <w:rPr>
          <w:rFonts w:ascii="Times New Roman" w:hAnsi="Times New Roman" w:cs="Times New Roman"/>
          <w:color w:val="000000" w:themeColor="text1"/>
          <w:sz w:val="24"/>
          <w:szCs w:val="24"/>
        </w:rPr>
      </w:pPr>
      <m:oMathPara>
        <m:oMath>
          <m:sSub>
            <m:sSubPr>
              <m:ctrlPr>
                <w:rPr>
                  <w:rFonts w:ascii="Cambria Math" w:hAnsi="Cambria Math" w:cs="Times New Roman"/>
                  <w:color w:val="000000" w:themeColor="text1"/>
                  <w:kern w:val="0"/>
                  <w:sz w:val="24"/>
                  <w:szCs w:val="24"/>
                  <w14:ligatures w14:val="none"/>
                </w:rPr>
              </m:ctrlPr>
            </m:sSubPr>
            <m:e>
              <m:r>
                <m:rPr>
                  <m:sty m:val="p"/>
                </m:rPr>
                <w:rPr>
                  <w:rFonts w:ascii="Cambria Math" w:hAnsi="Cambria Math" w:cs="Times New Roman"/>
                  <w:color w:val="000000" w:themeColor="text1"/>
                  <w:kern w:val="0"/>
                  <w:sz w:val="24"/>
                  <w:szCs w:val="24"/>
                  <w14:ligatures w14:val="none"/>
                </w:rPr>
                <m:t>B</m:t>
              </m:r>
            </m:e>
            <m:sub>
              <m:r>
                <m:rPr>
                  <m:sty m:val="p"/>
                </m:rPr>
                <w:rPr>
                  <w:rFonts w:ascii="Cambria Math" w:hAnsi="Cambria Math" w:cs="Times New Roman"/>
                  <w:color w:val="000000" w:themeColor="text1"/>
                  <w:kern w:val="0"/>
                  <w:sz w:val="24"/>
                  <w:szCs w:val="24"/>
                  <w14:ligatures w14:val="none"/>
                </w:rPr>
                <m:t>z</m:t>
              </m:r>
            </m:sub>
          </m:sSub>
          <m:r>
            <m:rPr>
              <m:sty m:val="p"/>
            </m:rPr>
            <w:rPr>
              <w:rFonts w:ascii="Cambria Math" w:hAnsi="Cambria Math" w:cs="Times New Roman"/>
              <w:color w:val="000000" w:themeColor="text1"/>
              <w:kern w:val="0"/>
              <w:sz w:val="24"/>
              <w:szCs w:val="24"/>
              <w14:ligatures w14:val="none"/>
            </w:rPr>
            <m: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kern w:val="0"/>
                  <w:sz w:val="24"/>
                  <w:szCs w:val="24"/>
                  <w14:ligatures w14:val="none"/>
                </w:rPr>
                <m:t>B</m:t>
              </m:r>
            </m:e>
            <m:sub>
              <m:r>
                <m:rPr>
                  <m:sty m:val="p"/>
                </m:rPr>
                <w:rPr>
                  <w:rFonts w:ascii="Cambria Math" w:hAnsi="Cambria Math" w:cs="Times New Roman"/>
                  <w:color w:val="000000" w:themeColor="text1"/>
                  <w:kern w:val="0"/>
                  <w:sz w:val="24"/>
                  <w:szCs w:val="24"/>
                  <w14:ligatures w14:val="none"/>
                </w:rPr>
                <m:t>0</m:t>
              </m:r>
            </m:sub>
          </m:sSub>
          <m:f>
            <m:fPr>
              <m:ctrlPr>
                <w:rPr>
                  <w:rFonts w:ascii="Cambria Math" w:hAnsi="Cambria Math" w:cs="Times New Roman"/>
                  <w:color w:val="000000" w:themeColor="text1"/>
                  <w:kern w:val="0"/>
                  <w:sz w:val="24"/>
                  <w:szCs w:val="24"/>
                  <w14:ligatures w14:val="none"/>
                </w:rPr>
              </m:ctrlPr>
            </m:fPr>
            <m:num>
              <m:r>
                <m:rPr>
                  <m:sty m:val="p"/>
                </m:rPr>
                <w:rPr>
                  <w:rFonts w:ascii="Cambria Math" w:hAnsi="Cambria Math" w:cs="Times New Roman"/>
                  <w:color w:val="000000" w:themeColor="text1"/>
                  <w:kern w:val="0"/>
                  <w:sz w:val="24"/>
                  <w:szCs w:val="24"/>
                  <w14:ligatures w14:val="none"/>
                </w:rPr>
                <m:t>1</m:t>
              </m:r>
            </m:num>
            <m:den>
              <m:r>
                <m:rPr>
                  <m:sty m:val="p"/>
                </m:rPr>
                <w:rPr>
                  <w:rFonts w:ascii="Cambria Math" w:hAnsi="Cambria Math" w:cs="Times New Roman"/>
                  <w:color w:val="000000" w:themeColor="text1"/>
                  <w:kern w:val="0"/>
                  <w:sz w:val="24"/>
                  <w:szCs w:val="24"/>
                  <w14:ligatures w14:val="none"/>
                </w:rPr>
                <m:t>π</m:t>
              </m:r>
              <m:rad>
                <m:radPr>
                  <m:degHide m:val="1"/>
                  <m:ctrlPr>
                    <w:rPr>
                      <w:rFonts w:ascii="Cambria Math" w:hAnsi="Cambria Math" w:cs="Times New Roman"/>
                      <w:color w:val="000000" w:themeColor="text1"/>
                      <w:kern w:val="0"/>
                      <w:sz w:val="24"/>
                      <w:szCs w:val="24"/>
                      <w14:ligatures w14:val="none"/>
                    </w:rPr>
                  </m:ctrlPr>
                </m:radPr>
                <m:deg/>
                <m:e>
                  <m:r>
                    <m:rPr>
                      <m:sty m:val="p"/>
                    </m:rPr>
                    <w:rPr>
                      <w:rFonts w:ascii="Cambria Math" w:hAnsi="Cambria Math" w:cs="Times New Roman"/>
                      <w:color w:val="000000" w:themeColor="text1"/>
                      <w:kern w:val="0"/>
                      <w:sz w:val="24"/>
                      <w:szCs w:val="24"/>
                      <w14:ligatures w14:val="none"/>
                    </w:rPr>
                    <m:t>Q</m:t>
                  </m:r>
                </m:e>
              </m:rad>
            </m:den>
          </m:f>
          <m:r>
            <m:rPr>
              <m:sty m:val="p"/>
            </m:rPr>
            <w:rPr>
              <w:rFonts w:ascii="Cambria Math" w:hAnsi="Cambria Math" w:cs="Times New Roman"/>
              <w:color w:val="000000" w:themeColor="text1"/>
              <w:kern w:val="0"/>
              <w:sz w:val="24"/>
              <w:szCs w:val="24"/>
              <w14:ligatures w14:val="none"/>
            </w:rPr>
            <m:t>(</m:t>
          </m:r>
          <m:r>
            <m:rPr>
              <m:sty m:val="p"/>
            </m:rPr>
            <w:rPr>
              <w:rFonts w:ascii="Cambria Math" w:hAnsi="Cambria Math" w:cs="Times New Roman"/>
              <w:color w:val="000000" w:themeColor="text1"/>
              <w:sz w:val="24"/>
              <w:szCs w:val="24"/>
              <w:lang w:eastAsia="en-US"/>
            </w:rPr>
            <m:t>E</m:t>
          </m:r>
          <m:d>
            <m:dPr>
              <m:ctrlPr>
                <w:rPr>
                  <w:rFonts w:ascii="Cambria Math" w:hAnsi="Cambria Math" w:cs="Times New Roman"/>
                  <w:color w:val="000000" w:themeColor="text1"/>
                  <w:sz w:val="24"/>
                  <w:szCs w:val="24"/>
                  <w:lang w:eastAsia="en-US"/>
                </w:rPr>
              </m:ctrlPr>
            </m:dPr>
            <m:e>
              <m:r>
                <m:rPr>
                  <m:sty m:val="p"/>
                </m:rPr>
                <w:rPr>
                  <w:rFonts w:ascii="Cambria Math" w:hAnsi="Cambria Math" w:cs="Times New Roman"/>
                  <w:color w:val="000000" w:themeColor="text1"/>
                  <w:sz w:val="24"/>
                  <w:szCs w:val="24"/>
                  <w:lang w:eastAsia="en-US"/>
                </w:rPr>
                <m:t>k</m:t>
              </m:r>
            </m:e>
          </m:d>
          <m:f>
            <m:fPr>
              <m:ctrlPr>
                <w:rPr>
                  <w:rFonts w:ascii="Cambria Math" w:hAnsi="Cambria Math" w:cs="Times New Roman"/>
                  <w:color w:val="000000" w:themeColor="text1"/>
                  <w:sz w:val="24"/>
                  <w:szCs w:val="24"/>
                  <w:lang w:eastAsia="en-US"/>
                </w:rPr>
              </m:ctrlPr>
            </m:fPr>
            <m:num>
              <m:r>
                <m:rPr>
                  <m:sty m:val="p"/>
                </m:rPr>
                <w:rPr>
                  <w:rFonts w:ascii="Cambria Math" w:hAnsi="Cambria Math" w:cs="Times New Roman"/>
                  <w:color w:val="000000" w:themeColor="text1"/>
                  <w:sz w:val="24"/>
                  <w:szCs w:val="24"/>
                  <w:lang w:eastAsia="en-US"/>
                </w:rPr>
                <m:t>1-</m:t>
              </m:r>
              <m:sSup>
                <m:sSupPr>
                  <m:ctrlPr>
                    <w:rPr>
                      <w:rFonts w:ascii="Cambria Math" w:hAnsi="Cambria Math" w:cs="Times New Roman"/>
                      <w:color w:val="000000" w:themeColor="text1"/>
                      <w:sz w:val="24"/>
                      <w:szCs w:val="24"/>
                      <w:lang w:eastAsia="en-US"/>
                    </w:rPr>
                  </m:ctrlPr>
                </m:sSupPr>
                <m:e>
                  <m:r>
                    <m:rPr>
                      <m:sty m:val="p"/>
                    </m:rPr>
                    <w:rPr>
                      <w:rFonts w:ascii="Cambria Math" w:hAnsi="Cambria Math" w:cs="Times New Roman"/>
                      <w:color w:val="000000" w:themeColor="text1"/>
                      <w:sz w:val="24"/>
                      <w:szCs w:val="24"/>
                      <w:lang w:eastAsia="en-US"/>
                    </w:rPr>
                    <m:t>α</m:t>
                  </m:r>
                </m:e>
                <m:sup>
                  <m:r>
                    <m:rPr>
                      <m:sty m:val="p"/>
                    </m:rPr>
                    <w:rPr>
                      <w:rFonts w:ascii="Cambria Math" w:hAnsi="Cambria Math" w:cs="Times New Roman"/>
                      <w:color w:val="000000" w:themeColor="text1"/>
                      <w:sz w:val="24"/>
                      <w:szCs w:val="24"/>
                      <w:lang w:eastAsia="en-US"/>
                    </w:rPr>
                    <m:t>2</m:t>
                  </m:r>
                </m:sup>
              </m:sSup>
              <m:r>
                <m:rPr>
                  <m:sty m:val="p"/>
                </m:rPr>
                <w:rPr>
                  <w:rFonts w:ascii="Cambria Math" w:hAnsi="Cambria Math" w:cs="Times New Roman"/>
                  <w:color w:val="000000" w:themeColor="text1"/>
                  <w:sz w:val="24"/>
                  <w:szCs w:val="24"/>
                  <w:lang w:eastAsia="en-US"/>
                </w:rPr>
                <m:t>-</m:t>
              </m:r>
              <m:sSup>
                <m:sSupPr>
                  <m:ctrlPr>
                    <w:rPr>
                      <w:rFonts w:ascii="Cambria Math" w:hAnsi="Cambria Math" w:cs="Times New Roman"/>
                      <w:color w:val="000000" w:themeColor="text1"/>
                      <w:sz w:val="24"/>
                      <w:szCs w:val="24"/>
                      <w:lang w:eastAsia="en-US"/>
                    </w:rPr>
                  </m:ctrlPr>
                </m:sSupPr>
                <m:e>
                  <m:r>
                    <m:rPr>
                      <m:sty m:val="p"/>
                    </m:rPr>
                    <w:rPr>
                      <w:rFonts w:ascii="Cambria Math" w:hAnsi="Cambria Math" w:cs="Times New Roman"/>
                      <w:color w:val="000000" w:themeColor="text1"/>
                      <w:kern w:val="0"/>
                      <w:sz w:val="24"/>
                      <w:szCs w:val="24"/>
                      <w:lang w:eastAsia="en-US"/>
                      <w14:ligatures w14:val="none"/>
                    </w:rPr>
                    <m:t>β</m:t>
                  </m:r>
                </m:e>
                <m:sup>
                  <m:r>
                    <m:rPr>
                      <m:sty m:val="p"/>
                    </m:rPr>
                    <w:rPr>
                      <w:rFonts w:ascii="Cambria Math" w:hAnsi="Cambria Math" w:cs="Times New Roman"/>
                      <w:color w:val="000000" w:themeColor="text1"/>
                      <w:kern w:val="0"/>
                      <w:sz w:val="24"/>
                      <w:szCs w:val="24"/>
                      <w:lang w:eastAsia="en-US"/>
                      <w14:ligatures w14:val="none"/>
                    </w:rPr>
                    <m:t>2</m:t>
                  </m:r>
                </m:sup>
              </m:sSup>
            </m:num>
            <m:den>
              <m:r>
                <m:rPr>
                  <m:sty m:val="p"/>
                </m:rPr>
                <w:rPr>
                  <w:rFonts w:ascii="Cambria Math" w:hAnsi="Cambria Math" w:cs="Times New Roman"/>
                  <w:color w:val="000000" w:themeColor="text1"/>
                  <w:sz w:val="24"/>
                  <w:szCs w:val="24"/>
                  <w:lang w:eastAsia="en-US"/>
                </w:rPr>
                <m:t>Q-4α</m:t>
              </m:r>
            </m:den>
          </m:f>
          <m:r>
            <m:rPr>
              <m:sty m:val="p"/>
            </m:rPr>
            <w:rPr>
              <w:rFonts w:ascii="Cambria Math" w:hAnsi="Cambria Math" w:cs="Times New Roman"/>
              <w:color w:val="000000" w:themeColor="text1"/>
              <w:kern w:val="0"/>
              <w:sz w:val="24"/>
              <w:szCs w:val="24"/>
              <w14:ligatures w14:val="none"/>
            </w:rPr>
            <m:t>+K(k))</m:t>
          </m:r>
        </m:oMath>
      </m:oMathPara>
    </w:p>
    <w:p w14:paraId="339DB1D5" w14:textId="77777777" w:rsidR="00CF3927" w:rsidRPr="00EF5FDF" w:rsidRDefault="00CF3927" w:rsidP="00B21BB8">
      <w:pPr>
        <w:spacing w:line="360" w:lineRule="auto"/>
        <w:jc w:val="both"/>
        <w:rPr>
          <w:rFonts w:ascii="Times New Roman" w:hAnsi="Times New Roman" w:cs="Times New Roman"/>
          <w:color w:val="000000" w:themeColor="text1"/>
          <w:sz w:val="24"/>
          <w:szCs w:val="24"/>
        </w:rPr>
      </w:pPr>
    </w:p>
    <w:p w14:paraId="37B0FD20" w14:textId="4A523006" w:rsidR="008C3154" w:rsidRPr="00EF5FDF" w:rsidRDefault="008C3154" w:rsidP="00B21BB8">
      <w:pPr>
        <w:spacing w:line="360" w:lineRule="auto"/>
        <w:jc w:val="both"/>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where </w:t>
      </w:r>
      <m:oMath>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kern w:val="0"/>
                <w:sz w:val="24"/>
                <w:szCs w:val="24"/>
                <w14:ligatures w14:val="none"/>
              </w:rPr>
              <m:t>B</m:t>
            </m:r>
          </m:e>
          <m:sub>
            <m:r>
              <m:rPr>
                <m:sty m:val="p"/>
              </m:rPr>
              <w:rPr>
                <w:rFonts w:ascii="Cambria Math" w:hAnsi="Cambria Math" w:cs="Times New Roman"/>
                <w:color w:val="000000" w:themeColor="text1"/>
                <w:kern w:val="0"/>
                <w:sz w:val="24"/>
                <w:szCs w:val="24"/>
                <w14:ligatures w14:val="none"/>
              </w:rPr>
              <m:t>0</m:t>
            </m:r>
          </m:sub>
        </m:sSub>
        <m:r>
          <m:rPr>
            <m:sty m:val="p"/>
          </m:rP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μ</m:t>
                </m:r>
              </m:e>
              <m:sub>
                <m:r>
                  <m:rPr>
                    <m:sty m:val="p"/>
                  </m:rPr>
                  <w:rPr>
                    <w:rFonts w:ascii="Cambria Math" w:hAnsi="Cambria Math" w:cs="Times New Roman"/>
                    <w:color w:val="000000" w:themeColor="text1"/>
                    <w:sz w:val="24"/>
                    <w:szCs w:val="24"/>
                  </w:rPr>
                  <m:t>0</m:t>
                </m:r>
              </m:sub>
            </m:sSub>
            <m:r>
              <m:rPr>
                <m:sty m:val="p"/>
              </m:rPr>
              <w:rPr>
                <w:rFonts w:ascii="Cambria Math" w:hAnsi="Cambria Math" w:cs="Times New Roman"/>
                <w:color w:val="000000" w:themeColor="text1"/>
                <w:sz w:val="24"/>
                <w:szCs w:val="24"/>
              </w:rPr>
              <m:t>I</m:t>
            </m:r>
          </m:num>
          <m:den>
            <m:r>
              <m:rPr>
                <m:sty m:val="p"/>
              </m:rPr>
              <w:rPr>
                <w:rFonts w:ascii="Cambria Math" w:hAnsi="Cambria Math" w:cs="Times New Roman"/>
                <w:color w:val="000000" w:themeColor="text1"/>
                <w:sz w:val="24"/>
                <w:szCs w:val="24"/>
              </w:rPr>
              <m:t>2a</m:t>
            </m:r>
          </m:den>
        </m:f>
      </m:oMath>
      <w:r w:rsidRPr="00EF5FDF">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kern w:val="0"/>
            <w:sz w:val="24"/>
            <w:szCs w:val="24"/>
            <w:lang w:eastAsia="en-US"/>
            <w14:ligatures w14:val="none"/>
          </w:rPr>
          <m:t>α</m:t>
        </m:r>
        <m:r>
          <m:rPr>
            <m:sty m:val="p"/>
          </m:rPr>
          <w:rPr>
            <w:rFonts w:ascii="Cambria Math" w:hAnsi="Cambria Math" w:cs="Times New Roman"/>
            <w:color w:val="000000" w:themeColor="text1"/>
            <w:kern w:val="0"/>
            <w:sz w:val="24"/>
            <w:szCs w:val="24"/>
            <w14:ligatures w14:val="none"/>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r</m:t>
            </m:r>
          </m:num>
          <m:den>
            <m:r>
              <m:rPr>
                <m:sty m:val="p"/>
              </m:rPr>
              <w:rPr>
                <w:rFonts w:ascii="Cambria Math" w:hAnsi="Cambria Math" w:cs="Times New Roman"/>
                <w:color w:val="000000" w:themeColor="text1"/>
                <w:kern w:val="0"/>
                <w:sz w:val="24"/>
                <w:szCs w:val="24"/>
                <w14:ligatures w14:val="none"/>
              </w:rPr>
              <m:t>a</m:t>
            </m:r>
          </m:den>
        </m:f>
      </m:oMath>
      <w:r w:rsidR="006A58B5" w:rsidRPr="00EF5FDF">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kern w:val="0"/>
            <w:sz w:val="24"/>
            <w:szCs w:val="24"/>
            <w:lang w:eastAsia="en-US"/>
            <w14:ligatures w14:val="none"/>
          </w:rPr>
          <m:t>β</m:t>
        </m:r>
        <m:r>
          <m:rPr>
            <m:sty m:val="p"/>
          </m:rPr>
          <w:rPr>
            <w:rFonts w:ascii="Cambria Math" w:hAnsi="Cambria Math" w:cs="Times New Roman"/>
            <w:color w:val="000000" w:themeColor="text1"/>
            <w:kern w:val="0"/>
            <w:sz w:val="24"/>
            <w:szCs w:val="24"/>
            <w14:ligatures w14:val="none"/>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z</m:t>
            </m:r>
          </m:num>
          <m:den>
            <m:r>
              <m:rPr>
                <m:sty m:val="p"/>
              </m:rPr>
              <w:rPr>
                <w:rFonts w:ascii="Cambria Math" w:hAnsi="Cambria Math" w:cs="Times New Roman"/>
                <w:color w:val="000000" w:themeColor="text1"/>
                <w:kern w:val="0"/>
                <w:sz w:val="24"/>
                <w:szCs w:val="24"/>
                <w14:ligatures w14:val="none"/>
              </w:rPr>
              <m:t>a</m:t>
            </m:r>
          </m:den>
        </m:f>
      </m:oMath>
      <w:r w:rsidR="006A58B5" w:rsidRPr="00EF5FDF">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kern w:val="0"/>
            <w:sz w:val="24"/>
            <w:szCs w:val="24"/>
            <w:lang w:eastAsia="en-US"/>
            <w14:ligatures w14:val="none"/>
          </w:rPr>
          <m:t>γ</m:t>
        </m:r>
        <m:r>
          <m:rPr>
            <m:sty m:val="p"/>
          </m:rPr>
          <w:rPr>
            <w:rFonts w:ascii="Cambria Math" w:hAnsi="Cambria Math" w:cs="Times New Roman"/>
            <w:color w:val="000000" w:themeColor="text1"/>
            <w:kern w:val="0"/>
            <w:sz w:val="24"/>
            <w:szCs w:val="24"/>
            <w14:ligatures w14:val="none"/>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kern w:val="0"/>
                <w:sz w:val="24"/>
                <w:szCs w:val="24"/>
                <w14:ligatures w14:val="none"/>
              </w:rPr>
              <m:t>z</m:t>
            </m:r>
          </m:num>
          <m:den>
            <m:r>
              <m:rPr>
                <m:sty m:val="p"/>
              </m:rPr>
              <w:rPr>
                <w:rFonts w:ascii="Cambria Math" w:hAnsi="Cambria Math" w:cs="Times New Roman"/>
                <w:color w:val="000000" w:themeColor="text1"/>
                <w:kern w:val="0"/>
                <w:sz w:val="24"/>
                <w:szCs w:val="24"/>
                <w14:ligatures w14:val="none"/>
              </w:rPr>
              <m:t>r</m:t>
            </m:r>
          </m:den>
        </m:f>
      </m:oMath>
      <w:r w:rsidR="006A58B5" w:rsidRPr="00EF5FDF">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kern w:val="0"/>
            <w:sz w:val="24"/>
            <w:szCs w:val="24"/>
            <w:lang w:eastAsia="en-US"/>
            <w14:ligatures w14:val="none"/>
          </w:rPr>
          <m:t>Q</m:t>
        </m:r>
        <m:r>
          <m:rPr>
            <m:sty m:val="p"/>
          </m:rPr>
          <w:rPr>
            <w:rFonts w:ascii="Cambria Math" w:hAnsi="Cambria Math" w:cs="Times New Roman"/>
            <w:color w:val="000000" w:themeColor="text1"/>
            <w:kern w:val="0"/>
            <w:sz w:val="24"/>
            <w:szCs w:val="24"/>
            <w14:ligatures w14:val="none"/>
          </w:rPr>
          <m:t>=</m:t>
        </m:r>
        <m:r>
          <m:rPr>
            <m:sty m:val="p"/>
          </m:rPr>
          <w:rPr>
            <w:rFonts w:ascii="Cambria Math" w:hAnsi="Cambria Math" w:cs="Times New Roman"/>
            <w:color w:val="000000" w:themeColor="text1"/>
            <w:sz w:val="24"/>
            <w:szCs w:val="24"/>
          </w:rPr>
          <m:t>[</m:t>
        </m:r>
        <m:sSup>
          <m:sSupPr>
            <m:ctrlPr>
              <w:rPr>
                <w:rFonts w:ascii="Cambria Math" w:hAnsi="Cambria Math" w:cs="Times New Roman"/>
                <w:color w:val="000000" w:themeColor="text1"/>
                <w:sz w:val="24"/>
                <w:szCs w:val="24"/>
              </w:rPr>
            </m:ctrlPr>
          </m:sSupPr>
          <m:e>
            <m:d>
              <m:dPr>
                <m:ctrlPr>
                  <w:rPr>
                    <w:rFonts w:ascii="Cambria Math" w:hAnsi="Cambria Math" w:cs="Times New Roman"/>
                    <w:color w:val="000000" w:themeColor="text1"/>
                    <w:sz w:val="24"/>
                    <w:szCs w:val="24"/>
                  </w:rPr>
                </m:ctrlPr>
              </m:dPr>
              <m:e>
                <m:r>
                  <m:rPr>
                    <m:sty m:val="p"/>
                  </m:rPr>
                  <w:rPr>
                    <w:rFonts w:ascii="Cambria Math" w:hAnsi="Cambria Math" w:cs="Times New Roman"/>
                    <w:color w:val="000000" w:themeColor="text1"/>
                    <w:sz w:val="24"/>
                    <w:szCs w:val="24"/>
                  </w:rPr>
                  <m:t>1+α</m:t>
                </m:r>
              </m:e>
            </m:d>
          </m:e>
          <m:sup>
            <m:r>
              <m:rPr>
                <m:sty m:val="p"/>
              </m:rPr>
              <w:rPr>
                <w:rFonts w:ascii="Cambria Math" w:hAnsi="Cambria Math" w:cs="Times New Roman"/>
                <w:color w:val="000000" w:themeColor="text1"/>
                <w:sz w:val="24"/>
                <w:szCs w:val="24"/>
              </w:rPr>
              <m:t>2</m:t>
            </m:r>
          </m:sup>
        </m:sSup>
        <m:r>
          <m:rPr>
            <m:sty m:val="p"/>
          </m:rPr>
          <w:rPr>
            <w:rFonts w:ascii="Cambria Math" w:hAnsi="Cambria Math" w:cs="Times New Roman"/>
            <w:color w:val="000000" w:themeColor="text1"/>
            <w:sz w:val="24"/>
            <w:szCs w:val="24"/>
          </w:rPr>
          <m:t>+</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kern w:val="0"/>
                <w:sz w:val="24"/>
                <w:szCs w:val="24"/>
                <w14:ligatures w14:val="none"/>
              </w:rPr>
              <m:t>β</m:t>
            </m:r>
          </m:e>
          <m:sup>
            <m:r>
              <m:rPr>
                <m:sty m:val="p"/>
              </m:rPr>
              <w:rPr>
                <w:rFonts w:ascii="Cambria Math" w:hAnsi="Cambria Math" w:cs="Times New Roman"/>
                <w:color w:val="000000" w:themeColor="text1"/>
                <w:kern w:val="0"/>
                <w:sz w:val="24"/>
                <w:szCs w:val="24"/>
                <w14:ligatures w14:val="none"/>
              </w:rPr>
              <m:t>2</m:t>
            </m:r>
          </m:sup>
        </m:sSup>
        <m:r>
          <m:rPr>
            <m:sty m:val="p"/>
          </m:rPr>
          <w:rPr>
            <w:rFonts w:ascii="Cambria Math" w:hAnsi="Cambria Math" w:cs="Times New Roman"/>
            <w:color w:val="000000" w:themeColor="text1"/>
            <w:sz w:val="24"/>
            <w:szCs w:val="24"/>
          </w:rPr>
          <m:t>]</m:t>
        </m:r>
      </m:oMath>
      <w:r w:rsidR="006A58B5" w:rsidRPr="00EF5FDF">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e>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4α</m:t>
                </m:r>
              </m:num>
              <m:den>
                <m:r>
                  <m:rPr>
                    <m:sty m:val="p"/>
                  </m:rPr>
                  <w:rPr>
                    <w:rFonts w:ascii="Cambria Math" w:hAnsi="Cambria Math" w:cs="Times New Roman"/>
                    <w:color w:val="000000" w:themeColor="text1"/>
                    <w:sz w:val="24"/>
                    <w:szCs w:val="24"/>
                  </w:rPr>
                  <m:t>Q</m:t>
                </m:r>
              </m:den>
            </m:f>
          </m:e>
        </m:rad>
      </m:oMath>
      <w:r w:rsidR="006A58B5" w:rsidRPr="00EF5FDF">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kern w:val="0"/>
            <w:sz w:val="24"/>
            <w:szCs w:val="24"/>
            <w:lang w:eastAsia="en-US"/>
            <w14:ligatures w14:val="none"/>
          </w:rPr>
          <m:t>r</m:t>
        </m:r>
        <m:r>
          <m:rPr>
            <m:sty m:val="p"/>
          </m:rPr>
          <w:rPr>
            <w:rFonts w:ascii="Cambria Math" w:hAnsi="Cambria Math" w:cs="Times New Roman"/>
            <w:color w:val="000000" w:themeColor="text1"/>
            <w:kern w:val="0"/>
            <w:sz w:val="24"/>
            <w:szCs w:val="24"/>
            <w14:ligatures w14:val="none"/>
          </w:rPr>
          <m:t>=</m:t>
        </m:r>
        <m:rad>
          <m:radPr>
            <m:degHide m:val="1"/>
            <m:ctrlPr>
              <w:rPr>
                <w:rFonts w:ascii="Cambria Math" w:hAnsi="Cambria Math" w:cs="Times New Roman"/>
                <w:color w:val="000000" w:themeColor="text1"/>
                <w:kern w:val="0"/>
                <w:sz w:val="24"/>
                <w:szCs w:val="24"/>
                <w14:ligatures w14:val="none"/>
              </w:rPr>
            </m:ctrlPr>
          </m:radPr>
          <m:deg/>
          <m:e>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kern w:val="0"/>
                    <w:sz w:val="24"/>
                    <w:szCs w:val="24"/>
                    <w14:ligatures w14:val="none"/>
                  </w:rPr>
                  <m:t>x</m:t>
                </m:r>
              </m:e>
              <m:sup>
                <m:r>
                  <m:rPr>
                    <m:sty m:val="p"/>
                  </m:rPr>
                  <w:rPr>
                    <w:rFonts w:ascii="Cambria Math" w:hAnsi="Cambria Math" w:cs="Times New Roman"/>
                    <w:color w:val="000000" w:themeColor="text1"/>
                    <w:kern w:val="0"/>
                    <w:sz w:val="24"/>
                    <w:szCs w:val="24"/>
                    <w14:ligatures w14:val="none"/>
                  </w:rPr>
                  <m:t>2</m:t>
                </m:r>
              </m:sup>
            </m:sSup>
            <m:r>
              <m:rPr>
                <m:sty m:val="p"/>
              </m:rPr>
              <w:rPr>
                <w:rFonts w:ascii="Cambria Math" w:hAnsi="Cambria Math" w:cs="Times New Roman"/>
                <w:color w:val="000000" w:themeColor="text1"/>
                <w:sz w:val="24"/>
                <w:szCs w:val="24"/>
              </w:rPr>
              <m:t>+</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kern w:val="0"/>
                    <w:sz w:val="24"/>
                    <w:szCs w:val="24"/>
                    <w14:ligatures w14:val="none"/>
                  </w:rPr>
                  <m:t>y</m:t>
                </m:r>
              </m:e>
              <m:sup>
                <m:r>
                  <m:rPr>
                    <m:sty m:val="p"/>
                  </m:rPr>
                  <w:rPr>
                    <w:rFonts w:ascii="Cambria Math" w:hAnsi="Cambria Math" w:cs="Times New Roman"/>
                    <w:color w:val="000000" w:themeColor="text1"/>
                    <w:kern w:val="0"/>
                    <w:sz w:val="24"/>
                    <w:szCs w:val="24"/>
                    <w14:ligatures w14:val="none"/>
                  </w:rPr>
                  <m:t>2</m:t>
                </m:r>
              </m:sup>
            </m:sSup>
          </m:e>
        </m:rad>
      </m:oMath>
      <w:r w:rsidR="006A58B5" w:rsidRPr="00EF5FDF">
        <w:rPr>
          <w:rFonts w:ascii="Times New Roman" w:hAnsi="Times New Roman" w:cs="Times New Roman"/>
          <w:color w:val="000000" w:themeColor="text1"/>
          <w:kern w:val="0"/>
          <w:sz w:val="24"/>
          <w:szCs w:val="24"/>
          <w14:ligatures w14:val="none"/>
        </w:rPr>
        <w:t xml:space="preserve">, </w:t>
      </w:r>
      <m:oMath>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kern w:val="0"/>
                <w:sz w:val="24"/>
                <w:szCs w:val="24"/>
                <w14:ligatures w14:val="none"/>
              </w:rPr>
              <m:t>μ</m:t>
            </m:r>
          </m:e>
          <m:sub>
            <m:r>
              <m:rPr>
                <m:sty m:val="p"/>
              </m:rPr>
              <w:rPr>
                <w:rFonts w:ascii="Cambria Math" w:hAnsi="Cambria Math" w:cs="Times New Roman"/>
                <w:color w:val="000000" w:themeColor="text1"/>
                <w:kern w:val="0"/>
                <w:sz w:val="24"/>
                <w:szCs w:val="24"/>
                <w14:ligatures w14:val="none"/>
              </w:rPr>
              <m:t>0</m:t>
            </m:r>
          </m:sub>
        </m:sSub>
      </m:oMath>
      <w:r w:rsidR="006A58B5" w:rsidRPr="00EF5FDF">
        <w:rPr>
          <w:rFonts w:ascii="Times New Roman" w:hAnsi="Times New Roman" w:cs="Times New Roman"/>
          <w:color w:val="000000" w:themeColor="text1"/>
          <w:sz w:val="24"/>
          <w:szCs w:val="24"/>
        </w:rPr>
        <w:t xml:space="preserve"> is permeability of air, </w:t>
      </w:r>
      <m:oMath>
        <m:r>
          <m:rPr>
            <m:sty m:val="p"/>
          </m:rPr>
          <w:rPr>
            <w:rFonts w:ascii="Cambria Math" w:hAnsi="Cambria Math" w:cs="Times New Roman"/>
            <w:color w:val="000000" w:themeColor="text1"/>
            <w:kern w:val="0"/>
            <w:sz w:val="24"/>
            <w:szCs w:val="24"/>
            <w14:ligatures w14:val="none"/>
          </w:rPr>
          <m:t>I</m:t>
        </m:r>
      </m:oMath>
      <w:r w:rsidR="006A58B5" w:rsidRPr="00EF5FDF">
        <w:rPr>
          <w:rFonts w:ascii="Times New Roman" w:hAnsi="Times New Roman" w:cs="Times New Roman"/>
          <w:color w:val="000000" w:themeColor="text1"/>
          <w:kern w:val="0"/>
          <w:sz w:val="24"/>
          <w:szCs w:val="24"/>
          <w14:ligatures w14:val="none"/>
        </w:rPr>
        <w:t xml:space="preserve"> denotes the current.</w:t>
      </w:r>
      <w:r w:rsidR="006A58B5" w:rsidRPr="00EF5FDF">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kern w:val="0"/>
            <w:sz w:val="24"/>
            <w:szCs w:val="24"/>
            <w:lang w:eastAsia="en-US"/>
            <w14:ligatures w14:val="none"/>
          </w:rPr>
          <m:t>E</m:t>
        </m:r>
        <m:d>
          <m:dPr>
            <m:ctrlPr>
              <w:rPr>
                <w:rFonts w:ascii="Cambria Math" w:hAnsi="Cambria Math" w:cs="Times New Roman"/>
                <w:color w:val="000000" w:themeColor="text1"/>
                <w:sz w:val="24"/>
                <w:szCs w:val="24"/>
                <w:lang w:eastAsia="en-US"/>
              </w:rPr>
            </m:ctrlPr>
          </m:dPr>
          <m:e>
            <m:r>
              <m:rPr>
                <m:sty m:val="p"/>
              </m:rPr>
              <w:rPr>
                <w:rFonts w:ascii="Cambria Math" w:hAnsi="Cambria Math" w:cs="Times New Roman"/>
                <w:color w:val="000000" w:themeColor="text1"/>
                <w:kern w:val="0"/>
                <w:sz w:val="24"/>
                <w:szCs w:val="24"/>
                <w:lang w:eastAsia="en-US"/>
                <w14:ligatures w14:val="none"/>
              </w:rPr>
              <m:t>k</m:t>
            </m:r>
          </m:e>
        </m:d>
      </m:oMath>
      <w:r w:rsidR="006A58B5" w:rsidRPr="00EF5FDF">
        <w:rPr>
          <w:rFonts w:ascii="Times New Roman" w:hAnsi="Times New Roman" w:cs="Times New Roman"/>
          <w:color w:val="000000" w:themeColor="text1"/>
          <w:sz w:val="24"/>
          <w:szCs w:val="24"/>
          <w:lang w:eastAsia="en-US"/>
        </w:rPr>
        <w:t xml:space="preserve"> and </w:t>
      </w:r>
      <m:oMath>
        <m:r>
          <m:rPr>
            <m:sty m:val="p"/>
          </m:rPr>
          <w:rPr>
            <w:rFonts w:ascii="Cambria Math" w:hAnsi="Cambria Math" w:cs="Times New Roman"/>
            <w:color w:val="000000" w:themeColor="text1"/>
            <w:kern w:val="0"/>
            <w:sz w:val="24"/>
            <w:szCs w:val="24"/>
            <w:lang w:eastAsia="en-US"/>
            <w14:ligatures w14:val="none"/>
          </w:rPr>
          <m:t>K</m:t>
        </m:r>
        <m:d>
          <m:dPr>
            <m:ctrlPr>
              <w:rPr>
                <w:rFonts w:ascii="Cambria Math" w:hAnsi="Cambria Math" w:cs="Times New Roman"/>
                <w:color w:val="000000" w:themeColor="text1"/>
                <w:sz w:val="24"/>
                <w:szCs w:val="24"/>
                <w:lang w:eastAsia="en-US"/>
              </w:rPr>
            </m:ctrlPr>
          </m:dPr>
          <m:e>
            <m:r>
              <m:rPr>
                <m:sty m:val="p"/>
              </m:rPr>
              <w:rPr>
                <w:rFonts w:ascii="Cambria Math" w:hAnsi="Cambria Math" w:cs="Times New Roman"/>
                <w:color w:val="000000" w:themeColor="text1"/>
                <w:kern w:val="0"/>
                <w:sz w:val="24"/>
                <w:szCs w:val="24"/>
                <w:lang w:eastAsia="en-US"/>
                <w14:ligatures w14:val="none"/>
              </w:rPr>
              <m:t>k</m:t>
            </m:r>
          </m:e>
        </m:d>
      </m:oMath>
      <w:r w:rsidR="006A58B5" w:rsidRPr="00EF5FDF">
        <w:rPr>
          <w:rFonts w:ascii="Times New Roman" w:hAnsi="Times New Roman" w:cs="Times New Roman"/>
          <w:color w:val="000000" w:themeColor="text1"/>
          <w:sz w:val="24"/>
          <w:szCs w:val="24"/>
          <w:lang w:eastAsia="en-US"/>
        </w:rPr>
        <w:t xml:space="preserve"> are the first and second orders elliptic integration, respectively</w:t>
      </w:r>
      <w:r w:rsidR="00685B24" w:rsidRPr="00EF5FDF">
        <w:rPr>
          <w:rFonts w:ascii="Times New Roman" w:hAnsi="Times New Roman" w:cs="Times New Roman"/>
          <w:color w:val="000000" w:themeColor="text1"/>
          <w:sz w:val="24"/>
          <w:szCs w:val="24"/>
          <w:lang w:eastAsia="en-US"/>
        </w:rPr>
        <w:t xml:space="preserve">. </w:t>
      </w:r>
      <m:oMath>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kern w:val="0"/>
                <w:sz w:val="24"/>
                <w:szCs w:val="24"/>
                <w14:ligatures w14:val="none"/>
              </w:rPr>
              <m:t>B</m:t>
            </m:r>
          </m:e>
          <m:sub>
            <m:r>
              <m:rPr>
                <m:sty m:val="p"/>
              </m:rPr>
              <w:rPr>
                <w:rFonts w:ascii="Cambria Math" w:hAnsi="Cambria Math" w:cs="Times New Roman"/>
                <w:color w:val="000000" w:themeColor="text1"/>
                <w:sz w:val="24"/>
                <w:szCs w:val="24"/>
              </w:rPr>
              <m:t>x</m:t>
            </m:r>
          </m:sub>
        </m:sSub>
      </m:oMath>
      <w:r w:rsidR="00685B24" w:rsidRPr="00EF5FDF">
        <w:rPr>
          <w:rFonts w:ascii="Times New Roman" w:hAnsi="Times New Roman" w:cs="Times New Roman"/>
          <w:color w:val="000000" w:themeColor="text1"/>
          <w:sz w:val="24"/>
          <w:szCs w:val="24"/>
        </w:rPr>
        <w:t xml:space="preserve"> and </w:t>
      </w:r>
      <w:r w:rsidR="00685B24" w:rsidRPr="00EF5FDF">
        <w:rPr>
          <w:rFonts w:ascii="Times New Roman" w:hAnsi="Times New Roman" w:cs="Times New Roman"/>
          <w:color w:val="000000" w:themeColor="text1"/>
          <w:kern w:val="0"/>
          <w:sz w:val="24"/>
          <w:szCs w:val="24"/>
          <w:lang w:eastAsia="en-US"/>
          <w14:ligatures w14:val="none"/>
        </w:rPr>
        <w:t xml:space="preserve"> </w:t>
      </w:r>
      <m:oMath>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kern w:val="0"/>
                <w:sz w:val="24"/>
                <w:szCs w:val="24"/>
                <w14:ligatures w14:val="none"/>
              </w:rPr>
              <m:t>B</m:t>
            </m:r>
          </m:e>
          <m:sub>
            <m:r>
              <m:rPr>
                <m:sty m:val="p"/>
              </m:rPr>
              <w:rPr>
                <w:rFonts w:ascii="Cambria Math" w:hAnsi="Cambria Math" w:cs="Times New Roman"/>
                <w:color w:val="000000" w:themeColor="text1"/>
                <w:kern w:val="0"/>
                <w:sz w:val="24"/>
                <w:szCs w:val="24"/>
                <w14:ligatures w14:val="none"/>
              </w:rPr>
              <m:t>y</m:t>
            </m:r>
          </m:sub>
        </m:sSub>
      </m:oMath>
      <w:r w:rsidR="00685B24" w:rsidRPr="00EF5FDF">
        <w:rPr>
          <w:rFonts w:ascii="Times New Roman" w:hAnsi="Times New Roman" w:cs="Times New Roman"/>
          <w:color w:val="000000" w:themeColor="text1"/>
          <w:sz w:val="24"/>
          <w:szCs w:val="24"/>
        </w:rPr>
        <w:t xml:space="preserve"> can be obtained similarly.</w:t>
      </w:r>
    </w:p>
    <w:p w14:paraId="2192B060" w14:textId="77777777" w:rsidR="00685B24" w:rsidRPr="00EF5FDF" w:rsidRDefault="00685B24" w:rsidP="00B21BB8">
      <w:pPr>
        <w:spacing w:line="360" w:lineRule="auto"/>
        <w:jc w:val="both"/>
        <w:rPr>
          <w:rFonts w:ascii="Times New Roman" w:hAnsi="Times New Roman" w:cs="Times New Roman"/>
          <w:color w:val="000000" w:themeColor="text1"/>
          <w:sz w:val="24"/>
          <w:szCs w:val="24"/>
        </w:rPr>
      </w:pPr>
    </w:p>
    <w:p w14:paraId="1090A40F" w14:textId="77777777" w:rsidR="00F738C6" w:rsidRPr="00EF5FDF" w:rsidRDefault="00F738C6" w:rsidP="00B21BB8">
      <w:pPr>
        <w:spacing w:line="360" w:lineRule="auto"/>
        <w:jc w:val="both"/>
        <w:rPr>
          <w:rFonts w:ascii="Times New Roman" w:hAnsi="Times New Roman" w:cs="Times New Roman"/>
          <w:color w:val="000000" w:themeColor="text1"/>
          <w:sz w:val="24"/>
          <w:szCs w:val="24"/>
        </w:rPr>
      </w:pPr>
    </w:p>
    <w:p w14:paraId="14C3FC61" w14:textId="4E84E217" w:rsidR="00B20C97" w:rsidRPr="00EF5FDF" w:rsidRDefault="00803072" w:rsidP="00B21BB8">
      <w:pPr>
        <w:spacing w:after="0" w:line="360" w:lineRule="auto"/>
        <w:rPr>
          <w:rFonts w:ascii="Times New Roman" w:hAnsi="Times New Roman" w:cs="Times New Roman"/>
          <w:b/>
          <w:bCs/>
          <w:color w:val="000000" w:themeColor="text1"/>
          <w:kern w:val="0"/>
          <w:sz w:val="32"/>
          <w:szCs w:val="32"/>
          <w14:ligatures w14:val="none"/>
        </w:rPr>
      </w:pPr>
      <w:r w:rsidRPr="00EF5FDF">
        <w:rPr>
          <w:rFonts w:ascii="Times New Roman" w:hAnsi="Times New Roman" w:cs="Times New Roman"/>
          <w:b/>
          <w:bCs/>
          <w:noProof/>
          <w:color w:val="000000" w:themeColor="text1"/>
          <w:kern w:val="0"/>
          <w:sz w:val="32"/>
          <w:szCs w:val="32"/>
          <w14:ligatures w14:val="none"/>
        </w:rPr>
        <w:lastRenderedPageBreak/>
        <w:drawing>
          <wp:anchor distT="0" distB="0" distL="114300" distR="114300" simplePos="0" relativeHeight="251666432" behindDoc="0" locked="0" layoutInCell="1" allowOverlap="1" wp14:anchorId="12D7EEFC" wp14:editId="630F10C4">
            <wp:simplePos x="0" y="0"/>
            <wp:positionH relativeFrom="margin">
              <wp:align>left</wp:align>
            </wp:positionH>
            <wp:positionV relativeFrom="paragraph">
              <wp:posOffset>255270</wp:posOffset>
            </wp:positionV>
            <wp:extent cx="2242185" cy="1888490"/>
            <wp:effectExtent l="0" t="0" r="5715" b="0"/>
            <wp:wrapThrough wrapText="bothSides">
              <wp:wrapPolygon edited="0">
                <wp:start x="0" y="0"/>
                <wp:lineTo x="0" y="21353"/>
                <wp:lineTo x="21472" y="21353"/>
                <wp:lineTo x="21472" y="0"/>
                <wp:lineTo x="0" y="0"/>
              </wp:wrapPolygon>
            </wp:wrapThrough>
            <wp:docPr id="3074" name="Image 1">
              <a:extLst xmlns:a="http://schemas.openxmlformats.org/drawingml/2006/main">
                <a:ext uri="{FF2B5EF4-FFF2-40B4-BE49-F238E27FC236}">
                  <a16:creationId xmlns:a16="http://schemas.microsoft.com/office/drawing/2014/main" id="{1592FA8C-6C30-A58B-B336-71CC4C1F0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Image 1">
                      <a:extLst>
                        <a:ext uri="{FF2B5EF4-FFF2-40B4-BE49-F238E27FC236}">
                          <a16:creationId xmlns:a16="http://schemas.microsoft.com/office/drawing/2014/main" id="{1592FA8C-6C30-A58B-B336-71CC4C1F0DF3}"/>
                        </a:ext>
                      </a:extLst>
                    </pic:cNvP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56" t="10820" r="58384" b="18034"/>
                    <a:stretch/>
                  </pic:blipFill>
                  <pic:spPr bwMode="auto">
                    <a:xfrm>
                      <a:off x="0" y="0"/>
                      <a:ext cx="2242185"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5FDF">
        <w:rPr>
          <w:rFonts w:ascii="Times New Roman" w:hAnsi="Times New Roman" w:cs="Times New Roman"/>
          <w:b/>
          <w:bCs/>
          <w:noProof/>
          <w:color w:val="000000" w:themeColor="text1"/>
          <w:kern w:val="0"/>
          <w:sz w:val="32"/>
          <w:szCs w:val="32"/>
          <w14:ligatures w14:val="none"/>
        </w:rPr>
        <w:drawing>
          <wp:anchor distT="0" distB="0" distL="114300" distR="114300" simplePos="0" relativeHeight="251665408" behindDoc="0" locked="0" layoutInCell="1" allowOverlap="1" wp14:anchorId="55BD6851" wp14:editId="05F87074">
            <wp:simplePos x="0" y="0"/>
            <wp:positionH relativeFrom="column">
              <wp:posOffset>2592070</wp:posOffset>
            </wp:positionH>
            <wp:positionV relativeFrom="paragraph">
              <wp:posOffset>263525</wp:posOffset>
            </wp:positionV>
            <wp:extent cx="3179445" cy="1864360"/>
            <wp:effectExtent l="0" t="0" r="1905" b="2540"/>
            <wp:wrapThrough wrapText="bothSides">
              <wp:wrapPolygon edited="0">
                <wp:start x="0" y="0"/>
                <wp:lineTo x="0" y="21409"/>
                <wp:lineTo x="21484" y="21409"/>
                <wp:lineTo x="21484" y="0"/>
                <wp:lineTo x="0" y="0"/>
              </wp:wrapPolygon>
            </wp:wrapThrough>
            <wp:docPr id="1961741435" name="Picture 1961741435">
              <a:extLst xmlns:a="http://schemas.openxmlformats.org/drawingml/2006/main">
                <a:ext uri="{FF2B5EF4-FFF2-40B4-BE49-F238E27FC236}">
                  <a16:creationId xmlns:a16="http://schemas.microsoft.com/office/drawing/2014/main" id="{C6C6A68E-4946-C2B7-9855-01BD54EDB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a:extLst>
                        <a:ext uri="{FF2B5EF4-FFF2-40B4-BE49-F238E27FC236}">
                          <a16:creationId xmlns:a16="http://schemas.microsoft.com/office/drawing/2014/main" id="{C6C6A68E-4946-C2B7-9855-01BD54EDB9B8}"/>
                        </a:ext>
                      </a:extLst>
                    </pic:cNvP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6538" t="23035" r="3681" b="13845"/>
                    <a:stretch/>
                  </pic:blipFill>
                  <pic:spPr bwMode="auto">
                    <a:xfrm>
                      <a:off x="0" y="0"/>
                      <a:ext cx="3179445" cy="186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98312A" w14:textId="17D615D6" w:rsidR="00AE4F69" w:rsidRPr="00EF5FDF" w:rsidRDefault="00AE4F69" w:rsidP="00B21BB8">
      <w:pPr>
        <w:spacing w:after="0" w:line="360" w:lineRule="auto"/>
        <w:rPr>
          <w:rFonts w:ascii="Times New Roman" w:hAnsi="Times New Roman" w:cs="Times New Roman"/>
          <w:b/>
          <w:bCs/>
          <w:color w:val="000000" w:themeColor="text1"/>
          <w:kern w:val="0"/>
          <w:sz w:val="32"/>
          <w:szCs w:val="32"/>
          <w14:ligatures w14:val="none"/>
        </w:rPr>
      </w:pPr>
    </w:p>
    <w:p w14:paraId="44C3BF3D" w14:textId="030EA75B" w:rsidR="00AE4F69" w:rsidRPr="00EF5FDF" w:rsidRDefault="00226059" w:rsidP="00226059">
      <w:pPr>
        <w:pStyle w:val="Caption"/>
        <w:jc w:val="center"/>
        <w:rPr>
          <w:rFonts w:ascii="Times New Roman" w:hAnsi="Times New Roman" w:cs="Times New Roman"/>
          <w:i w:val="0"/>
          <w:iCs w:val="0"/>
          <w:color w:val="000000" w:themeColor="text1"/>
          <w:sz w:val="24"/>
          <w:szCs w:val="24"/>
        </w:rPr>
      </w:pPr>
      <w:bookmarkStart w:id="23" w:name="_Ref163117855"/>
      <w:bookmarkStart w:id="24" w:name="_Toc171689115"/>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8</w:t>
      </w:r>
      <w:r w:rsidRPr="00EF5FDF">
        <w:rPr>
          <w:rFonts w:ascii="Times New Roman" w:hAnsi="Times New Roman" w:cs="Times New Roman"/>
          <w:i w:val="0"/>
          <w:iCs w:val="0"/>
          <w:color w:val="000000" w:themeColor="text1"/>
          <w:sz w:val="24"/>
          <w:szCs w:val="24"/>
        </w:rPr>
        <w:fldChar w:fldCharType="end"/>
      </w:r>
      <w:bookmarkEnd w:id="23"/>
      <w:r w:rsidRPr="00EF5FDF">
        <w:rPr>
          <w:rFonts w:ascii="Times New Roman" w:hAnsi="Times New Roman" w:cs="Times New Roman"/>
          <w:i w:val="0"/>
          <w:iCs w:val="0"/>
          <w:color w:val="000000" w:themeColor="text1"/>
          <w:sz w:val="24"/>
          <w:szCs w:val="24"/>
        </w:rPr>
        <w:t>. Geometry of a “thick” round Helmholtz coil (left) and normalized graphs of magnetic field generated by various “Thick” Helmholtz coils [</w:t>
      </w:r>
      <w:hyperlink r:id="rId19" w:anchor="_Reference" w:history="1">
        <w:r w:rsidR="008D6D19" w:rsidRPr="00EF5FDF">
          <w:rPr>
            <w:rStyle w:val="Hyperlink"/>
            <w:rFonts w:ascii="Times New Roman" w:hAnsi="Times New Roman" w:cs="Times New Roman"/>
            <w:i w:val="0"/>
            <w:iCs w:val="0"/>
            <w:color w:val="000000" w:themeColor="text1"/>
            <w:sz w:val="24"/>
            <w:szCs w:val="24"/>
            <w:u w:val="none"/>
          </w:rPr>
          <w:t>3</w:t>
        </w:r>
      </w:hyperlink>
      <w:r w:rsidRPr="00EF5FDF">
        <w:rPr>
          <w:rFonts w:ascii="Times New Roman" w:hAnsi="Times New Roman" w:cs="Times New Roman"/>
          <w:i w:val="0"/>
          <w:iCs w:val="0"/>
          <w:color w:val="000000" w:themeColor="text1"/>
          <w:sz w:val="24"/>
          <w:szCs w:val="24"/>
        </w:rPr>
        <w:t>]</w:t>
      </w:r>
      <w:bookmarkEnd w:id="24"/>
    </w:p>
    <w:p w14:paraId="366F85D2" w14:textId="623F277D" w:rsidR="00AE4F69" w:rsidRPr="00EF5FDF" w:rsidRDefault="00AE4F69" w:rsidP="00B21BB8">
      <w:pPr>
        <w:spacing w:after="0" w:line="360" w:lineRule="auto"/>
        <w:rPr>
          <w:rFonts w:ascii="Times New Roman" w:hAnsi="Times New Roman" w:cs="Times New Roman"/>
          <w:b/>
          <w:bCs/>
          <w:color w:val="000000" w:themeColor="text1"/>
          <w:kern w:val="0"/>
          <w:sz w:val="32"/>
          <w:szCs w:val="32"/>
          <w14:ligatures w14:val="none"/>
        </w:rPr>
      </w:pPr>
    </w:p>
    <w:p w14:paraId="1323CA49" w14:textId="22EA16FC" w:rsidR="00AE4F69" w:rsidRPr="00EF5FDF" w:rsidRDefault="00827D19" w:rsidP="006C18EB">
      <w:pPr>
        <w:spacing w:after="0" w:line="360" w:lineRule="auto"/>
        <w:ind w:firstLine="360"/>
        <w:rPr>
          <w:rFonts w:ascii="Times New Roman" w:hAnsi="Times New Roman" w:cs="Times New Roman"/>
          <w:color w:val="000000" w:themeColor="text1"/>
          <w:kern w:val="0"/>
          <w:sz w:val="24"/>
          <w:szCs w:val="24"/>
          <w14:ligatures w14:val="none"/>
        </w:rPr>
      </w:pPr>
      <w:r w:rsidRPr="00EF5FDF">
        <w:rPr>
          <w:rFonts w:ascii="Times New Roman" w:hAnsi="Times New Roman" w:cs="Times New Roman"/>
          <w:color w:val="000000" w:themeColor="text1"/>
          <w:kern w:val="0"/>
          <w:sz w:val="24"/>
          <w:szCs w:val="24"/>
          <w14:ligatures w14:val="none"/>
        </w:rPr>
        <w:t>The geometry of a real coil is characterized by a finite width w and a finite thickness, the latter of which is determined by the difference between the outer diameter (</w:t>
      </w:r>
      <m:oMath>
        <m:r>
          <m:rPr>
            <m:sty m:val="p"/>
          </m:rPr>
          <w:rPr>
            <w:rFonts w:ascii="Cambria Math" w:hAnsi="Cambria Math" w:cs="Times New Roman"/>
            <w:color w:val="000000" w:themeColor="text1"/>
            <w:kern w:val="0"/>
            <w:sz w:val="24"/>
            <w:szCs w:val="24"/>
            <w:lang w:eastAsia="en-US"/>
            <w14:ligatures w14:val="none"/>
          </w:rPr>
          <m:t>D</m:t>
        </m:r>
      </m:oMath>
      <w:r w:rsidRPr="00EF5FDF">
        <w:rPr>
          <w:rFonts w:ascii="Times New Roman" w:hAnsi="Times New Roman" w:cs="Times New Roman"/>
          <w:color w:val="000000" w:themeColor="text1"/>
          <w:kern w:val="0"/>
          <w:sz w:val="24"/>
          <w:szCs w:val="24"/>
          <w14:ligatures w14:val="none"/>
        </w:rPr>
        <w:t>) and the inner diameter (</w:t>
      </w:r>
      <m:oMath>
        <m:r>
          <m:rPr>
            <m:sty m:val="p"/>
          </m:rPr>
          <w:rPr>
            <w:rFonts w:ascii="Cambria Math" w:hAnsi="Cambria Math" w:cs="Times New Roman"/>
            <w:color w:val="000000" w:themeColor="text1"/>
            <w:kern w:val="0"/>
            <w:sz w:val="24"/>
            <w:szCs w:val="24"/>
            <w:lang w:eastAsia="en-US"/>
            <w14:ligatures w14:val="none"/>
          </w:rPr>
          <m:t>d</m:t>
        </m:r>
      </m:oMath>
      <w:r w:rsidRPr="00EF5FDF">
        <w:rPr>
          <w:rFonts w:ascii="Times New Roman" w:hAnsi="Times New Roman" w:cs="Times New Roman"/>
          <w:color w:val="000000" w:themeColor="text1"/>
          <w:kern w:val="0"/>
          <w:sz w:val="24"/>
          <w:szCs w:val="24"/>
          <w14:ligatures w14:val="none"/>
        </w:rPr>
        <w:t xml:space="preserve">), as illustrated in Figure 01. As the ratios </w:t>
      </w:r>
      <m:oMath>
        <m:r>
          <m:rPr>
            <m:sty m:val="p"/>
          </m:rPr>
          <w:rPr>
            <w:rFonts w:ascii="Cambria Math" w:hAnsi="Cambria Math" w:cs="Times New Roman"/>
            <w:color w:val="000000" w:themeColor="text1"/>
            <w:kern w:val="0"/>
            <w:sz w:val="24"/>
            <w:szCs w:val="24"/>
            <w14:ligatures w14:val="none"/>
          </w:rPr>
          <m:t>D/d</m:t>
        </m:r>
      </m:oMath>
      <w:r w:rsidRPr="00EF5FDF">
        <w:rPr>
          <w:rFonts w:ascii="Times New Roman" w:hAnsi="Times New Roman" w:cs="Times New Roman"/>
          <w:color w:val="000000" w:themeColor="text1"/>
          <w:kern w:val="0"/>
          <w:sz w:val="24"/>
          <w:szCs w:val="24"/>
          <w14:ligatures w14:val="none"/>
        </w:rPr>
        <w:t xml:space="preserve"> and </w:t>
      </w:r>
      <m:oMath>
        <m:r>
          <m:rPr>
            <m:sty m:val="p"/>
          </m:rPr>
          <w:rPr>
            <w:rFonts w:ascii="Cambria Math" w:hAnsi="Cambria Math" w:cs="Times New Roman"/>
            <w:color w:val="000000" w:themeColor="text1"/>
            <w:kern w:val="0"/>
            <w:sz w:val="24"/>
            <w:szCs w:val="24"/>
            <w14:ligatures w14:val="none"/>
          </w:rPr>
          <m:t>D/d</m:t>
        </m:r>
      </m:oMath>
      <w:r w:rsidRPr="00EF5FDF">
        <w:rPr>
          <w:rFonts w:ascii="Times New Roman" w:hAnsi="Times New Roman" w:cs="Times New Roman"/>
          <w:color w:val="000000" w:themeColor="text1"/>
          <w:kern w:val="0"/>
          <w:sz w:val="24"/>
          <w:szCs w:val="24"/>
          <w14:ligatures w14:val="none"/>
        </w:rPr>
        <w:t xml:space="preserve"> decrease, the geometry of the coil more closely approximates that of an ideal 'thin' coil, as depicted in the right panel of</w:t>
      </w:r>
      <w:r w:rsidR="00AF1EAB" w:rsidRPr="00EF5FDF">
        <w:rPr>
          <w:rFonts w:ascii="Times New Roman" w:hAnsi="Times New Roman" w:cs="Times New Roman"/>
          <w:color w:val="000000" w:themeColor="text1"/>
          <w:kern w:val="0"/>
          <w:sz w:val="24"/>
          <w:szCs w:val="24"/>
          <w14:ligatures w14:val="none"/>
        </w:rPr>
        <w:t xml:space="preserve"> </w:t>
      </w:r>
      <w:r w:rsidR="00AF1EAB" w:rsidRPr="00EF5FDF">
        <w:rPr>
          <w:rFonts w:ascii="Times New Roman" w:hAnsi="Times New Roman" w:cs="Times New Roman"/>
          <w:color w:val="000000" w:themeColor="text1"/>
          <w:kern w:val="0"/>
          <w:sz w:val="24"/>
          <w:szCs w:val="24"/>
          <w14:ligatures w14:val="none"/>
        </w:rPr>
        <w:fldChar w:fldCharType="begin"/>
      </w:r>
      <w:r w:rsidR="00AF1EAB" w:rsidRPr="00EF5FDF">
        <w:rPr>
          <w:rFonts w:ascii="Times New Roman" w:hAnsi="Times New Roman" w:cs="Times New Roman"/>
          <w:color w:val="000000" w:themeColor="text1"/>
          <w:kern w:val="0"/>
          <w:sz w:val="24"/>
          <w:szCs w:val="24"/>
          <w14:ligatures w14:val="none"/>
        </w:rPr>
        <w:instrText xml:space="preserve"> REF _Ref163117855 \h  \* MERGEFORMAT </w:instrText>
      </w:r>
      <w:r w:rsidR="00AF1EAB" w:rsidRPr="00EF5FDF">
        <w:rPr>
          <w:rFonts w:ascii="Times New Roman" w:hAnsi="Times New Roman" w:cs="Times New Roman"/>
          <w:color w:val="000000" w:themeColor="text1"/>
          <w:kern w:val="0"/>
          <w:sz w:val="24"/>
          <w:szCs w:val="24"/>
          <w14:ligatures w14:val="none"/>
        </w:rPr>
      </w:r>
      <w:r w:rsidR="00AF1EAB" w:rsidRPr="00EF5FDF">
        <w:rPr>
          <w:rFonts w:ascii="Times New Roman" w:hAnsi="Times New Roman" w:cs="Times New Roman"/>
          <w:color w:val="000000" w:themeColor="text1"/>
          <w:kern w:val="0"/>
          <w:sz w:val="24"/>
          <w:szCs w:val="24"/>
          <w14:ligatures w14:val="none"/>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8</w:t>
      </w:r>
      <w:r w:rsidR="00AF1EAB" w:rsidRPr="00EF5FDF">
        <w:rPr>
          <w:rFonts w:ascii="Times New Roman" w:hAnsi="Times New Roman" w:cs="Times New Roman"/>
          <w:color w:val="000000" w:themeColor="text1"/>
          <w:kern w:val="0"/>
          <w:sz w:val="24"/>
          <w:szCs w:val="24"/>
          <w14:ligatures w14:val="none"/>
        </w:rPr>
        <w:fldChar w:fldCharType="end"/>
      </w:r>
      <w:r w:rsidRPr="00EF5FDF">
        <w:rPr>
          <w:rFonts w:ascii="Times New Roman" w:hAnsi="Times New Roman" w:cs="Times New Roman"/>
          <w:color w:val="000000" w:themeColor="text1"/>
          <w:kern w:val="0"/>
          <w:sz w:val="24"/>
          <w:szCs w:val="24"/>
          <w14:ligatures w14:val="none"/>
        </w:rPr>
        <w:t xml:space="preserve">. In pursuit of an approximation to the ideal coil geometry, the current work selects a design that minimizes the </w:t>
      </w:r>
      <m:oMath>
        <m:r>
          <m:rPr>
            <m:sty m:val="p"/>
          </m:rPr>
          <w:rPr>
            <w:rFonts w:ascii="Cambria Math" w:hAnsi="Cambria Math" w:cs="Times New Roman"/>
            <w:color w:val="000000" w:themeColor="text1"/>
            <w:kern w:val="0"/>
            <w:sz w:val="24"/>
            <w:szCs w:val="24"/>
            <w14:ligatures w14:val="none"/>
          </w:rPr>
          <m:t>D/d</m:t>
        </m:r>
      </m:oMath>
      <w:r w:rsidRPr="00EF5FDF">
        <w:rPr>
          <w:rFonts w:ascii="Times New Roman" w:hAnsi="Times New Roman" w:cs="Times New Roman"/>
          <w:color w:val="000000" w:themeColor="text1"/>
          <w:kern w:val="0"/>
          <w:sz w:val="24"/>
          <w:szCs w:val="24"/>
          <w14:ligatures w14:val="none"/>
        </w:rPr>
        <w:t xml:space="preserve"> and </w:t>
      </w:r>
      <m:oMath>
        <m:r>
          <m:rPr>
            <m:sty m:val="p"/>
          </m:rPr>
          <w:rPr>
            <w:rFonts w:ascii="Cambria Math" w:hAnsi="Cambria Math" w:cs="Times New Roman"/>
            <w:color w:val="000000" w:themeColor="text1"/>
            <w:kern w:val="0"/>
            <w:sz w:val="24"/>
            <w:szCs w:val="24"/>
            <w14:ligatures w14:val="none"/>
          </w:rPr>
          <m:t>D/d</m:t>
        </m:r>
      </m:oMath>
      <w:r w:rsidRPr="00EF5FDF">
        <w:rPr>
          <w:rFonts w:ascii="Times New Roman" w:hAnsi="Times New Roman" w:cs="Times New Roman"/>
          <w:color w:val="000000" w:themeColor="text1"/>
          <w:kern w:val="0"/>
          <w:sz w:val="24"/>
          <w:szCs w:val="24"/>
          <w14:ligatures w14:val="none"/>
        </w:rPr>
        <w:t xml:space="preserve"> ratios.</w:t>
      </w:r>
    </w:p>
    <w:p w14:paraId="44605B2A" w14:textId="77777777" w:rsidR="00827D19" w:rsidRPr="00EF5FDF" w:rsidRDefault="00827D19" w:rsidP="00B21BB8">
      <w:pPr>
        <w:spacing w:after="0" w:line="360" w:lineRule="auto"/>
        <w:rPr>
          <w:rFonts w:ascii="Times New Roman" w:hAnsi="Times New Roman" w:cs="Times New Roman"/>
          <w:color w:val="000000" w:themeColor="text1"/>
          <w:kern w:val="0"/>
          <w:sz w:val="24"/>
          <w:szCs w:val="24"/>
          <w14:ligatures w14:val="none"/>
        </w:rPr>
      </w:pPr>
    </w:p>
    <w:p w14:paraId="7E17AEBF" w14:textId="77777777" w:rsidR="00827D19" w:rsidRPr="00EF5FDF" w:rsidRDefault="00827D19" w:rsidP="00B21BB8">
      <w:pPr>
        <w:spacing w:after="0" w:line="360" w:lineRule="auto"/>
        <w:rPr>
          <w:rFonts w:ascii="Times New Roman" w:hAnsi="Times New Roman" w:cs="Times New Roman"/>
          <w:color w:val="000000" w:themeColor="text1"/>
          <w:kern w:val="0"/>
          <w:sz w:val="24"/>
          <w:szCs w:val="24"/>
          <w14:ligatures w14:val="none"/>
        </w:rPr>
      </w:pPr>
    </w:p>
    <w:p w14:paraId="78219D7D" w14:textId="77777777" w:rsidR="00803072" w:rsidRPr="00EF5FDF" w:rsidRDefault="00803072" w:rsidP="00B21BB8">
      <w:pPr>
        <w:spacing w:after="0" w:line="360" w:lineRule="auto"/>
        <w:rPr>
          <w:rFonts w:ascii="Times New Roman" w:hAnsi="Times New Roman" w:cs="Times New Roman"/>
          <w:b/>
          <w:bCs/>
          <w:color w:val="000000" w:themeColor="text1"/>
          <w:kern w:val="0"/>
          <w:sz w:val="32"/>
          <w:szCs w:val="32"/>
          <w:u w:val="single"/>
          <w14:ligatures w14:val="none"/>
        </w:rPr>
      </w:pPr>
    </w:p>
    <w:p w14:paraId="154577A1" w14:textId="77777777" w:rsidR="00AE4F69" w:rsidRPr="00EF5FDF" w:rsidRDefault="00AE4F69" w:rsidP="00B21BB8">
      <w:pPr>
        <w:spacing w:after="0" w:line="360" w:lineRule="auto"/>
        <w:rPr>
          <w:rFonts w:ascii="Times New Roman" w:hAnsi="Times New Roman" w:cs="Times New Roman"/>
          <w:b/>
          <w:bCs/>
          <w:color w:val="000000" w:themeColor="text1"/>
          <w:kern w:val="0"/>
          <w:sz w:val="32"/>
          <w:szCs w:val="32"/>
          <w14:ligatures w14:val="none"/>
        </w:rPr>
      </w:pPr>
    </w:p>
    <w:p w14:paraId="367D520E" w14:textId="77777777" w:rsidR="00AE4F69" w:rsidRPr="00EF5FDF" w:rsidRDefault="00AE4F69" w:rsidP="00B21BB8">
      <w:pPr>
        <w:spacing w:after="0" w:line="360" w:lineRule="auto"/>
        <w:rPr>
          <w:rFonts w:ascii="Times New Roman" w:hAnsi="Times New Roman" w:cs="Times New Roman"/>
          <w:b/>
          <w:bCs/>
          <w:color w:val="000000" w:themeColor="text1"/>
          <w:kern w:val="0"/>
          <w:sz w:val="32"/>
          <w:szCs w:val="32"/>
          <w14:ligatures w14:val="none"/>
        </w:rPr>
      </w:pPr>
    </w:p>
    <w:p w14:paraId="3BC24BC5" w14:textId="77777777" w:rsidR="00B21BB8" w:rsidRPr="00EF5FDF" w:rsidRDefault="00B21BB8" w:rsidP="00B21BB8">
      <w:pPr>
        <w:spacing w:after="0" w:line="360" w:lineRule="auto"/>
        <w:rPr>
          <w:rFonts w:ascii="Times New Roman" w:hAnsi="Times New Roman" w:cs="Times New Roman"/>
          <w:b/>
          <w:bCs/>
          <w:color w:val="000000" w:themeColor="text1"/>
          <w:kern w:val="0"/>
          <w:sz w:val="32"/>
          <w:szCs w:val="32"/>
          <w14:ligatures w14:val="none"/>
        </w:rPr>
      </w:pPr>
    </w:p>
    <w:p w14:paraId="176F7778" w14:textId="77777777" w:rsidR="00B21BB8" w:rsidRPr="00EF5FDF" w:rsidRDefault="00B21BB8" w:rsidP="00B21BB8">
      <w:pPr>
        <w:spacing w:after="0" w:line="360" w:lineRule="auto"/>
        <w:rPr>
          <w:rFonts w:ascii="Times New Roman" w:hAnsi="Times New Roman" w:cs="Times New Roman"/>
          <w:b/>
          <w:bCs/>
          <w:color w:val="000000" w:themeColor="text1"/>
          <w:kern w:val="0"/>
          <w:sz w:val="32"/>
          <w:szCs w:val="32"/>
          <w14:ligatures w14:val="none"/>
        </w:rPr>
      </w:pPr>
    </w:p>
    <w:p w14:paraId="01BBD61B" w14:textId="77777777" w:rsidR="00B21BB8" w:rsidRPr="00EF5FDF" w:rsidRDefault="00B21BB8" w:rsidP="00B21BB8">
      <w:pPr>
        <w:spacing w:after="0" w:line="360" w:lineRule="auto"/>
        <w:rPr>
          <w:rFonts w:ascii="Times New Roman" w:hAnsi="Times New Roman" w:cs="Times New Roman"/>
          <w:b/>
          <w:bCs/>
          <w:color w:val="000000" w:themeColor="text1"/>
          <w:kern w:val="0"/>
          <w:sz w:val="32"/>
          <w:szCs w:val="32"/>
          <w14:ligatures w14:val="none"/>
        </w:rPr>
      </w:pPr>
    </w:p>
    <w:p w14:paraId="20286963" w14:textId="77777777" w:rsidR="00B21BB8" w:rsidRPr="00EF5FDF" w:rsidRDefault="00B21BB8" w:rsidP="00B21BB8">
      <w:pPr>
        <w:spacing w:after="0" w:line="360" w:lineRule="auto"/>
        <w:rPr>
          <w:rFonts w:ascii="Times New Roman" w:hAnsi="Times New Roman" w:cs="Times New Roman"/>
          <w:b/>
          <w:bCs/>
          <w:color w:val="000000" w:themeColor="text1"/>
          <w:kern w:val="0"/>
          <w:sz w:val="32"/>
          <w:szCs w:val="32"/>
          <w14:ligatures w14:val="none"/>
        </w:rPr>
      </w:pPr>
    </w:p>
    <w:p w14:paraId="37CD0F15" w14:textId="68C5B517" w:rsidR="00B20C97" w:rsidRPr="00EF5FDF" w:rsidRDefault="00B20C97" w:rsidP="004F5571">
      <w:pPr>
        <w:pStyle w:val="Heading2"/>
        <w:rPr>
          <w:rFonts w:cs="Times New Roman"/>
          <w:color w:val="000000" w:themeColor="text1"/>
        </w:rPr>
      </w:pPr>
      <w:bookmarkStart w:id="25" w:name="_Toc171689068"/>
      <w:r w:rsidRPr="00EF5FDF">
        <w:rPr>
          <w:rFonts w:cs="Times New Roman"/>
          <w:color w:val="000000" w:themeColor="text1"/>
        </w:rPr>
        <w:lastRenderedPageBreak/>
        <w:t>Example Cases</w:t>
      </w:r>
      <w:bookmarkEnd w:id="25"/>
    </w:p>
    <w:p w14:paraId="5226AFB0" w14:textId="77777777" w:rsidR="0004791C" w:rsidRPr="00EF5FDF" w:rsidRDefault="0004791C" w:rsidP="0004791C">
      <w:pPr>
        <w:rPr>
          <w:rFonts w:ascii="Times New Roman" w:hAnsi="Times New Roman" w:cs="Times New Roman"/>
          <w:color w:val="000000" w:themeColor="text1"/>
          <w:lang w:eastAsia="en-US"/>
        </w:rPr>
      </w:pPr>
    </w:p>
    <w:p w14:paraId="3654C653" w14:textId="1F542ED0" w:rsidR="00B20C97" w:rsidRPr="00EF5FDF" w:rsidRDefault="00B20C97" w:rsidP="004F5571">
      <w:pPr>
        <w:pStyle w:val="Heading3"/>
        <w:rPr>
          <w:rFonts w:cs="Times New Roman"/>
          <w:color w:val="000000" w:themeColor="text1"/>
        </w:rPr>
      </w:pPr>
      <w:bookmarkStart w:id="26" w:name="_Toc171689069"/>
      <w:r w:rsidRPr="00EF5FDF">
        <w:rPr>
          <w:rFonts w:cs="Times New Roman"/>
          <w:color w:val="000000" w:themeColor="text1"/>
        </w:rPr>
        <w:t>Single Electromagnetic (EM) coil</w:t>
      </w:r>
      <w:r w:rsidR="00E8204A" w:rsidRPr="00EF5FDF">
        <w:rPr>
          <w:rFonts w:cs="Times New Roman"/>
          <w:color w:val="000000" w:themeColor="text1"/>
        </w:rPr>
        <w:t xml:space="preserve"> (Weekly update on 1/4/202</w:t>
      </w:r>
      <w:r w:rsidR="00AE4F69" w:rsidRPr="00EF5FDF">
        <w:rPr>
          <w:rFonts w:cs="Times New Roman"/>
          <w:color w:val="000000" w:themeColor="text1"/>
        </w:rPr>
        <w:t>4</w:t>
      </w:r>
      <w:r w:rsidR="00E8204A" w:rsidRPr="00EF5FDF">
        <w:rPr>
          <w:rFonts w:cs="Times New Roman"/>
          <w:color w:val="000000" w:themeColor="text1"/>
        </w:rPr>
        <w:t>)</w:t>
      </w:r>
      <w:bookmarkEnd w:id="26"/>
    </w:p>
    <w:p w14:paraId="04461711" w14:textId="77777777" w:rsidR="00F2492C" w:rsidRPr="00EF5FDF" w:rsidRDefault="00F2492C" w:rsidP="00B21BB8">
      <w:pPr>
        <w:spacing w:after="0" w:line="360" w:lineRule="auto"/>
        <w:rPr>
          <w:rFonts w:ascii="Times New Roman" w:hAnsi="Times New Roman" w:cs="Times New Roman"/>
          <w:b/>
          <w:bCs/>
          <w:color w:val="000000" w:themeColor="text1"/>
          <w:kern w:val="0"/>
          <w:sz w:val="24"/>
          <w:szCs w:val="24"/>
          <w14:ligatures w14:val="none"/>
        </w:rPr>
      </w:pPr>
    </w:p>
    <w:tbl>
      <w:tblPr>
        <w:tblW w:w="8642" w:type="dxa"/>
        <w:jc w:val="center"/>
        <w:tblCellMar>
          <w:left w:w="0" w:type="dxa"/>
          <w:right w:w="0" w:type="dxa"/>
        </w:tblCellMar>
        <w:tblLook w:val="0420" w:firstRow="1" w:lastRow="0" w:firstColumn="0" w:lastColumn="0" w:noHBand="0" w:noVBand="1"/>
      </w:tblPr>
      <w:tblGrid>
        <w:gridCol w:w="4433"/>
        <w:gridCol w:w="4209"/>
      </w:tblGrid>
      <w:tr w:rsidR="00A5449F" w:rsidRPr="00EF5FDF" w14:paraId="20B8D2FF" w14:textId="77777777" w:rsidTr="000267EE">
        <w:trPr>
          <w:trHeight w:val="205"/>
          <w:jc w:val="center"/>
        </w:trPr>
        <w:tc>
          <w:tcPr>
            <w:tcW w:w="4433"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9BEA744"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
                <w:bCs/>
                <w:color w:val="000000" w:themeColor="text1"/>
                <w:kern w:val="2"/>
                <w:sz w:val="24"/>
                <w:szCs w:val="24"/>
                <w14:ligatures w14:val="standardContextual"/>
              </w:rPr>
              <w:t>Design parameters</w:t>
            </w:r>
          </w:p>
        </w:tc>
        <w:tc>
          <w:tcPr>
            <w:tcW w:w="4209"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3223C13B"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
                <w:bCs/>
                <w:color w:val="000000" w:themeColor="text1"/>
                <w:kern w:val="2"/>
                <w:sz w:val="24"/>
                <w:szCs w:val="24"/>
                <w14:ligatures w14:val="standardContextual"/>
              </w:rPr>
              <w:t>Selected values</w:t>
            </w:r>
          </w:p>
        </w:tc>
      </w:tr>
      <w:tr w:rsidR="00A5449F" w:rsidRPr="00EF5FDF" w14:paraId="7669AFBD" w14:textId="77777777" w:rsidTr="000267EE">
        <w:trPr>
          <w:trHeight w:val="190"/>
          <w:jc w:val="center"/>
        </w:trPr>
        <w:tc>
          <w:tcPr>
            <w:tcW w:w="4433"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D833CF4"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 xml:space="preserve">Coil current </w:t>
            </w:r>
          </w:p>
        </w:tc>
        <w:tc>
          <w:tcPr>
            <w:tcW w:w="4209"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5EC63EF2"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0.1 A</w:t>
            </w:r>
          </w:p>
        </w:tc>
      </w:tr>
      <w:tr w:rsidR="00A5449F" w:rsidRPr="00EF5FDF" w14:paraId="41F7168E" w14:textId="77777777" w:rsidTr="000267EE">
        <w:trPr>
          <w:trHeight w:val="174"/>
          <w:jc w:val="center"/>
        </w:trPr>
        <w:tc>
          <w:tcPr>
            <w:tcW w:w="4433"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F87E018"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EM Coil diameter</w:t>
            </w:r>
          </w:p>
        </w:tc>
        <w:tc>
          <w:tcPr>
            <w:tcW w:w="4209"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2AACCB11"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35 mm (core diameter 7.8 mm)</w:t>
            </w:r>
          </w:p>
        </w:tc>
      </w:tr>
      <w:tr w:rsidR="00A5449F" w:rsidRPr="00EF5FDF" w14:paraId="6AAF9D8B" w14:textId="77777777" w:rsidTr="000267EE">
        <w:trPr>
          <w:trHeight w:val="174"/>
          <w:jc w:val="center"/>
        </w:trPr>
        <w:tc>
          <w:tcPr>
            <w:tcW w:w="4433"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F291516"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EM Coil height</w:t>
            </w:r>
          </w:p>
        </w:tc>
        <w:tc>
          <w:tcPr>
            <w:tcW w:w="4209"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261ABC1E"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22 mm</w:t>
            </w:r>
          </w:p>
        </w:tc>
      </w:tr>
      <w:tr w:rsidR="00A5449F" w:rsidRPr="00EF5FDF" w14:paraId="0B7807E8" w14:textId="77777777" w:rsidTr="000267EE">
        <w:trPr>
          <w:trHeight w:val="174"/>
          <w:jc w:val="center"/>
        </w:trPr>
        <w:tc>
          <w:tcPr>
            <w:tcW w:w="4433"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E3BC4BF"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EM Coil length</w:t>
            </w:r>
          </w:p>
        </w:tc>
        <w:tc>
          <w:tcPr>
            <w:tcW w:w="4209"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05F7B8C5"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32 m.</w:t>
            </w:r>
          </w:p>
        </w:tc>
      </w:tr>
      <w:tr w:rsidR="00A5449F" w:rsidRPr="00EF5FDF" w14:paraId="5A88F014" w14:textId="77777777" w:rsidTr="000267EE">
        <w:trPr>
          <w:trHeight w:val="174"/>
          <w:jc w:val="center"/>
        </w:trPr>
        <w:tc>
          <w:tcPr>
            <w:tcW w:w="4433"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6D3F473"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 xml:space="preserve">Number of </w:t>
            </w:r>
            <w:proofErr w:type="gramStart"/>
            <w:r w:rsidRPr="00EF5FDF">
              <w:rPr>
                <w:rFonts w:ascii="Times New Roman" w:hAnsi="Times New Roman" w:cs="Times New Roman"/>
                <w:bCs/>
                <w:color w:val="000000" w:themeColor="text1"/>
                <w:kern w:val="2"/>
                <w:sz w:val="24"/>
                <w:szCs w:val="24"/>
                <w14:ligatures w14:val="standardContextual"/>
              </w:rPr>
              <w:t>winding</w:t>
            </w:r>
            <w:proofErr w:type="gramEnd"/>
            <w:r w:rsidRPr="00EF5FDF">
              <w:rPr>
                <w:rFonts w:ascii="Times New Roman" w:hAnsi="Times New Roman" w:cs="Times New Roman"/>
                <w:bCs/>
                <w:color w:val="000000" w:themeColor="text1"/>
                <w:kern w:val="2"/>
                <w:sz w:val="24"/>
                <w:szCs w:val="24"/>
                <w14:ligatures w14:val="standardContextual"/>
              </w:rPr>
              <w:t xml:space="preserve"> turns</w:t>
            </w:r>
          </w:p>
        </w:tc>
        <w:tc>
          <w:tcPr>
            <w:tcW w:w="4209"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5C5596D9"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476 (17 ringsx28 layers)</w:t>
            </w:r>
          </w:p>
        </w:tc>
      </w:tr>
      <w:tr w:rsidR="00A5449F" w:rsidRPr="00EF5FDF" w14:paraId="4F390F7A" w14:textId="77777777" w:rsidTr="000267EE">
        <w:trPr>
          <w:trHeight w:val="174"/>
          <w:jc w:val="center"/>
        </w:trPr>
        <w:tc>
          <w:tcPr>
            <w:tcW w:w="4433"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26F02A9"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Wire gauge</w:t>
            </w:r>
          </w:p>
        </w:tc>
        <w:tc>
          <w:tcPr>
            <w:tcW w:w="4209"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07C5ED9B"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20</w:t>
            </w:r>
          </w:p>
        </w:tc>
      </w:tr>
      <w:tr w:rsidR="00A5449F" w:rsidRPr="00EF5FDF" w14:paraId="71D6BD0B" w14:textId="77777777" w:rsidTr="000267EE">
        <w:trPr>
          <w:trHeight w:val="174"/>
          <w:jc w:val="center"/>
        </w:trPr>
        <w:tc>
          <w:tcPr>
            <w:tcW w:w="4433"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B138FB0"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Wire material</w:t>
            </w:r>
          </w:p>
        </w:tc>
        <w:tc>
          <w:tcPr>
            <w:tcW w:w="4209"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187C4103" w14:textId="77777777" w:rsidR="000267EE" w:rsidRPr="00EF5FDF" w:rsidRDefault="000267EE" w:rsidP="00E633EB">
            <w:pPr>
              <w:pStyle w:val="PlainText"/>
              <w:jc w:val="center"/>
              <w:rPr>
                <w:rFonts w:ascii="Times New Roman" w:hAnsi="Times New Roman" w:cs="Times New Roman"/>
                <w:bCs/>
                <w:color w:val="000000" w:themeColor="text1"/>
                <w:kern w:val="2"/>
                <w:sz w:val="24"/>
                <w:szCs w:val="24"/>
                <w14:ligatures w14:val="standardContextual"/>
              </w:rPr>
            </w:pPr>
            <w:r w:rsidRPr="00EF5FDF">
              <w:rPr>
                <w:rFonts w:ascii="Times New Roman" w:hAnsi="Times New Roman" w:cs="Times New Roman"/>
                <w:bCs/>
                <w:color w:val="000000" w:themeColor="text1"/>
                <w:kern w:val="2"/>
                <w:sz w:val="24"/>
                <w:szCs w:val="24"/>
                <w14:ligatures w14:val="standardContextual"/>
              </w:rPr>
              <w:t>Copper</w:t>
            </w:r>
          </w:p>
        </w:tc>
      </w:tr>
    </w:tbl>
    <w:p w14:paraId="561F4E99" w14:textId="43364EAC" w:rsidR="000267EE" w:rsidRPr="00EF5FDF" w:rsidRDefault="00AF1EAB" w:rsidP="00AF1EAB">
      <w:pPr>
        <w:pStyle w:val="Caption"/>
        <w:jc w:val="center"/>
        <w:rPr>
          <w:rFonts w:ascii="Times New Roman" w:hAnsi="Times New Roman" w:cs="Times New Roman"/>
          <w:i w:val="0"/>
          <w:iCs w:val="0"/>
          <w:color w:val="000000" w:themeColor="text1"/>
          <w:sz w:val="24"/>
          <w:szCs w:val="24"/>
        </w:rPr>
      </w:pPr>
      <w:bookmarkStart w:id="27" w:name="_Ref163118036"/>
      <w:bookmarkStart w:id="28" w:name="_Toc171689175"/>
      <w:r w:rsidRPr="00EF5FDF">
        <w:rPr>
          <w:rFonts w:ascii="Times New Roman" w:hAnsi="Times New Roman" w:cs="Times New Roman"/>
          <w:i w:val="0"/>
          <w:iCs w:val="0"/>
          <w:color w:val="000000" w:themeColor="text1"/>
          <w:sz w:val="24"/>
          <w:szCs w:val="24"/>
        </w:rPr>
        <w:t xml:space="preserve">Table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Table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2</w:t>
      </w:r>
      <w:r w:rsidRPr="00EF5FDF">
        <w:rPr>
          <w:rFonts w:ascii="Times New Roman" w:hAnsi="Times New Roman" w:cs="Times New Roman"/>
          <w:i w:val="0"/>
          <w:iCs w:val="0"/>
          <w:color w:val="000000" w:themeColor="text1"/>
          <w:sz w:val="24"/>
          <w:szCs w:val="24"/>
        </w:rPr>
        <w:fldChar w:fldCharType="end"/>
      </w:r>
      <w:bookmarkEnd w:id="27"/>
      <w:r w:rsidRPr="00EF5FDF">
        <w:rPr>
          <w:rFonts w:ascii="Times New Roman" w:hAnsi="Times New Roman" w:cs="Times New Roman"/>
          <w:i w:val="0"/>
          <w:iCs w:val="0"/>
          <w:color w:val="000000" w:themeColor="text1"/>
          <w:sz w:val="24"/>
          <w:szCs w:val="24"/>
        </w:rPr>
        <w:t>. Design parameters of EM coil</w:t>
      </w:r>
      <w:bookmarkEnd w:id="28"/>
    </w:p>
    <w:p w14:paraId="6A623955" w14:textId="26FB4576" w:rsidR="000267EE" w:rsidRPr="002212E0" w:rsidRDefault="00B846C9" w:rsidP="000267EE">
      <w:pPr>
        <w:pStyle w:val="PlainText"/>
        <w:spacing w:line="360" w:lineRule="auto"/>
        <w:ind w:firstLine="360"/>
        <w:jc w:val="both"/>
        <w:rPr>
          <w:rFonts w:ascii="Times New Roman" w:hAnsi="Times New Roman" w:cs="Times New Roman"/>
          <w:noProof/>
          <w:color w:val="000000" w:themeColor="text1"/>
          <w:sz w:val="24"/>
          <w:szCs w:val="24"/>
        </w:rPr>
      </w:pPr>
      <w:r w:rsidRPr="002212E0">
        <w:rPr>
          <w:rFonts w:ascii="Times New Roman" w:hAnsi="Times New Roman" w:cs="Times New Roman"/>
          <w:noProof/>
          <w:color w:val="000000" w:themeColor="text1"/>
          <w:sz w:val="24"/>
          <w:szCs w:val="24"/>
        </w:rPr>
        <w:t>The specific parameters for the selected EM coil are detailed in the</w:t>
      </w:r>
      <w:r w:rsidR="007F552D" w:rsidRPr="002212E0">
        <w:rPr>
          <w:rFonts w:ascii="Times New Roman" w:hAnsi="Times New Roman" w:cs="Times New Roman"/>
          <w:noProof/>
          <w:color w:val="000000" w:themeColor="text1"/>
          <w:sz w:val="24"/>
          <w:szCs w:val="24"/>
        </w:rPr>
        <w:t xml:space="preserve"> </w:t>
      </w:r>
      <w:r w:rsidR="007F552D" w:rsidRPr="002212E0">
        <w:rPr>
          <w:rFonts w:ascii="Times New Roman" w:hAnsi="Times New Roman" w:cs="Times New Roman"/>
          <w:noProof/>
          <w:color w:val="000000" w:themeColor="text1"/>
          <w:sz w:val="24"/>
          <w:szCs w:val="24"/>
        </w:rPr>
        <w:fldChar w:fldCharType="begin"/>
      </w:r>
      <w:r w:rsidR="007F552D" w:rsidRPr="002212E0">
        <w:rPr>
          <w:rFonts w:ascii="Times New Roman" w:hAnsi="Times New Roman" w:cs="Times New Roman"/>
          <w:noProof/>
          <w:color w:val="000000" w:themeColor="text1"/>
          <w:sz w:val="24"/>
          <w:szCs w:val="24"/>
        </w:rPr>
        <w:instrText xml:space="preserve"> REF _Ref163118036 \h  \* MERGEFORMAT </w:instrText>
      </w:r>
      <w:r w:rsidR="007F552D" w:rsidRPr="002212E0">
        <w:rPr>
          <w:rFonts w:ascii="Times New Roman" w:hAnsi="Times New Roman" w:cs="Times New Roman"/>
          <w:noProof/>
          <w:color w:val="000000" w:themeColor="text1"/>
          <w:sz w:val="24"/>
          <w:szCs w:val="24"/>
        </w:rPr>
      </w:r>
      <w:r w:rsidR="007F552D" w:rsidRPr="002212E0">
        <w:rPr>
          <w:rFonts w:ascii="Times New Roman" w:hAnsi="Times New Roman" w:cs="Times New Roman"/>
          <w:noProof/>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Table </w:t>
      </w:r>
      <w:r w:rsidR="008C64AA" w:rsidRPr="008C64AA">
        <w:rPr>
          <w:rFonts w:ascii="Times New Roman" w:hAnsi="Times New Roman" w:cs="Times New Roman"/>
          <w:noProof/>
          <w:color w:val="000000" w:themeColor="text1"/>
          <w:sz w:val="24"/>
          <w:szCs w:val="24"/>
        </w:rPr>
        <w:t>2</w:t>
      </w:r>
      <w:r w:rsidR="007F552D" w:rsidRPr="002212E0">
        <w:rPr>
          <w:rFonts w:ascii="Times New Roman" w:hAnsi="Times New Roman" w:cs="Times New Roman"/>
          <w:noProof/>
          <w:color w:val="000000" w:themeColor="text1"/>
          <w:sz w:val="24"/>
          <w:szCs w:val="24"/>
        </w:rPr>
        <w:fldChar w:fldCharType="end"/>
      </w:r>
      <w:r w:rsidRPr="002212E0">
        <w:rPr>
          <w:rFonts w:ascii="Times New Roman" w:hAnsi="Times New Roman" w:cs="Times New Roman"/>
          <w:noProof/>
          <w:color w:val="000000" w:themeColor="text1"/>
          <w:sz w:val="24"/>
          <w:szCs w:val="24"/>
        </w:rPr>
        <w:t>. A coil current of 0.1 A is applied. The diameters of the coil and core are 35 mm and 7.8 mm, respectively. The height and length of the coil have been set at 22 mm and 32 mm, respectively.</w:t>
      </w:r>
    </w:p>
    <w:p w14:paraId="4001CAFD" w14:textId="77777777" w:rsidR="00E633EB" w:rsidRPr="00EF5FDF" w:rsidRDefault="00E633EB" w:rsidP="000267EE">
      <w:pPr>
        <w:pStyle w:val="PlainText"/>
        <w:spacing w:line="360" w:lineRule="auto"/>
        <w:ind w:firstLine="360"/>
        <w:jc w:val="both"/>
        <w:rPr>
          <w:rFonts w:ascii="Times New Roman" w:hAnsi="Times New Roman" w:cs="Times New Roman"/>
          <w:noProof/>
          <w:color w:val="000000" w:themeColor="text1"/>
        </w:rPr>
      </w:pPr>
    </w:p>
    <w:p w14:paraId="0EC5BBBE" w14:textId="3752B1F0"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r w:rsidRPr="00EF5FDF">
        <w:rPr>
          <w:rFonts w:ascii="Times New Roman" w:hAnsi="Times New Roman" w:cs="Times New Roman"/>
          <w:noProof/>
          <w:color w:val="000000" w:themeColor="text1"/>
          <w:sz w:val="24"/>
          <w:szCs w:val="24"/>
          <w14:ligatures w14:val="standardContextual"/>
        </w:rPr>
        <w:drawing>
          <wp:anchor distT="0" distB="0" distL="114300" distR="114300" simplePos="0" relativeHeight="251669504" behindDoc="0" locked="0" layoutInCell="1" allowOverlap="1" wp14:anchorId="7A81248B" wp14:editId="173DAC95">
            <wp:simplePos x="0" y="0"/>
            <wp:positionH relativeFrom="column">
              <wp:posOffset>1479652</wp:posOffset>
            </wp:positionH>
            <wp:positionV relativeFrom="paragraph">
              <wp:posOffset>61629</wp:posOffset>
            </wp:positionV>
            <wp:extent cx="3314405" cy="2604791"/>
            <wp:effectExtent l="0" t="0" r="635" b="5080"/>
            <wp:wrapNone/>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Picture 3079"/>
                    <pic:cNvPicPr>
                      <a:picLocks noChangeAspect="1"/>
                    </pic:cNvPicPr>
                  </pic:nvPicPr>
                  <pic:blipFill>
                    <a:blip r:embed="rId20"/>
                    <a:stretch>
                      <a:fillRect/>
                    </a:stretch>
                  </pic:blipFill>
                  <pic:spPr>
                    <a:xfrm>
                      <a:off x="0" y="0"/>
                      <a:ext cx="3314405" cy="2604791"/>
                    </a:xfrm>
                    <a:prstGeom prst="rect">
                      <a:avLst/>
                    </a:prstGeom>
                  </pic:spPr>
                </pic:pic>
              </a:graphicData>
            </a:graphic>
          </wp:anchor>
        </w:drawing>
      </w:r>
    </w:p>
    <w:p w14:paraId="52C033B3" w14:textId="5EC93E54"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p>
    <w:p w14:paraId="328C4567" w14:textId="77777777"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p>
    <w:p w14:paraId="4A4F3F0F" w14:textId="13778A6F"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p>
    <w:p w14:paraId="5D32F698" w14:textId="4BCD36F3"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p>
    <w:p w14:paraId="072AFE63" w14:textId="26E0BEAF"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p>
    <w:p w14:paraId="176DD54A" w14:textId="2831BFAC"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p>
    <w:p w14:paraId="6B9C29A2" w14:textId="7E782C2E"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p>
    <w:p w14:paraId="60F61D11" w14:textId="43641C54"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p>
    <w:p w14:paraId="5CC600B2" w14:textId="30A649E1" w:rsidR="000267EE" w:rsidRPr="00EF5FDF" w:rsidRDefault="000267EE" w:rsidP="000267EE">
      <w:pPr>
        <w:pStyle w:val="PlainText"/>
        <w:spacing w:line="360" w:lineRule="auto"/>
        <w:ind w:firstLine="360"/>
        <w:jc w:val="both"/>
        <w:rPr>
          <w:rFonts w:ascii="Times New Roman" w:hAnsi="Times New Roman" w:cs="Times New Roman"/>
          <w:color w:val="000000" w:themeColor="text1"/>
          <w:sz w:val="24"/>
          <w:szCs w:val="24"/>
        </w:rPr>
      </w:pPr>
    </w:p>
    <w:p w14:paraId="33159F9B" w14:textId="1E5CFED0" w:rsidR="000267EE" w:rsidRPr="00EF5FDF" w:rsidRDefault="000267EE" w:rsidP="000267EE">
      <w:pPr>
        <w:pStyle w:val="PlainText"/>
        <w:spacing w:line="360" w:lineRule="auto"/>
        <w:ind w:firstLine="360"/>
        <w:jc w:val="center"/>
        <w:rPr>
          <w:rFonts w:ascii="Times New Roman" w:hAnsi="Times New Roman" w:cs="Times New Roman"/>
          <w:b/>
          <w:bCs/>
          <w:color w:val="000000" w:themeColor="text1"/>
        </w:rPr>
      </w:pPr>
    </w:p>
    <w:p w14:paraId="5F98C936" w14:textId="01C8F6AF" w:rsidR="000267EE" w:rsidRPr="00EF5FDF" w:rsidRDefault="00226059" w:rsidP="00226059">
      <w:pPr>
        <w:pStyle w:val="Caption"/>
        <w:jc w:val="center"/>
        <w:rPr>
          <w:rFonts w:ascii="Times New Roman" w:hAnsi="Times New Roman" w:cs="Times New Roman"/>
          <w:i w:val="0"/>
          <w:iCs w:val="0"/>
          <w:color w:val="000000" w:themeColor="text1"/>
          <w:sz w:val="24"/>
          <w:szCs w:val="24"/>
        </w:rPr>
      </w:pPr>
      <w:bookmarkStart w:id="29" w:name="_Ref163118059"/>
      <w:bookmarkStart w:id="30" w:name="_Toc171689116"/>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9</w:t>
      </w:r>
      <w:r w:rsidRPr="00EF5FDF">
        <w:rPr>
          <w:rFonts w:ascii="Times New Roman" w:hAnsi="Times New Roman" w:cs="Times New Roman"/>
          <w:i w:val="0"/>
          <w:iCs w:val="0"/>
          <w:color w:val="000000" w:themeColor="text1"/>
          <w:sz w:val="24"/>
          <w:szCs w:val="24"/>
        </w:rPr>
        <w:fldChar w:fldCharType="end"/>
      </w:r>
      <w:bookmarkEnd w:id="29"/>
      <w:r w:rsidRPr="00EF5FDF">
        <w:rPr>
          <w:rFonts w:ascii="Times New Roman" w:hAnsi="Times New Roman" w:cs="Times New Roman"/>
          <w:i w:val="0"/>
          <w:iCs w:val="0"/>
          <w:color w:val="000000" w:themeColor="text1"/>
          <w:sz w:val="24"/>
          <w:szCs w:val="24"/>
        </w:rPr>
        <w:t>. EM Coil design</w:t>
      </w:r>
      <w:bookmarkEnd w:id="30"/>
    </w:p>
    <w:p w14:paraId="71F94640" w14:textId="2BD3CA92" w:rsidR="00B846C9" w:rsidRPr="00EF5FDF" w:rsidRDefault="00B846C9" w:rsidP="006C18EB">
      <w:pPr>
        <w:pStyle w:val="PlainText"/>
        <w:spacing w:line="360" w:lineRule="auto"/>
        <w:ind w:firstLine="360"/>
        <w:jc w:val="both"/>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lastRenderedPageBreak/>
        <w:t>As illustrated in</w:t>
      </w:r>
      <w:r w:rsidR="007F552D" w:rsidRPr="00EF5FDF">
        <w:rPr>
          <w:rFonts w:ascii="Times New Roman" w:hAnsi="Times New Roman" w:cs="Times New Roman"/>
          <w:color w:val="000000" w:themeColor="text1"/>
          <w:sz w:val="24"/>
          <w:szCs w:val="24"/>
        </w:rPr>
        <w:t xml:space="preserve"> </w:t>
      </w:r>
      <w:r w:rsidR="007F552D" w:rsidRPr="00EF5FDF">
        <w:rPr>
          <w:rFonts w:ascii="Times New Roman" w:hAnsi="Times New Roman" w:cs="Times New Roman"/>
          <w:color w:val="000000" w:themeColor="text1"/>
          <w:sz w:val="24"/>
          <w:szCs w:val="24"/>
        </w:rPr>
        <w:fldChar w:fldCharType="begin"/>
      </w:r>
      <w:r w:rsidR="007F552D" w:rsidRPr="00EF5FDF">
        <w:rPr>
          <w:rFonts w:ascii="Times New Roman" w:hAnsi="Times New Roman" w:cs="Times New Roman"/>
          <w:color w:val="000000" w:themeColor="text1"/>
          <w:sz w:val="24"/>
          <w:szCs w:val="24"/>
        </w:rPr>
        <w:instrText xml:space="preserve"> REF _Ref163118059 \h  \* MERGEFORMAT </w:instrText>
      </w:r>
      <w:r w:rsidR="007F552D" w:rsidRPr="00EF5FDF">
        <w:rPr>
          <w:rFonts w:ascii="Times New Roman" w:hAnsi="Times New Roman" w:cs="Times New Roman"/>
          <w:color w:val="000000" w:themeColor="text1"/>
          <w:sz w:val="24"/>
          <w:szCs w:val="24"/>
        </w:rPr>
      </w:r>
      <w:r w:rsidR="007F552D"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9</w:t>
      </w:r>
      <w:r w:rsidR="007F552D" w:rsidRPr="00EF5FDF">
        <w:rPr>
          <w:rFonts w:ascii="Times New Roman" w:hAnsi="Times New Roman" w:cs="Times New Roman"/>
          <w:color w:val="000000" w:themeColor="text1"/>
          <w:sz w:val="24"/>
          <w:szCs w:val="24"/>
        </w:rPr>
        <w:fldChar w:fldCharType="end"/>
      </w:r>
      <w:r w:rsidRPr="00EF5FDF">
        <w:rPr>
          <w:rFonts w:ascii="Times New Roman" w:hAnsi="Times New Roman" w:cs="Times New Roman"/>
          <w:color w:val="000000" w:themeColor="text1"/>
          <w:sz w:val="24"/>
          <w:szCs w:val="24"/>
        </w:rPr>
        <w:t>, the coil consists of a total of 476 windings, arranged into 17 rings in the diametral direction and 28 layers in the vertical direction of the coil. A wire with a gauge of 20 and specified material has been selected for this configuration.</w:t>
      </w:r>
    </w:p>
    <w:p w14:paraId="166B9FED" w14:textId="0308F892" w:rsidR="00B846C9" w:rsidRPr="00EF5FDF" w:rsidRDefault="00B846C9" w:rsidP="000267EE">
      <w:pPr>
        <w:pStyle w:val="PlainText"/>
        <w:spacing w:line="360" w:lineRule="auto"/>
        <w:jc w:val="both"/>
        <w:rPr>
          <w:rFonts w:ascii="Times New Roman" w:hAnsi="Times New Roman" w:cs="Times New Roman"/>
          <w:color w:val="000000" w:themeColor="text1"/>
          <w:sz w:val="24"/>
          <w:szCs w:val="24"/>
        </w:rPr>
      </w:pPr>
      <w:r w:rsidRPr="00EF5FDF">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56BB5F7B" wp14:editId="45D0FD29">
            <wp:simplePos x="0" y="0"/>
            <wp:positionH relativeFrom="column">
              <wp:posOffset>2856865</wp:posOffset>
            </wp:positionH>
            <wp:positionV relativeFrom="paragraph">
              <wp:posOffset>260350</wp:posOffset>
            </wp:positionV>
            <wp:extent cx="3188335" cy="2389505"/>
            <wp:effectExtent l="0" t="0" r="0" b="0"/>
            <wp:wrapThrough wrapText="bothSides">
              <wp:wrapPolygon edited="0">
                <wp:start x="0" y="0"/>
                <wp:lineTo x="0" y="21353"/>
                <wp:lineTo x="21424" y="21353"/>
                <wp:lineTo x="21424" y="0"/>
                <wp:lineTo x="0" y="0"/>
              </wp:wrapPolygon>
            </wp:wrapThrough>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8335"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5FDF">
        <w:rPr>
          <w:rFonts w:ascii="Times New Roman" w:hAnsi="Times New Roman" w:cs="Times New Roman"/>
          <w:noProof/>
          <w:color w:val="000000" w:themeColor="text1"/>
          <w:sz w:val="24"/>
          <w:szCs w:val="24"/>
        </w:rPr>
        <w:drawing>
          <wp:anchor distT="0" distB="0" distL="114300" distR="114300" simplePos="0" relativeHeight="251670528" behindDoc="0" locked="0" layoutInCell="1" allowOverlap="1" wp14:anchorId="535CF36A" wp14:editId="341286FA">
            <wp:simplePos x="0" y="0"/>
            <wp:positionH relativeFrom="column">
              <wp:posOffset>-215541</wp:posOffset>
            </wp:positionH>
            <wp:positionV relativeFrom="paragraph">
              <wp:posOffset>257037</wp:posOffset>
            </wp:positionV>
            <wp:extent cx="3161030" cy="2369185"/>
            <wp:effectExtent l="0" t="0" r="1270" b="0"/>
            <wp:wrapThrough wrapText="bothSides">
              <wp:wrapPolygon edited="0">
                <wp:start x="0" y="0"/>
                <wp:lineTo x="0" y="21363"/>
                <wp:lineTo x="21479" y="21363"/>
                <wp:lineTo x="21479" y="0"/>
                <wp:lineTo x="0" y="0"/>
              </wp:wrapPolygon>
            </wp:wrapThrough>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1030" cy="236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0AAEC" w14:textId="77777777" w:rsidR="00B846C9" w:rsidRPr="00EF5FDF" w:rsidRDefault="00B846C9" w:rsidP="000267EE">
      <w:pPr>
        <w:pStyle w:val="PlainText"/>
        <w:spacing w:line="360" w:lineRule="auto"/>
        <w:jc w:val="both"/>
        <w:rPr>
          <w:rFonts w:ascii="Times New Roman" w:hAnsi="Times New Roman" w:cs="Times New Roman"/>
          <w:color w:val="000000" w:themeColor="text1"/>
          <w:sz w:val="24"/>
          <w:szCs w:val="24"/>
        </w:rPr>
      </w:pPr>
    </w:p>
    <w:p w14:paraId="250B2853" w14:textId="321D12DA" w:rsidR="00B846C9" w:rsidRPr="00EF5FDF" w:rsidRDefault="00226059" w:rsidP="00373EF4">
      <w:pPr>
        <w:pStyle w:val="Caption"/>
        <w:jc w:val="center"/>
        <w:rPr>
          <w:rFonts w:ascii="Times New Roman" w:hAnsi="Times New Roman" w:cs="Times New Roman"/>
          <w:i w:val="0"/>
          <w:iCs w:val="0"/>
          <w:color w:val="000000" w:themeColor="text1"/>
          <w:sz w:val="24"/>
          <w:szCs w:val="24"/>
        </w:rPr>
      </w:pPr>
      <w:bookmarkStart w:id="31" w:name="_Ref163118085"/>
      <w:bookmarkStart w:id="32" w:name="_Toc171689117"/>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10</w:t>
      </w:r>
      <w:r w:rsidRPr="00EF5FDF">
        <w:rPr>
          <w:rFonts w:ascii="Times New Roman" w:hAnsi="Times New Roman" w:cs="Times New Roman"/>
          <w:i w:val="0"/>
          <w:iCs w:val="0"/>
          <w:color w:val="000000" w:themeColor="text1"/>
          <w:sz w:val="24"/>
          <w:szCs w:val="24"/>
        </w:rPr>
        <w:fldChar w:fldCharType="end"/>
      </w:r>
      <w:bookmarkEnd w:id="31"/>
      <w:r w:rsidRPr="00EF5FDF">
        <w:rPr>
          <w:rFonts w:ascii="Times New Roman" w:hAnsi="Times New Roman" w:cs="Times New Roman"/>
          <w:i w:val="0"/>
          <w:iCs w:val="0"/>
          <w:color w:val="000000" w:themeColor="text1"/>
          <w:sz w:val="24"/>
          <w:szCs w:val="24"/>
        </w:rPr>
        <w:t>. Magnetic Field and Ferrofluid surface deformation results from the MATLAB execution file “</w:t>
      </w:r>
      <w:proofErr w:type="spellStart"/>
      <w:r w:rsidRPr="00EF5FDF">
        <w:rPr>
          <w:rFonts w:ascii="Times New Roman" w:hAnsi="Times New Roman" w:cs="Times New Roman"/>
          <w:i w:val="0"/>
          <w:iCs w:val="0"/>
          <w:color w:val="000000" w:themeColor="text1"/>
          <w:sz w:val="24"/>
          <w:szCs w:val="24"/>
        </w:rPr>
        <w:t>infunc_single.m</w:t>
      </w:r>
      <w:proofErr w:type="spellEnd"/>
      <w:r w:rsidRPr="00EF5FDF">
        <w:rPr>
          <w:rFonts w:ascii="Times New Roman" w:hAnsi="Times New Roman" w:cs="Times New Roman"/>
          <w:i w:val="0"/>
          <w:iCs w:val="0"/>
          <w:color w:val="000000" w:themeColor="text1"/>
          <w:sz w:val="24"/>
          <w:szCs w:val="24"/>
        </w:rPr>
        <w:t>”</w:t>
      </w:r>
      <w:bookmarkEnd w:id="32"/>
    </w:p>
    <w:p w14:paraId="375E3C64" w14:textId="4BDFED69" w:rsidR="00B846C9" w:rsidRPr="00EF5FDF" w:rsidRDefault="00B846C9" w:rsidP="000267EE">
      <w:pPr>
        <w:pStyle w:val="PlainText"/>
        <w:spacing w:line="360" w:lineRule="auto"/>
        <w:jc w:val="both"/>
        <w:rPr>
          <w:rFonts w:ascii="Times New Roman" w:hAnsi="Times New Roman" w:cs="Times New Roman"/>
          <w:color w:val="000000" w:themeColor="text1"/>
          <w:sz w:val="24"/>
          <w:szCs w:val="24"/>
        </w:rPr>
      </w:pPr>
    </w:p>
    <w:p w14:paraId="5B0F7067" w14:textId="7AB6324B" w:rsidR="00B846C9" w:rsidRPr="00EF5FDF" w:rsidRDefault="00B846C9" w:rsidP="006C18EB">
      <w:pPr>
        <w:pStyle w:val="PlainText"/>
        <w:spacing w:line="360" w:lineRule="auto"/>
        <w:ind w:firstLine="360"/>
        <w:jc w:val="both"/>
        <w:rPr>
          <w:rFonts w:ascii="Times New Roman" w:hAnsi="Times New Roman" w:cs="Times New Roman"/>
          <w:bCs/>
          <w:color w:val="000000" w:themeColor="text1"/>
          <w:sz w:val="24"/>
          <w:szCs w:val="24"/>
        </w:rPr>
      </w:pPr>
      <w:r w:rsidRPr="00EF5FDF">
        <w:rPr>
          <w:rFonts w:ascii="Times New Roman" w:hAnsi="Times New Roman" w:cs="Times New Roman"/>
          <w:color w:val="000000" w:themeColor="text1"/>
          <w:sz w:val="24"/>
          <w:szCs w:val="24"/>
        </w:rPr>
        <w:t>Utilizing the geometry and design parameters outlined previously, the magnetic field and ferrofluid deformation were computed using a MATLAB script named '</w:t>
      </w:r>
      <w:proofErr w:type="spellStart"/>
      <w:r w:rsidRPr="00EF5FDF">
        <w:rPr>
          <w:rFonts w:ascii="Times New Roman" w:hAnsi="Times New Roman" w:cs="Times New Roman"/>
          <w:color w:val="000000" w:themeColor="text1"/>
          <w:sz w:val="24"/>
          <w:szCs w:val="24"/>
        </w:rPr>
        <w:t>infunc_single.m</w:t>
      </w:r>
      <w:proofErr w:type="spellEnd"/>
      <w:r w:rsidRPr="00EF5FDF">
        <w:rPr>
          <w:rFonts w:ascii="Times New Roman" w:hAnsi="Times New Roman" w:cs="Times New Roman"/>
          <w:color w:val="000000" w:themeColor="text1"/>
          <w:sz w:val="24"/>
          <w:szCs w:val="24"/>
        </w:rPr>
        <w:t>.' The outcomes of this computation are depicted in</w:t>
      </w:r>
      <w:r w:rsidR="007F552D" w:rsidRPr="00EF5FDF">
        <w:rPr>
          <w:rFonts w:ascii="Times New Roman" w:hAnsi="Times New Roman" w:cs="Times New Roman"/>
          <w:color w:val="000000" w:themeColor="text1"/>
          <w:sz w:val="24"/>
          <w:szCs w:val="24"/>
        </w:rPr>
        <w:t xml:space="preserve"> </w:t>
      </w:r>
      <w:r w:rsidR="007F552D" w:rsidRPr="00EF5FDF">
        <w:rPr>
          <w:rFonts w:ascii="Times New Roman" w:hAnsi="Times New Roman" w:cs="Times New Roman"/>
          <w:color w:val="000000" w:themeColor="text1"/>
          <w:sz w:val="24"/>
          <w:szCs w:val="24"/>
        </w:rPr>
        <w:fldChar w:fldCharType="begin"/>
      </w:r>
      <w:r w:rsidR="007F552D" w:rsidRPr="00EF5FDF">
        <w:rPr>
          <w:rFonts w:ascii="Times New Roman" w:hAnsi="Times New Roman" w:cs="Times New Roman"/>
          <w:color w:val="000000" w:themeColor="text1"/>
          <w:sz w:val="24"/>
          <w:szCs w:val="24"/>
        </w:rPr>
        <w:instrText xml:space="preserve"> REF _Ref163118085 \h  \* MERGEFORMAT </w:instrText>
      </w:r>
      <w:r w:rsidR="007F552D" w:rsidRPr="00EF5FDF">
        <w:rPr>
          <w:rFonts w:ascii="Times New Roman" w:hAnsi="Times New Roman" w:cs="Times New Roman"/>
          <w:color w:val="000000" w:themeColor="text1"/>
          <w:sz w:val="24"/>
          <w:szCs w:val="24"/>
        </w:rPr>
      </w:r>
      <w:r w:rsidR="007F552D"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10</w:t>
      </w:r>
      <w:r w:rsidR="007F552D" w:rsidRPr="00EF5FDF">
        <w:rPr>
          <w:rFonts w:ascii="Times New Roman" w:hAnsi="Times New Roman" w:cs="Times New Roman"/>
          <w:color w:val="000000" w:themeColor="text1"/>
          <w:sz w:val="24"/>
          <w:szCs w:val="24"/>
        </w:rPr>
        <w:fldChar w:fldCharType="end"/>
      </w:r>
      <w:r w:rsidRPr="00EF5FDF">
        <w:rPr>
          <w:rFonts w:ascii="Times New Roman" w:hAnsi="Times New Roman" w:cs="Times New Roman"/>
          <w:color w:val="000000" w:themeColor="text1"/>
          <w:sz w:val="24"/>
          <w:szCs w:val="24"/>
        </w:rPr>
        <w:t xml:space="preserve">. On the x-axis, the coordinate represents the distance of the ferrofluid surface from the center of the coil, while the y-axis illustrates the induced amplitude of the ferrofluid surface </w:t>
      </w:r>
      <w:proofErr w:type="gramStart"/>
      <w:r w:rsidRPr="00EF5FDF">
        <w:rPr>
          <w:rFonts w:ascii="Times New Roman" w:hAnsi="Times New Roman" w:cs="Times New Roman"/>
          <w:color w:val="000000" w:themeColor="text1"/>
          <w:sz w:val="24"/>
          <w:szCs w:val="24"/>
        </w:rPr>
        <w:t>as a result of</w:t>
      </w:r>
      <w:proofErr w:type="gramEnd"/>
      <w:r w:rsidRPr="00EF5FDF">
        <w:rPr>
          <w:rFonts w:ascii="Times New Roman" w:hAnsi="Times New Roman" w:cs="Times New Roman"/>
          <w:color w:val="000000" w:themeColor="text1"/>
          <w:sz w:val="24"/>
          <w:szCs w:val="24"/>
        </w:rPr>
        <w:t xml:space="preserve"> the applied current. </w:t>
      </w:r>
      <w:r w:rsidR="009C6833" w:rsidRPr="00EF5FDF">
        <w:rPr>
          <w:rFonts w:ascii="Times New Roman" w:hAnsi="Times New Roman" w:cs="Times New Roman"/>
          <w:color w:val="000000" w:themeColor="text1"/>
          <w:sz w:val="24"/>
          <w:szCs w:val="24"/>
        </w:rPr>
        <w:t>These results show</w:t>
      </w:r>
      <w:r w:rsidRPr="00EF5FDF">
        <w:rPr>
          <w:rFonts w:ascii="Times New Roman" w:hAnsi="Times New Roman" w:cs="Times New Roman"/>
          <w:color w:val="000000" w:themeColor="text1"/>
          <w:sz w:val="24"/>
          <w:szCs w:val="24"/>
        </w:rPr>
        <w:t xml:space="preserve"> that the maximum magnetic field and surface amplitude are observed at the coil's center, amounting to approximately 0.37 Gauss and 6 microns, respectively.</w:t>
      </w:r>
    </w:p>
    <w:p w14:paraId="2DEB5BA9" w14:textId="77777777" w:rsidR="00B846C9" w:rsidRPr="00EF5FDF" w:rsidRDefault="00B846C9" w:rsidP="00B846C9">
      <w:pPr>
        <w:pStyle w:val="PlainText"/>
        <w:spacing w:line="360" w:lineRule="auto"/>
        <w:jc w:val="both"/>
        <w:rPr>
          <w:rFonts w:ascii="Times New Roman" w:hAnsi="Times New Roman" w:cs="Times New Roman"/>
          <w:bCs/>
          <w:color w:val="000000" w:themeColor="text1"/>
          <w:sz w:val="24"/>
          <w:szCs w:val="24"/>
        </w:rPr>
      </w:pPr>
    </w:p>
    <w:p w14:paraId="55D56FE7" w14:textId="77777777" w:rsidR="00B846C9" w:rsidRPr="00EF5FDF" w:rsidRDefault="00B846C9" w:rsidP="00B846C9">
      <w:pPr>
        <w:pStyle w:val="PlainText"/>
        <w:spacing w:line="360" w:lineRule="auto"/>
        <w:jc w:val="both"/>
        <w:rPr>
          <w:rFonts w:ascii="Times New Roman" w:hAnsi="Times New Roman" w:cs="Times New Roman"/>
          <w:bCs/>
          <w:color w:val="000000" w:themeColor="text1"/>
          <w:sz w:val="24"/>
          <w:szCs w:val="24"/>
        </w:rPr>
      </w:pPr>
    </w:p>
    <w:p w14:paraId="4F5FC8BC" w14:textId="77777777" w:rsidR="00B846C9" w:rsidRPr="00EF5FDF" w:rsidRDefault="00B846C9" w:rsidP="00B846C9">
      <w:pPr>
        <w:pStyle w:val="PlainText"/>
        <w:spacing w:line="360" w:lineRule="auto"/>
        <w:jc w:val="both"/>
        <w:rPr>
          <w:rFonts w:ascii="Times New Roman" w:hAnsi="Times New Roman" w:cs="Times New Roman"/>
          <w:bCs/>
          <w:color w:val="000000" w:themeColor="text1"/>
          <w:sz w:val="24"/>
          <w:szCs w:val="24"/>
        </w:rPr>
      </w:pPr>
    </w:p>
    <w:p w14:paraId="51883D13" w14:textId="77777777" w:rsidR="00B846C9" w:rsidRPr="00EF5FDF" w:rsidRDefault="00B846C9" w:rsidP="00B846C9">
      <w:pPr>
        <w:pStyle w:val="PlainText"/>
        <w:spacing w:line="360" w:lineRule="auto"/>
        <w:jc w:val="both"/>
        <w:rPr>
          <w:rFonts w:ascii="Times New Roman" w:hAnsi="Times New Roman" w:cs="Times New Roman"/>
          <w:bCs/>
          <w:color w:val="000000" w:themeColor="text1"/>
          <w:sz w:val="24"/>
          <w:szCs w:val="24"/>
        </w:rPr>
      </w:pPr>
    </w:p>
    <w:p w14:paraId="731265DA" w14:textId="77777777" w:rsidR="002C1DB6" w:rsidRPr="00EF5FDF" w:rsidRDefault="002C1DB6" w:rsidP="00B846C9">
      <w:pPr>
        <w:pStyle w:val="PlainText"/>
        <w:spacing w:line="360" w:lineRule="auto"/>
        <w:jc w:val="both"/>
        <w:rPr>
          <w:rFonts w:ascii="Times New Roman" w:hAnsi="Times New Roman" w:cs="Times New Roman"/>
          <w:bCs/>
          <w:color w:val="000000" w:themeColor="text1"/>
          <w:sz w:val="24"/>
          <w:szCs w:val="24"/>
        </w:rPr>
      </w:pPr>
    </w:p>
    <w:p w14:paraId="55E4816B" w14:textId="77777777" w:rsidR="002C1DB6" w:rsidRPr="00EF5FDF" w:rsidRDefault="002C1DB6" w:rsidP="00B846C9">
      <w:pPr>
        <w:pStyle w:val="PlainText"/>
        <w:spacing w:line="360" w:lineRule="auto"/>
        <w:jc w:val="both"/>
        <w:rPr>
          <w:rFonts w:ascii="Times New Roman" w:hAnsi="Times New Roman" w:cs="Times New Roman"/>
          <w:bCs/>
          <w:color w:val="000000" w:themeColor="text1"/>
          <w:sz w:val="24"/>
          <w:szCs w:val="24"/>
        </w:rPr>
      </w:pPr>
    </w:p>
    <w:p w14:paraId="3CDCF7BC" w14:textId="77777777" w:rsidR="002D4CD8" w:rsidRPr="00EF5FDF" w:rsidRDefault="002D4CD8" w:rsidP="00B21BB8">
      <w:pPr>
        <w:spacing w:after="0" w:line="360" w:lineRule="auto"/>
        <w:rPr>
          <w:rFonts w:ascii="Times New Roman" w:hAnsi="Times New Roman" w:cs="Times New Roman"/>
          <w:b/>
          <w:bCs/>
          <w:color w:val="000000" w:themeColor="text1"/>
          <w:sz w:val="24"/>
          <w:szCs w:val="24"/>
        </w:rPr>
      </w:pPr>
    </w:p>
    <w:p w14:paraId="378D2C9A" w14:textId="70F924A7" w:rsidR="00E8204A" w:rsidRPr="00EF5FDF" w:rsidRDefault="00B20C97" w:rsidP="004F5571">
      <w:pPr>
        <w:pStyle w:val="Heading3"/>
        <w:rPr>
          <w:rFonts w:cs="Times New Roman"/>
          <w:color w:val="000000" w:themeColor="text1"/>
        </w:rPr>
      </w:pPr>
      <w:bookmarkStart w:id="33" w:name="_Toc171689070"/>
      <w:r w:rsidRPr="00EF5FDF">
        <w:rPr>
          <w:rFonts w:cs="Times New Roman"/>
          <w:color w:val="000000" w:themeColor="text1"/>
        </w:rPr>
        <w:lastRenderedPageBreak/>
        <w:t>Helmholtz coil</w:t>
      </w:r>
      <w:r w:rsidR="00E8204A" w:rsidRPr="00EF5FDF">
        <w:rPr>
          <w:rFonts w:cs="Times New Roman"/>
          <w:color w:val="000000" w:themeColor="text1"/>
        </w:rPr>
        <w:t xml:space="preserve"> (Weekly update on 2/1/2024)</w:t>
      </w:r>
      <w:bookmarkEnd w:id="33"/>
    </w:p>
    <w:p w14:paraId="06ED4A7E" w14:textId="77777777" w:rsidR="004E2A0F" w:rsidRPr="00EF5FDF" w:rsidRDefault="004E2A0F" w:rsidP="00B21BB8">
      <w:pPr>
        <w:spacing w:after="0" w:line="360" w:lineRule="auto"/>
        <w:rPr>
          <w:rFonts w:ascii="Times New Roman" w:hAnsi="Times New Roman" w:cs="Times New Roman"/>
          <w:b/>
          <w:bCs/>
          <w:color w:val="000000" w:themeColor="text1"/>
          <w:sz w:val="24"/>
          <w:szCs w:val="24"/>
        </w:rPr>
      </w:pPr>
    </w:p>
    <w:p w14:paraId="75430335" w14:textId="1D03F144" w:rsidR="00B20C97" w:rsidRPr="00EF5FDF" w:rsidRDefault="00B20C97" w:rsidP="00B21BB8">
      <w:pPr>
        <w:spacing w:line="360" w:lineRule="auto"/>
        <w:rPr>
          <w:rFonts w:ascii="Times New Roman" w:hAnsi="Times New Roman" w:cs="Times New Roman"/>
          <w:color w:val="000000" w:themeColor="text1"/>
          <w:sz w:val="24"/>
          <w:szCs w:val="24"/>
        </w:rPr>
      </w:pPr>
      <w:r w:rsidRPr="00EF5FDF">
        <w:rPr>
          <w:rFonts w:ascii="Times New Roman" w:hAnsi="Times New Roman" w:cs="Times New Roman"/>
          <w:noProof/>
          <w:color w:val="000000" w:themeColor="text1"/>
        </w:rPr>
        <mc:AlternateContent>
          <mc:Choice Requires="wpg">
            <w:drawing>
              <wp:anchor distT="0" distB="0" distL="114300" distR="114300" simplePos="0" relativeHeight="251654144" behindDoc="0" locked="0" layoutInCell="1" allowOverlap="1" wp14:anchorId="6DC29FA0" wp14:editId="55DFCE41">
                <wp:simplePos x="0" y="0"/>
                <wp:positionH relativeFrom="column">
                  <wp:posOffset>0</wp:posOffset>
                </wp:positionH>
                <wp:positionV relativeFrom="paragraph">
                  <wp:posOffset>0</wp:posOffset>
                </wp:positionV>
                <wp:extent cx="6042025" cy="2178685"/>
                <wp:effectExtent l="0" t="0" r="0" b="0"/>
                <wp:wrapNone/>
                <wp:docPr id="14" name="Group 14"/>
                <wp:cNvGraphicFramePr/>
                <a:graphic xmlns:a="http://schemas.openxmlformats.org/drawingml/2006/main">
                  <a:graphicData uri="http://schemas.microsoft.com/office/word/2010/wordprocessingGroup">
                    <wpg:wgp>
                      <wpg:cNvGrpSpPr/>
                      <wpg:grpSpPr>
                        <a:xfrm>
                          <a:off x="0" y="0"/>
                          <a:ext cx="6042025" cy="2169795"/>
                          <a:chOff x="0" y="0"/>
                          <a:chExt cx="6042314" cy="2163451"/>
                        </a:xfrm>
                      </wpg:grpSpPr>
                      <pic:pic xmlns:pic="http://schemas.openxmlformats.org/drawingml/2006/picture">
                        <pic:nvPicPr>
                          <pic:cNvPr id="17" name="Picture 17"/>
                          <pic:cNvPicPr>
                            <a:picLocks noChangeAspect="1"/>
                          </pic:cNvPicPr>
                        </pic:nvPicPr>
                        <pic:blipFill>
                          <a:blip r:embed="rId23"/>
                          <a:stretch>
                            <a:fillRect/>
                          </a:stretch>
                        </pic:blipFill>
                        <pic:spPr>
                          <a:xfrm>
                            <a:off x="0" y="0"/>
                            <a:ext cx="6042314" cy="1954867"/>
                          </a:xfrm>
                          <a:prstGeom prst="rect">
                            <a:avLst/>
                          </a:prstGeom>
                        </pic:spPr>
                      </pic:pic>
                      <wps:wsp>
                        <wps:cNvPr id="18" name="TextBox 5"/>
                        <wps:cNvSpPr txBox="1"/>
                        <wps:spPr>
                          <a:xfrm>
                            <a:off x="989015" y="1784960"/>
                            <a:ext cx="485775" cy="378460"/>
                          </a:xfrm>
                          <a:prstGeom prst="rect">
                            <a:avLst/>
                          </a:prstGeom>
                          <a:noFill/>
                        </wps:spPr>
                        <wps:txbx>
                          <w:txbxContent>
                            <w:p w14:paraId="6FB9D528" w14:textId="77777777" w:rsidR="00B20C97" w:rsidRDefault="00B20C97" w:rsidP="00B20C97">
                              <w:pPr>
                                <w:rPr>
                                  <w:rFonts w:ascii="Times" w:hAnsi="Times" w:cs="Times"/>
                                  <w:color w:val="000000" w:themeColor="text1"/>
                                  <w:kern w:val="24"/>
                                  <w:sz w:val="24"/>
                                  <w:szCs w:val="24"/>
                                </w:rPr>
                              </w:pPr>
                              <w:r>
                                <w:rPr>
                                  <w:rFonts w:ascii="Times" w:hAnsi="Times" w:cs="Times"/>
                                  <w:color w:val="000000" w:themeColor="text1"/>
                                  <w:kern w:val="24"/>
                                  <w:sz w:val="24"/>
                                  <w:szCs w:val="24"/>
                                </w:rPr>
                                <w:t>(a)</w:t>
                              </w:r>
                            </w:p>
                          </w:txbxContent>
                        </wps:txbx>
                        <wps:bodyPr wrap="square" rtlCol="0">
                          <a:spAutoFit/>
                        </wps:bodyPr>
                      </wps:wsp>
                      <wps:wsp>
                        <wps:cNvPr id="19" name="TextBox 6"/>
                        <wps:cNvSpPr txBox="1"/>
                        <wps:spPr>
                          <a:xfrm>
                            <a:off x="3994513" y="1784991"/>
                            <a:ext cx="485775" cy="378460"/>
                          </a:xfrm>
                          <a:prstGeom prst="rect">
                            <a:avLst/>
                          </a:prstGeom>
                          <a:noFill/>
                        </wps:spPr>
                        <wps:txbx>
                          <w:txbxContent>
                            <w:p w14:paraId="473363DB" w14:textId="77777777" w:rsidR="00B20C97" w:rsidRDefault="00B20C97" w:rsidP="00B20C97">
                              <w:pPr>
                                <w:rPr>
                                  <w:rFonts w:ascii="Times" w:hAnsi="Times" w:cs="Times"/>
                                  <w:color w:val="000000" w:themeColor="text1"/>
                                  <w:kern w:val="24"/>
                                  <w:sz w:val="24"/>
                                  <w:szCs w:val="24"/>
                                </w:rPr>
                              </w:pPr>
                              <w:r>
                                <w:rPr>
                                  <w:rFonts w:ascii="Times" w:hAnsi="Times" w:cs="Times"/>
                                  <w:color w:val="000000" w:themeColor="text1"/>
                                  <w:kern w:val="24"/>
                                  <w:sz w:val="24"/>
                                  <w:szCs w:val="24"/>
                                </w:rPr>
                                <w:t>(b)</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6DC29FA0" id="Group 14" o:spid="_x0000_s1026" style="position:absolute;margin-left:0;margin-top:0;width:475.75pt;height:171.55pt;z-index:251654144" coordsize="60423,21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60423;height:19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">
                  <v:imagedata r:id="rId24" o:title=""/>
                </v:shape>
                <v:shapetype id="_x0000_t202" coordsize="21600,21600" o:spt="202" path="m,l,21600r21600,l21600,xe">
                  <v:stroke joinstyle="miter"/>
                  <v:path gradientshapeok="t" o:connecttype="rect"/>
                </v:shapetype>
                <v:shape id="TextBox 5" o:spid="_x0000_s1028" type="#_x0000_t202" style="position:absolute;left:9890;top:17849;width:48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FB9D528" w14:textId="77777777" w:rsidR="00B20C97" w:rsidRDefault="00B20C97" w:rsidP="00B20C97">
                        <w:pPr>
                          <w:rPr>
                            <w:rFonts w:ascii="Times" w:hAnsi="Times" w:cs="Times"/>
                            <w:color w:val="000000" w:themeColor="text1"/>
                            <w:kern w:val="24"/>
                            <w:sz w:val="24"/>
                            <w:szCs w:val="24"/>
                          </w:rPr>
                        </w:pPr>
                        <w:r>
                          <w:rPr>
                            <w:rFonts w:ascii="Times" w:hAnsi="Times" w:cs="Times"/>
                            <w:color w:val="000000" w:themeColor="text1"/>
                            <w:kern w:val="24"/>
                            <w:sz w:val="24"/>
                            <w:szCs w:val="24"/>
                          </w:rPr>
                          <w:t>(a)</w:t>
                        </w:r>
                      </w:p>
                    </w:txbxContent>
                  </v:textbox>
                </v:shape>
                <v:shape id="TextBox 6" o:spid="_x0000_s1029" type="#_x0000_t202" style="position:absolute;left:39945;top:17849;width:48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473363DB" w14:textId="77777777" w:rsidR="00B20C97" w:rsidRDefault="00B20C97" w:rsidP="00B20C97">
                        <w:pPr>
                          <w:rPr>
                            <w:rFonts w:ascii="Times" w:hAnsi="Times" w:cs="Times"/>
                            <w:color w:val="000000" w:themeColor="text1"/>
                            <w:kern w:val="24"/>
                            <w:sz w:val="24"/>
                            <w:szCs w:val="24"/>
                          </w:rPr>
                        </w:pPr>
                        <w:r>
                          <w:rPr>
                            <w:rFonts w:ascii="Times" w:hAnsi="Times" w:cs="Times"/>
                            <w:color w:val="000000" w:themeColor="text1"/>
                            <w:kern w:val="24"/>
                            <w:sz w:val="24"/>
                            <w:szCs w:val="24"/>
                          </w:rPr>
                          <w:t>(b)</w:t>
                        </w:r>
                      </w:p>
                    </w:txbxContent>
                  </v:textbox>
                </v:shape>
              </v:group>
            </w:pict>
          </mc:Fallback>
        </mc:AlternateContent>
      </w:r>
    </w:p>
    <w:p w14:paraId="26DF0935" w14:textId="77777777" w:rsidR="00B20C97" w:rsidRPr="00EF5FDF" w:rsidRDefault="00B20C97" w:rsidP="00B21BB8">
      <w:pPr>
        <w:spacing w:line="360" w:lineRule="auto"/>
        <w:rPr>
          <w:rFonts w:ascii="Times New Roman" w:hAnsi="Times New Roman" w:cs="Times New Roman"/>
          <w:color w:val="000000" w:themeColor="text1"/>
          <w:sz w:val="24"/>
          <w:szCs w:val="24"/>
        </w:rPr>
      </w:pPr>
    </w:p>
    <w:p w14:paraId="557100F5" w14:textId="77777777" w:rsidR="00B20C97" w:rsidRPr="00EF5FDF" w:rsidRDefault="00B20C97" w:rsidP="00B21BB8">
      <w:pPr>
        <w:spacing w:line="360" w:lineRule="auto"/>
        <w:rPr>
          <w:rFonts w:ascii="Times New Roman" w:hAnsi="Times New Roman" w:cs="Times New Roman"/>
          <w:color w:val="000000" w:themeColor="text1"/>
          <w:sz w:val="24"/>
          <w:szCs w:val="24"/>
        </w:rPr>
      </w:pPr>
    </w:p>
    <w:p w14:paraId="6B3E9483" w14:textId="77777777" w:rsidR="00B20C97" w:rsidRPr="00EF5FDF" w:rsidRDefault="00B20C97" w:rsidP="00B21BB8">
      <w:pPr>
        <w:spacing w:line="360" w:lineRule="auto"/>
        <w:rPr>
          <w:rFonts w:ascii="Times New Roman" w:hAnsi="Times New Roman" w:cs="Times New Roman"/>
          <w:color w:val="000000" w:themeColor="text1"/>
          <w:sz w:val="24"/>
          <w:szCs w:val="24"/>
        </w:rPr>
      </w:pPr>
    </w:p>
    <w:p w14:paraId="5AD459CD" w14:textId="77777777" w:rsidR="00B20C97" w:rsidRPr="00EF5FDF" w:rsidRDefault="00B20C97" w:rsidP="00B21BB8">
      <w:pPr>
        <w:spacing w:line="360" w:lineRule="auto"/>
        <w:rPr>
          <w:rFonts w:ascii="Times New Roman" w:hAnsi="Times New Roman" w:cs="Times New Roman"/>
          <w:color w:val="000000" w:themeColor="text1"/>
          <w:sz w:val="24"/>
          <w:szCs w:val="24"/>
        </w:rPr>
      </w:pPr>
    </w:p>
    <w:p w14:paraId="1F860330" w14:textId="77777777" w:rsidR="00B20C97" w:rsidRPr="00EF5FDF" w:rsidRDefault="00B20C97" w:rsidP="00B21BB8">
      <w:pPr>
        <w:spacing w:line="360" w:lineRule="auto"/>
        <w:rPr>
          <w:rFonts w:ascii="Times New Roman" w:hAnsi="Times New Roman" w:cs="Times New Roman"/>
          <w:color w:val="000000" w:themeColor="text1"/>
          <w:sz w:val="24"/>
          <w:szCs w:val="24"/>
        </w:rPr>
      </w:pPr>
    </w:p>
    <w:p w14:paraId="7335099F" w14:textId="1C25E3BD" w:rsidR="00B20C97" w:rsidRPr="00EF5FDF" w:rsidRDefault="00373EF4" w:rsidP="00373EF4">
      <w:pPr>
        <w:pStyle w:val="Caption"/>
        <w:jc w:val="center"/>
        <w:rPr>
          <w:rFonts w:ascii="Times New Roman" w:hAnsi="Times New Roman" w:cs="Times New Roman"/>
          <w:i w:val="0"/>
          <w:iCs w:val="0"/>
          <w:color w:val="000000" w:themeColor="text1"/>
          <w:sz w:val="24"/>
          <w:szCs w:val="24"/>
        </w:rPr>
      </w:pPr>
      <w:bookmarkStart w:id="34" w:name="_Ref163118107"/>
      <w:bookmarkStart w:id="35" w:name="_Toc171689118"/>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11</w:t>
      </w:r>
      <w:r w:rsidRPr="00EF5FDF">
        <w:rPr>
          <w:rFonts w:ascii="Times New Roman" w:hAnsi="Times New Roman" w:cs="Times New Roman"/>
          <w:i w:val="0"/>
          <w:iCs w:val="0"/>
          <w:color w:val="000000" w:themeColor="text1"/>
          <w:sz w:val="24"/>
          <w:szCs w:val="24"/>
        </w:rPr>
        <w:fldChar w:fldCharType="end"/>
      </w:r>
      <w:bookmarkEnd w:id="34"/>
      <w:r w:rsidRPr="00EF5FDF">
        <w:rPr>
          <w:rFonts w:ascii="Times New Roman" w:hAnsi="Times New Roman" w:cs="Times New Roman"/>
          <w:i w:val="0"/>
          <w:iCs w:val="0"/>
          <w:color w:val="000000" w:themeColor="text1"/>
          <w:sz w:val="24"/>
          <w:szCs w:val="24"/>
        </w:rPr>
        <w:t>. Geometry of Helmholtz coil (a) Liquid Mirror geometry (b) Helmholtz coil geometry [</w:t>
      </w:r>
      <w:hyperlink r:id="rId25" w:anchor="_Reference" w:history="1">
        <w:r w:rsidR="008D6D19" w:rsidRPr="00EF5FDF">
          <w:rPr>
            <w:rStyle w:val="Hyperlink"/>
            <w:rFonts w:ascii="Times New Roman" w:hAnsi="Times New Roman" w:cs="Times New Roman"/>
            <w:i w:val="0"/>
            <w:iCs w:val="0"/>
            <w:color w:val="000000" w:themeColor="text1"/>
            <w:sz w:val="24"/>
            <w:szCs w:val="24"/>
            <w:u w:val="none"/>
          </w:rPr>
          <w:t>3</w:t>
        </w:r>
      </w:hyperlink>
      <w:r w:rsidRPr="00EF5FDF">
        <w:rPr>
          <w:rFonts w:ascii="Times New Roman" w:hAnsi="Times New Roman" w:cs="Times New Roman"/>
          <w:i w:val="0"/>
          <w:iCs w:val="0"/>
          <w:color w:val="000000" w:themeColor="text1"/>
          <w:sz w:val="24"/>
          <w:szCs w:val="24"/>
        </w:rPr>
        <w:t>]</w:t>
      </w:r>
      <w:bookmarkEnd w:id="35"/>
    </w:p>
    <w:p w14:paraId="3C6074B1" w14:textId="0270B918" w:rsidR="007D4AD4" w:rsidRPr="00EF5FDF" w:rsidRDefault="00B20C97" w:rsidP="006C18EB">
      <w:pPr>
        <w:spacing w:line="360" w:lineRule="auto"/>
        <w:ind w:firstLine="360"/>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The geometry of the Helmholtz coil is depicted in</w:t>
      </w:r>
      <w:r w:rsidR="007F552D" w:rsidRPr="00EF5FDF">
        <w:rPr>
          <w:rFonts w:ascii="Times New Roman" w:hAnsi="Times New Roman" w:cs="Times New Roman"/>
          <w:color w:val="000000" w:themeColor="text1"/>
          <w:sz w:val="24"/>
          <w:szCs w:val="24"/>
        </w:rPr>
        <w:t xml:space="preserve"> </w:t>
      </w:r>
      <w:r w:rsidR="007F552D" w:rsidRPr="00EF5FDF">
        <w:rPr>
          <w:rFonts w:ascii="Times New Roman" w:hAnsi="Times New Roman" w:cs="Times New Roman"/>
          <w:color w:val="000000" w:themeColor="text1"/>
          <w:sz w:val="24"/>
          <w:szCs w:val="24"/>
        </w:rPr>
        <w:fldChar w:fldCharType="begin"/>
      </w:r>
      <w:r w:rsidR="007F552D" w:rsidRPr="00EF5FDF">
        <w:rPr>
          <w:rFonts w:ascii="Times New Roman" w:hAnsi="Times New Roman" w:cs="Times New Roman"/>
          <w:color w:val="000000" w:themeColor="text1"/>
          <w:sz w:val="24"/>
          <w:szCs w:val="24"/>
        </w:rPr>
        <w:instrText xml:space="preserve"> REF _Ref163118107 \h  \* MERGEFORMAT </w:instrText>
      </w:r>
      <w:r w:rsidR="007F552D" w:rsidRPr="00EF5FDF">
        <w:rPr>
          <w:rFonts w:ascii="Times New Roman" w:hAnsi="Times New Roman" w:cs="Times New Roman"/>
          <w:color w:val="000000" w:themeColor="text1"/>
          <w:sz w:val="24"/>
          <w:szCs w:val="24"/>
        </w:rPr>
      </w:r>
      <w:r w:rsidR="007F552D"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11</w:t>
      </w:r>
      <w:r w:rsidR="007F552D" w:rsidRPr="00EF5FDF">
        <w:rPr>
          <w:rFonts w:ascii="Times New Roman" w:hAnsi="Times New Roman" w:cs="Times New Roman"/>
          <w:color w:val="000000" w:themeColor="text1"/>
          <w:sz w:val="24"/>
          <w:szCs w:val="24"/>
        </w:rPr>
        <w:fldChar w:fldCharType="end"/>
      </w:r>
      <w:r w:rsidRPr="00EF5FDF">
        <w:rPr>
          <w:rFonts w:ascii="Times New Roman" w:hAnsi="Times New Roman" w:cs="Times New Roman"/>
          <w:color w:val="000000" w:themeColor="text1"/>
          <w:sz w:val="24"/>
          <w:szCs w:val="24"/>
        </w:rPr>
        <w:t>. The EM coil arrays are arranged within the circular region of the system, with a pair of Helmholtz coils positioned on the upper and lower sides of the EM coil arrays. The diameter of each Helmholtz coil is 800 mm, and the distance between the two coils is set at 400 mm. Detailed design parameters for the Helmholtz coil are provided in</w:t>
      </w:r>
      <w:r w:rsidR="007F552D" w:rsidRPr="00EF5FDF">
        <w:rPr>
          <w:rFonts w:ascii="Times New Roman" w:hAnsi="Times New Roman" w:cs="Times New Roman"/>
          <w:color w:val="000000" w:themeColor="text1"/>
          <w:sz w:val="24"/>
          <w:szCs w:val="24"/>
        </w:rPr>
        <w:t xml:space="preserve"> </w:t>
      </w:r>
      <w:r w:rsidR="007F552D" w:rsidRPr="00EF5FDF">
        <w:rPr>
          <w:rFonts w:ascii="Times New Roman" w:hAnsi="Times New Roman" w:cs="Times New Roman"/>
          <w:color w:val="000000" w:themeColor="text1"/>
          <w:sz w:val="24"/>
          <w:szCs w:val="24"/>
        </w:rPr>
        <w:fldChar w:fldCharType="begin"/>
      </w:r>
      <w:r w:rsidR="007F552D" w:rsidRPr="00EF5FDF">
        <w:rPr>
          <w:rFonts w:ascii="Times New Roman" w:hAnsi="Times New Roman" w:cs="Times New Roman"/>
          <w:color w:val="000000" w:themeColor="text1"/>
          <w:sz w:val="24"/>
          <w:szCs w:val="24"/>
        </w:rPr>
        <w:instrText xml:space="preserve"> REF _Ref163118126 \h  \* MERGEFORMAT </w:instrText>
      </w:r>
      <w:r w:rsidR="007F552D" w:rsidRPr="00EF5FDF">
        <w:rPr>
          <w:rFonts w:ascii="Times New Roman" w:hAnsi="Times New Roman" w:cs="Times New Roman"/>
          <w:color w:val="000000" w:themeColor="text1"/>
          <w:sz w:val="24"/>
          <w:szCs w:val="24"/>
        </w:rPr>
      </w:r>
      <w:r w:rsidR="007F552D"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Table </w:t>
      </w:r>
      <w:r w:rsidR="008C64AA" w:rsidRPr="008C64AA">
        <w:rPr>
          <w:rFonts w:ascii="Times New Roman" w:hAnsi="Times New Roman" w:cs="Times New Roman"/>
          <w:noProof/>
          <w:color w:val="000000" w:themeColor="text1"/>
          <w:sz w:val="24"/>
          <w:szCs w:val="24"/>
        </w:rPr>
        <w:t>3</w:t>
      </w:r>
      <w:r w:rsidR="007F552D" w:rsidRPr="00EF5FDF">
        <w:rPr>
          <w:rFonts w:ascii="Times New Roman" w:hAnsi="Times New Roman" w:cs="Times New Roman"/>
          <w:color w:val="000000" w:themeColor="text1"/>
          <w:sz w:val="24"/>
          <w:szCs w:val="24"/>
        </w:rPr>
        <w:fldChar w:fldCharType="end"/>
      </w:r>
      <w:r w:rsidRPr="00EF5FDF">
        <w:rPr>
          <w:rFonts w:ascii="Times New Roman" w:hAnsi="Times New Roman" w:cs="Times New Roman"/>
          <w:color w:val="000000" w:themeColor="text1"/>
          <w:sz w:val="24"/>
          <w:szCs w:val="24"/>
        </w:rPr>
        <w:t>. The coil's current input is 0.625 A. The wire has a diameter of 2 mm and a length of 400 m, with 160 turns used in the coil's construction. A 12-gauge copper wire is used for the design.</w:t>
      </w:r>
    </w:p>
    <w:p w14:paraId="3FB2C3A2" w14:textId="77777777" w:rsidR="002C1DB6" w:rsidRPr="00EF5FDF" w:rsidRDefault="002C1DB6" w:rsidP="00E633EB">
      <w:pPr>
        <w:spacing w:line="360" w:lineRule="auto"/>
        <w:ind w:firstLine="360"/>
        <w:rPr>
          <w:rFonts w:ascii="Times New Roman" w:hAnsi="Times New Roman" w:cs="Times New Roman"/>
          <w:color w:val="000000" w:themeColor="text1"/>
          <w:sz w:val="24"/>
          <w:szCs w:val="24"/>
        </w:rPr>
      </w:pPr>
    </w:p>
    <w:tbl>
      <w:tblPr>
        <w:tblW w:w="6839" w:type="dxa"/>
        <w:jc w:val="center"/>
        <w:tblCellMar>
          <w:left w:w="0" w:type="dxa"/>
          <w:right w:w="0" w:type="dxa"/>
        </w:tblCellMar>
        <w:tblLook w:val="0420" w:firstRow="1" w:lastRow="0" w:firstColumn="0" w:lastColumn="0" w:noHBand="0" w:noVBand="1"/>
      </w:tblPr>
      <w:tblGrid>
        <w:gridCol w:w="3508"/>
        <w:gridCol w:w="3331"/>
      </w:tblGrid>
      <w:tr w:rsidR="00A5449F" w:rsidRPr="00EF5FDF" w14:paraId="55DB28CB" w14:textId="77777777" w:rsidTr="00E633EB">
        <w:trPr>
          <w:trHeight w:val="18"/>
          <w:jc w:val="center"/>
        </w:trPr>
        <w:tc>
          <w:tcPr>
            <w:tcW w:w="3508"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0732C25" w14:textId="77777777" w:rsidR="00B20C97" w:rsidRPr="00EF5FDF" w:rsidRDefault="00B20C97" w:rsidP="00E633EB">
            <w:pPr>
              <w:spacing w:after="0" w:line="240" w:lineRule="auto"/>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Design parameters</w:t>
            </w:r>
          </w:p>
        </w:tc>
        <w:tc>
          <w:tcPr>
            <w:tcW w:w="3331"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0D717D28" w14:textId="77777777" w:rsidR="00B20C97" w:rsidRPr="00EF5FDF" w:rsidRDefault="00B20C97" w:rsidP="00E633EB">
            <w:pPr>
              <w:spacing w:after="0" w:line="240" w:lineRule="auto"/>
              <w:contextualSpacing/>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Selected values</w:t>
            </w:r>
          </w:p>
        </w:tc>
      </w:tr>
      <w:tr w:rsidR="00A5449F" w:rsidRPr="00EF5FDF" w14:paraId="6A0DF7F2" w14:textId="77777777" w:rsidTr="00B20C97">
        <w:trPr>
          <w:trHeight w:val="17"/>
          <w:jc w:val="center"/>
        </w:trPr>
        <w:tc>
          <w:tcPr>
            <w:tcW w:w="3508"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3B8D59A" w14:textId="77777777" w:rsidR="00B20C97" w:rsidRPr="00EF5FDF" w:rsidRDefault="00B20C97" w:rsidP="00E633EB">
            <w:pPr>
              <w:spacing w:line="240" w:lineRule="auto"/>
              <w:contextualSpacing/>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 xml:space="preserve">Number of </w:t>
            </w:r>
            <w:proofErr w:type="gramStart"/>
            <w:r w:rsidRPr="00EF5FDF">
              <w:rPr>
                <w:rFonts w:ascii="Times New Roman" w:hAnsi="Times New Roman" w:cs="Times New Roman"/>
                <w:b/>
                <w:bCs/>
                <w:color w:val="000000" w:themeColor="text1"/>
                <w:sz w:val="20"/>
                <w:szCs w:val="20"/>
              </w:rPr>
              <w:t>coil</w:t>
            </w:r>
            <w:proofErr w:type="gramEnd"/>
          </w:p>
        </w:tc>
        <w:tc>
          <w:tcPr>
            <w:tcW w:w="3331"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74E75753" w14:textId="77777777" w:rsidR="00B20C97" w:rsidRPr="00EF5FDF" w:rsidRDefault="00B20C97" w:rsidP="00E633EB">
            <w:pPr>
              <w:spacing w:line="240" w:lineRule="auto"/>
              <w:contextualSpacing/>
              <w:jc w:val="center"/>
              <w:rPr>
                <w:rFonts w:ascii="Times New Roman" w:hAnsi="Times New Roman" w:cs="Times New Roman"/>
                <w:color w:val="000000" w:themeColor="text1"/>
                <w:sz w:val="20"/>
                <w:szCs w:val="20"/>
              </w:rPr>
            </w:pPr>
            <w:r w:rsidRPr="00EF5FDF">
              <w:rPr>
                <w:rFonts w:ascii="Times New Roman" w:hAnsi="Times New Roman" w:cs="Times New Roman"/>
                <w:color w:val="000000" w:themeColor="text1"/>
                <w:sz w:val="20"/>
                <w:szCs w:val="20"/>
              </w:rPr>
              <w:t>2</w:t>
            </w:r>
          </w:p>
        </w:tc>
      </w:tr>
      <w:tr w:rsidR="00A5449F" w:rsidRPr="00EF5FDF" w14:paraId="2B1E67DD" w14:textId="77777777" w:rsidTr="00B20C97">
        <w:trPr>
          <w:trHeight w:val="19"/>
          <w:jc w:val="center"/>
        </w:trPr>
        <w:tc>
          <w:tcPr>
            <w:tcW w:w="3508"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4EDF53A" w14:textId="77777777" w:rsidR="00B20C97" w:rsidRPr="00EF5FDF" w:rsidRDefault="00B20C97" w:rsidP="00E633EB">
            <w:pPr>
              <w:spacing w:line="240" w:lineRule="auto"/>
              <w:contextualSpacing/>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Coil current</w:t>
            </w:r>
          </w:p>
        </w:tc>
        <w:tc>
          <w:tcPr>
            <w:tcW w:w="3331"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27E584A5" w14:textId="77777777" w:rsidR="00B20C97" w:rsidRPr="00EF5FDF" w:rsidRDefault="00B20C97" w:rsidP="00E633EB">
            <w:pPr>
              <w:spacing w:line="240" w:lineRule="auto"/>
              <w:contextualSpacing/>
              <w:jc w:val="center"/>
              <w:rPr>
                <w:rFonts w:ascii="Times New Roman" w:hAnsi="Times New Roman" w:cs="Times New Roman"/>
                <w:color w:val="000000" w:themeColor="text1"/>
                <w:sz w:val="20"/>
                <w:szCs w:val="20"/>
              </w:rPr>
            </w:pPr>
            <w:r w:rsidRPr="00EF5FDF">
              <w:rPr>
                <w:rFonts w:ascii="Times New Roman" w:hAnsi="Times New Roman" w:cs="Times New Roman"/>
                <w:color w:val="000000" w:themeColor="text1"/>
                <w:sz w:val="20"/>
                <w:szCs w:val="20"/>
              </w:rPr>
              <w:t>0.625 A</w:t>
            </w:r>
          </w:p>
        </w:tc>
      </w:tr>
      <w:tr w:rsidR="00A5449F" w:rsidRPr="00EF5FDF" w14:paraId="54B4AC21" w14:textId="77777777" w:rsidTr="00B20C97">
        <w:trPr>
          <w:trHeight w:val="17"/>
          <w:jc w:val="center"/>
        </w:trPr>
        <w:tc>
          <w:tcPr>
            <w:tcW w:w="3508"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8834C6C" w14:textId="77777777" w:rsidR="00B20C97" w:rsidRPr="00EF5FDF" w:rsidRDefault="00B20C97" w:rsidP="00E633EB">
            <w:pPr>
              <w:spacing w:line="240" w:lineRule="auto"/>
              <w:contextualSpacing/>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Resistance of wire</w:t>
            </w:r>
          </w:p>
        </w:tc>
        <w:tc>
          <w:tcPr>
            <w:tcW w:w="3331"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70179B7B" w14:textId="77777777" w:rsidR="00B20C97" w:rsidRPr="00EF5FDF" w:rsidRDefault="00B20C97" w:rsidP="00E633EB">
            <w:pPr>
              <w:spacing w:line="240" w:lineRule="auto"/>
              <w:contextualSpacing/>
              <w:jc w:val="center"/>
              <w:rPr>
                <w:rFonts w:ascii="Times New Roman" w:hAnsi="Times New Roman" w:cs="Times New Roman"/>
                <w:color w:val="000000" w:themeColor="text1"/>
                <w:sz w:val="20"/>
                <w:szCs w:val="20"/>
              </w:rPr>
            </w:pPr>
            <w:r w:rsidRPr="00EF5FDF">
              <w:rPr>
                <w:rFonts w:ascii="Times New Roman" w:hAnsi="Times New Roman" w:cs="Times New Roman"/>
                <w:color w:val="000000" w:themeColor="text1"/>
                <w:sz w:val="20"/>
                <w:szCs w:val="20"/>
              </w:rPr>
              <w:t>2.1 Ohm</w:t>
            </w:r>
          </w:p>
        </w:tc>
      </w:tr>
      <w:tr w:rsidR="00A5449F" w:rsidRPr="00EF5FDF" w14:paraId="270DDCC3" w14:textId="77777777" w:rsidTr="00B20C97">
        <w:trPr>
          <w:trHeight w:val="17"/>
          <w:jc w:val="center"/>
        </w:trPr>
        <w:tc>
          <w:tcPr>
            <w:tcW w:w="3508"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23C3DF0" w14:textId="77777777" w:rsidR="00B20C97" w:rsidRPr="00EF5FDF" w:rsidRDefault="00B20C97" w:rsidP="00E633EB">
            <w:pPr>
              <w:spacing w:line="240" w:lineRule="auto"/>
              <w:contextualSpacing/>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Wire diameter</w:t>
            </w:r>
          </w:p>
        </w:tc>
        <w:tc>
          <w:tcPr>
            <w:tcW w:w="3331"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4C20F2C2" w14:textId="77777777" w:rsidR="00B20C97" w:rsidRPr="00EF5FDF" w:rsidRDefault="00B20C97" w:rsidP="00E633EB">
            <w:pPr>
              <w:spacing w:line="240" w:lineRule="auto"/>
              <w:contextualSpacing/>
              <w:jc w:val="center"/>
              <w:rPr>
                <w:rFonts w:ascii="Times New Roman" w:hAnsi="Times New Roman" w:cs="Times New Roman"/>
                <w:color w:val="000000" w:themeColor="text1"/>
                <w:sz w:val="20"/>
                <w:szCs w:val="20"/>
              </w:rPr>
            </w:pPr>
            <w:r w:rsidRPr="00EF5FDF">
              <w:rPr>
                <w:rFonts w:ascii="Times New Roman" w:hAnsi="Times New Roman" w:cs="Times New Roman"/>
                <w:color w:val="000000" w:themeColor="text1"/>
                <w:sz w:val="20"/>
                <w:szCs w:val="20"/>
              </w:rPr>
              <w:t>2 mm</w:t>
            </w:r>
          </w:p>
        </w:tc>
      </w:tr>
      <w:tr w:rsidR="00A5449F" w:rsidRPr="00EF5FDF" w14:paraId="7547A49E" w14:textId="77777777" w:rsidTr="00B20C97">
        <w:trPr>
          <w:trHeight w:val="17"/>
          <w:jc w:val="center"/>
        </w:trPr>
        <w:tc>
          <w:tcPr>
            <w:tcW w:w="3508"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9DAE7F9" w14:textId="77777777" w:rsidR="00B20C97" w:rsidRPr="00EF5FDF" w:rsidRDefault="00B20C97" w:rsidP="00E633EB">
            <w:pPr>
              <w:spacing w:line="240" w:lineRule="auto"/>
              <w:contextualSpacing/>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Wire length</w:t>
            </w:r>
          </w:p>
        </w:tc>
        <w:tc>
          <w:tcPr>
            <w:tcW w:w="3331"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3E023212" w14:textId="77777777" w:rsidR="00B20C97" w:rsidRPr="00EF5FDF" w:rsidRDefault="00B20C97" w:rsidP="00E633EB">
            <w:pPr>
              <w:spacing w:line="240" w:lineRule="auto"/>
              <w:contextualSpacing/>
              <w:jc w:val="center"/>
              <w:rPr>
                <w:rFonts w:ascii="Times New Roman" w:hAnsi="Times New Roman" w:cs="Times New Roman"/>
                <w:color w:val="000000" w:themeColor="text1"/>
                <w:sz w:val="20"/>
                <w:szCs w:val="20"/>
              </w:rPr>
            </w:pPr>
            <w:r w:rsidRPr="00EF5FDF">
              <w:rPr>
                <w:rFonts w:ascii="Times New Roman" w:hAnsi="Times New Roman" w:cs="Times New Roman"/>
                <w:color w:val="000000" w:themeColor="text1"/>
                <w:sz w:val="20"/>
                <w:szCs w:val="20"/>
              </w:rPr>
              <w:t>400 m</w:t>
            </w:r>
          </w:p>
        </w:tc>
      </w:tr>
      <w:tr w:rsidR="00A5449F" w:rsidRPr="00EF5FDF" w14:paraId="775F334F" w14:textId="77777777" w:rsidTr="00B20C97">
        <w:trPr>
          <w:trHeight w:val="17"/>
          <w:jc w:val="center"/>
        </w:trPr>
        <w:tc>
          <w:tcPr>
            <w:tcW w:w="3508"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883378F" w14:textId="77777777" w:rsidR="00B20C97" w:rsidRPr="00EF5FDF" w:rsidRDefault="00B20C97" w:rsidP="00E633EB">
            <w:pPr>
              <w:spacing w:line="240" w:lineRule="auto"/>
              <w:contextualSpacing/>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 xml:space="preserve">Number of </w:t>
            </w:r>
            <w:proofErr w:type="gramStart"/>
            <w:r w:rsidRPr="00EF5FDF">
              <w:rPr>
                <w:rFonts w:ascii="Times New Roman" w:hAnsi="Times New Roman" w:cs="Times New Roman"/>
                <w:b/>
                <w:bCs/>
                <w:color w:val="000000" w:themeColor="text1"/>
                <w:sz w:val="20"/>
                <w:szCs w:val="20"/>
              </w:rPr>
              <w:t>wire</w:t>
            </w:r>
            <w:proofErr w:type="gramEnd"/>
            <w:r w:rsidRPr="00EF5FDF">
              <w:rPr>
                <w:rFonts w:ascii="Times New Roman" w:hAnsi="Times New Roman" w:cs="Times New Roman"/>
                <w:b/>
                <w:bCs/>
                <w:color w:val="000000" w:themeColor="text1"/>
                <w:sz w:val="20"/>
                <w:szCs w:val="20"/>
              </w:rPr>
              <w:t xml:space="preserve"> turns</w:t>
            </w:r>
          </w:p>
        </w:tc>
        <w:tc>
          <w:tcPr>
            <w:tcW w:w="3331"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3CF75406" w14:textId="77777777" w:rsidR="00B20C97" w:rsidRPr="00EF5FDF" w:rsidRDefault="00B20C97" w:rsidP="00E633EB">
            <w:pPr>
              <w:spacing w:line="240" w:lineRule="auto"/>
              <w:contextualSpacing/>
              <w:jc w:val="center"/>
              <w:rPr>
                <w:rFonts w:ascii="Times New Roman" w:hAnsi="Times New Roman" w:cs="Times New Roman"/>
                <w:color w:val="000000" w:themeColor="text1"/>
                <w:sz w:val="20"/>
                <w:szCs w:val="20"/>
              </w:rPr>
            </w:pPr>
            <w:r w:rsidRPr="00EF5FDF">
              <w:rPr>
                <w:rFonts w:ascii="Times New Roman" w:hAnsi="Times New Roman" w:cs="Times New Roman"/>
                <w:color w:val="000000" w:themeColor="text1"/>
                <w:sz w:val="20"/>
                <w:szCs w:val="20"/>
              </w:rPr>
              <w:t>160</w:t>
            </w:r>
          </w:p>
        </w:tc>
      </w:tr>
      <w:tr w:rsidR="00A5449F" w:rsidRPr="00EF5FDF" w14:paraId="04D57A5B" w14:textId="77777777" w:rsidTr="00B20C97">
        <w:trPr>
          <w:trHeight w:val="17"/>
          <w:jc w:val="center"/>
        </w:trPr>
        <w:tc>
          <w:tcPr>
            <w:tcW w:w="3508"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A404255" w14:textId="77777777" w:rsidR="00B20C97" w:rsidRPr="00EF5FDF" w:rsidRDefault="00B20C97" w:rsidP="00E633EB">
            <w:pPr>
              <w:spacing w:line="240" w:lineRule="auto"/>
              <w:contextualSpacing/>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Wire gauge</w:t>
            </w:r>
          </w:p>
        </w:tc>
        <w:tc>
          <w:tcPr>
            <w:tcW w:w="3331"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2E3D6842" w14:textId="77777777" w:rsidR="00B20C97" w:rsidRPr="00EF5FDF" w:rsidRDefault="00B20C97" w:rsidP="00E633EB">
            <w:pPr>
              <w:spacing w:line="240" w:lineRule="auto"/>
              <w:contextualSpacing/>
              <w:jc w:val="center"/>
              <w:rPr>
                <w:rFonts w:ascii="Times New Roman" w:hAnsi="Times New Roman" w:cs="Times New Roman"/>
                <w:color w:val="000000" w:themeColor="text1"/>
                <w:sz w:val="20"/>
                <w:szCs w:val="20"/>
              </w:rPr>
            </w:pPr>
            <w:r w:rsidRPr="00EF5FDF">
              <w:rPr>
                <w:rFonts w:ascii="Times New Roman" w:hAnsi="Times New Roman" w:cs="Times New Roman"/>
                <w:color w:val="000000" w:themeColor="text1"/>
                <w:sz w:val="20"/>
                <w:szCs w:val="20"/>
              </w:rPr>
              <w:t>12</w:t>
            </w:r>
          </w:p>
        </w:tc>
      </w:tr>
      <w:tr w:rsidR="00A5449F" w:rsidRPr="00EF5FDF" w14:paraId="5D8B31A8" w14:textId="77777777" w:rsidTr="00B20C97">
        <w:trPr>
          <w:trHeight w:val="17"/>
          <w:jc w:val="center"/>
        </w:trPr>
        <w:tc>
          <w:tcPr>
            <w:tcW w:w="3508" w:type="dxa"/>
            <w:tcBorders>
              <w:top w:val="single" w:sz="8" w:space="0" w:color="000000"/>
              <w:left w:val="nil"/>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CC3A863" w14:textId="77777777" w:rsidR="00B20C97" w:rsidRPr="00EF5FDF" w:rsidRDefault="00B20C97" w:rsidP="00E633EB">
            <w:pPr>
              <w:spacing w:line="240" w:lineRule="auto"/>
              <w:contextualSpacing/>
              <w:jc w:val="center"/>
              <w:rPr>
                <w:rFonts w:ascii="Times New Roman" w:hAnsi="Times New Roman" w:cs="Times New Roman"/>
                <w:b/>
                <w:bCs/>
                <w:color w:val="000000" w:themeColor="text1"/>
                <w:sz w:val="20"/>
                <w:szCs w:val="20"/>
              </w:rPr>
            </w:pPr>
            <w:r w:rsidRPr="00EF5FDF">
              <w:rPr>
                <w:rFonts w:ascii="Times New Roman" w:hAnsi="Times New Roman" w:cs="Times New Roman"/>
                <w:b/>
                <w:bCs/>
                <w:color w:val="000000" w:themeColor="text1"/>
                <w:sz w:val="20"/>
                <w:szCs w:val="20"/>
              </w:rPr>
              <w:t>Wire material</w:t>
            </w:r>
          </w:p>
        </w:tc>
        <w:tc>
          <w:tcPr>
            <w:tcW w:w="3331" w:type="dxa"/>
            <w:tcBorders>
              <w:top w:val="single" w:sz="8" w:space="0" w:color="000000"/>
              <w:left w:val="single" w:sz="8" w:space="0" w:color="000000"/>
              <w:bottom w:val="single" w:sz="8" w:space="0" w:color="000000"/>
              <w:right w:val="nil"/>
            </w:tcBorders>
            <w:shd w:val="clear" w:color="auto" w:fill="FFFFFF"/>
            <w:tcMar>
              <w:top w:w="72" w:type="dxa"/>
              <w:left w:w="144" w:type="dxa"/>
              <w:bottom w:w="72" w:type="dxa"/>
              <w:right w:w="144" w:type="dxa"/>
            </w:tcMar>
            <w:vAlign w:val="center"/>
            <w:hideMark/>
          </w:tcPr>
          <w:p w14:paraId="491FA1B3" w14:textId="77777777" w:rsidR="00B20C97" w:rsidRPr="00EF5FDF" w:rsidRDefault="00B20C97" w:rsidP="00E633EB">
            <w:pPr>
              <w:spacing w:line="240" w:lineRule="auto"/>
              <w:contextualSpacing/>
              <w:jc w:val="center"/>
              <w:rPr>
                <w:rFonts w:ascii="Times New Roman" w:hAnsi="Times New Roman" w:cs="Times New Roman"/>
                <w:color w:val="000000" w:themeColor="text1"/>
                <w:sz w:val="20"/>
                <w:szCs w:val="20"/>
              </w:rPr>
            </w:pPr>
            <w:r w:rsidRPr="00EF5FDF">
              <w:rPr>
                <w:rFonts w:ascii="Times New Roman" w:hAnsi="Times New Roman" w:cs="Times New Roman"/>
                <w:color w:val="000000" w:themeColor="text1"/>
                <w:sz w:val="20"/>
                <w:szCs w:val="20"/>
              </w:rPr>
              <w:t>Copper wire</w:t>
            </w:r>
          </w:p>
        </w:tc>
      </w:tr>
    </w:tbl>
    <w:p w14:paraId="3FFCEDDF" w14:textId="0EF7B015" w:rsidR="00B20C97" w:rsidRPr="00EF5FDF" w:rsidRDefault="00AF1EAB" w:rsidP="00AF1EAB">
      <w:pPr>
        <w:pStyle w:val="Caption"/>
        <w:jc w:val="center"/>
        <w:rPr>
          <w:rFonts w:ascii="Times New Roman" w:hAnsi="Times New Roman" w:cs="Times New Roman"/>
          <w:i w:val="0"/>
          <w:iCs w:val="0"/>
          <w:color w:val="000000" w:themeColor="text1"/>
          <w:sz w:val="24"/>
          <w:szCs w:val="24"/>
        </w:rPr>
      </w:pPr>
      <w:bookmarkStart w:id="36" w:name="_Ref163118126"/>
      <w:bookmarkStart w:id="37" w:name="_Toc171689176"/>
      <w:r w:rsidRPr="00EF5FDF">
        <w:rPr>
          <w:rFonts w:ascii="Times New Roman" w:hAnsi="Times New Roman" w:cs="Times New Roman"/>
          <w:i w:val="0"/>
          <w:iCs w:val="0"/>
          <w:color w:val="000000" w:themeColor="text1"/>
          <w:sz w:val="24"/>
          <w:szCs w:val="24"/>
        </w:rPr>
        <w:t xml:space="preserve">Table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Table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3</w:t>
      </w:r>
      <w:r w:rsidRPr="00EF5FDF">
        <w:rPr>
          <w:rFonts w:ascii="Times New Roman" w:hAnsi="Times New Roman" w:cs="Times New Roman"/>
          <w:i w:val="0"/>
          <w:iCs w:val="0"/>
          <w:color w:val="000000" w:themeColor="text1"/>
          <w:sz w:val="24"/>
          <w:szCs w:val="24"/>
        </w:rPr>
        <w:fldChar w:fldCharType="end"/>
      </w:r>
      <w:bookmarkEnd w:id="36"/>
      <w:r w:rsidRPr="00EF5FDF">
        <w:rPr>
          <w:rFonts w:ascii="Times New Roman" w:hAnsi="Times New Roman" w:cs="Times New Roman"/>
          <w:i w:val="0"/>
          <w:iCs w:val="0"/>
          <w:color w:val="000000" w:themeColor="text1"/>
          <w:sz w:val="24"/>
          <w:szCs w:val="24"/>
        </w:rPr>
        <w:t>. Selected design parameters of Helmholtz coil</w:t>
      </w:r>
      <w:bookmarkEnd w:id="37"/>
    </w:p>
    <w:p w14:paraId="2EDA905D" w14:textId="77777777" w:rsidR="00AF1EAB" w:rsidRPr="00EF5FDF" w:rsidRDefault="00AF1EAB" w:rsidP="00AF1EAB">
      <w:pPr>
        <w:rPr>
          <w:rFonts w:ascii="Times New Roman" w:hAnsi="Times New Roman" w:cs="Times New Roman"/>
          <w:color w:val="000000" w:themeColor="text1"/>
          <w:lang w:eastAsia="en-US"/>
        </w:rPr>
      </w:pPr>
    </w:p>
    <w:p w14:paraId="06ED14BB" w14:textId="4D6FB7CF" w:rsidR="004E2A0F" w:rsidRPr="00EF5FDF" w:rsidRDefault="00B20C97" w:rsidP="006C18EB">
      <w:pPr>
        <w:spacing w:line="360" w:lineRule="auto"/>
        <w:ind w:firstLine="360"/>
        <w:rPr>
          <w:rFonts w:ascii="Times New Roman" w:eastAsia="Times New Roman" w:hAnsi="Times New Roman" w:cs="Times New Roman"/>
          <w:color w:val="000000" w:themeColor="text1"/>
          <w:sz w:val="24"/>
          <w:szCs w:val="24"/>
        </w:rPr>
      </w:pPr>
      <w:r w:rsidRPr="00EF5FDF">
        <w:rPr>
          <w:rFonts w:ascii="Times New Roman" w:eastAsia="Times New Roman" w:hAnsi="Times New Roman" w:cs="Times New Roman"/>
          <w:color w:val="000000" w:themeColor="text1"/>
          <w:sz w:val="24"/>
          <w:szCs w:val="24"/>
        </w:rPr>
        <w:lastRenderedPageBreak/>
        <w:t>To closely align our design with the ideal scenario, we have chosen the dimensions for coil thickness and coil width, based on a Helmholtz coil diameter of 800 millimeters. A 12-gauge copper wire and 106 wire turns were selected, totaling a wire length of 400 meters.</w:t>
      </w:r>
    </w:p>
    <w:p w14:paraId="3ED1FC40" w14:textId="7AE0CF86" w:rsidR="004E2A0F" w:rsidRPr="00EF5FDF" w:rsidRDefault="004E2A0F" w:rsidP="004E2A0F">
      <w:pPr>
        <w:spacing w:line="360" w:lineRule="auto"/>
        <w:ind w:firstLine="360"/>
        <w:jc w:val="center"/>
        <w:rPr>
          <w:rFonts w:ascii="Times New Roman" w:eastAsia="Times New Roman" w:hAnsi="Times New Roman" w:cs="Times New Roman"/>
          <w:color w:val="000000" w:themeColor="text1"/>
          <w:sz w:val="24"/>
          <w:szCs w:val="24"/>
        </w:rPr>
      </w:pPr>
      <w:r w:rsidRPr="00EF5FDF">
        <w:rPr>
          <w:rFonts w:ascii="Times New Roman" w:eastAsia="Times New Roman" w:hAnsi="Times New Roman" w:cs="Times New Roman"/>
          <w:noProof/>
          <w:color w:val="000000" w:themeColor="text1"/>
          <w:sz w:val="24"/>
          <w:szCs w:val="24"/>
        </w:rPr>
        <w:drawing>
          <wp:inline distT="0" distB="0" distL="0" distR="0" wp14:anchorId="2A5DE6BC" wp14:editId="56C912BD">
            <wp:extent cx="3765341" cy="2822437"/>
            <wp:effectExtent l="0" t="0" r="6985"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2481" cy="2827789"/>
                    </a:xfrm>
                    <a:prstGeom prst="rect">
                      <a:avLst/>
                    </a:prstGeom>
                    <a:noFill/>
                    <a:ln>
                      <a:noFill/>
                    </a:ln>
                  </pic:spPr>
                </pic:pic>
              </a:graphicData>
            </a:graphic>
          </wp:inline>
        </w:drawing>
      </w:r>
    </w:p>
    <w:p w14:paraId="25CB42D0" w14:textId="0493D610" w:rsidR="004E2A0F" w:rsidRPr="00EF5FDF" w:rsidRDefault="0021268A" w:rsidP="0021268A">
      <w:pPr>
        <w:pStyle w:val="Caption"/>
        <w:jc w:val="center"/>
        <w:rPr>
          <w:rFonts w:ascii="Times New Roman" w:eastAsia="Times New Roman" w:hAnsi="Times New Roman" w:cs="Times New Roman"/>
          <w:i w:val="0"/>
          <w:iCs w:val="0"/>
          <w:color w:val="000000" w:themeColor="text1"/>
          <w:sz w:val="24"/>
          <w:szCs w:val="24"/>
        </w:rPr>
      </w:pPr>
      <w:bookmarkStart w:id="38" w:name="_Ref163118146"/>
      <w:bookmarkStart w:id="39" w:name="_Toc171689119"/>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12</w:t>
      </w:r>
      <w:r w:rsidRPr="00EF5FDF">
        <w:rPr>
          <w:rFonts w:ascii="Times New Roman" w:hAnsi="Times New Roman" w:cs="Times New Roman"/>
          <w:i w:val="0"/>
          <w:iCs w:val="0"/>
          <w:color w:val="000000" w:themeColor="text1"/>
          <w:sz w:val="24"/>
          <w:szCs w:val="24"/>
        </w:rPr>
        <w:fldChar w:fldCharType="end"/>
      </w:r>
      <w:bookmarkEnd w:id="38"/>
      <w:r w:rsidRPr="00EF5FDF">
        <w:rPr>
          <w:rFonts w:ascii="Times New Roman" w:hAnsi="Times New Roman" w:cs="Times New Roman"/>
          <w:i w:val="0"/>
          <w:iCs w:val="0"/>
          <w:color w:val="000000" w:themeColor="text1"/>
          <w:sz w:val="24"/>
          <w:szCs w:val="24"/>
        </w:rPr>
        <w:t>. Magnetic field of selected Helmholtz coil design using MATLAB execution file “</w:t>
      </w:r>
      <w:proofErr w:type="spellStart"/>
      <w:r w:rsidRPr="00EF5FDF">
        <w:rPr>
          <w:rFonts w:ascii="Times New Roman" w:hAnsi="Times New Roman" w:cs="Times New Roman"/>
          <w:i w:val="0"/>
          <w:iCs w:val="0"/>
          <w:color w:val="000000" w:themeColor="text1"/>
          <w:sz w:val="24"/>
          <w:szCs w:val="24"/>
        </w:rPr>
        <w:t>infunc_Helmholtz.</w:t>
      </w:r>
      <w:proofErr w:type="gramStart"/>
      <w:r w:rsidRPr="00EF5FDF">
        <w:rPr>
          <w:rFonts w:ascii="Times New Roman" w:hAnsi="Times New Roman" w:cs="Times New Roman"/>
          <w:i w:val="0"/>
          <w:iCs w:val="0"/>
          <w:color w:val="000000" w:themeColor="text1"/>
          <w:sz w:val="24"/>
          <w:szCs w:val="24"/>
        </w:rPr>
        <w:t>m</w:t>
      </w:r>
      <w:proofErr w:type="spellEnd"/>
      <w:proofErr w:type="gramEnd"/>
      <w:r w:rsidRPr="00EF5FDF">
        <w:rPr>
          <w:rFonts w:ascii="Times New Roman" w:hAnsi="Times New Roman" w:cs="Times New Roman"/>
          <w:i w:val="0"/>
          <w:iCs w:val="0"/>
          <w:color w:val="000000" w:themeColor="text1"/>
          <w:sz w:val="24"/>
          <w:szCs w:val="24"/>
        </w:rPr>
        <w:t>”</w:t>
      </w:r>
      <w:bookmarkEnd w:id="39"/>
    </w:p>
    <w:p w14:paraId="023C9FCC" w14:textId="77777777" w:rsidR="007E256C" w:rsidRPr="00EF5FDF" w:rsidRDefault="007E256C" w:rsidP="007E256C">
      <w:pPr>
        <w:rPr>
          <w:rFonts w:ascii="Times New Roman" w:hAnsi="Times New Roman" w:cs="Times New Roman"/>
          <w:color w:val="000000" w:themeColor="text1"/>
          <w:lang w:eastAsia="en-US"/>
        </w:rPr>
      </w:pPr>
    </w:p>
    <w:p w14:paraId="3BBAC1C3" w14:textId="73F27F90" w:rsidR="00B20C97" w:rsidRPr="00EF5FDF" w:rsidRDefault="007F552D" w:rsidP="006C18EB">
      <w:pPr>
        <w:spacing w:after="0" w:line="360" w:lineRule="auto"/>
        <w:ind w:firstLine="360"/>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fldChar w:fldCharType="begin"/>
      </w:r>
      <w:r w:rsidRPr="00EF5FDF">
        <w:rPr>
          <w:rFonts w:ascii="Times New Roman" w:hAnsi="Times New Roman" w:cs="Times New Roman"/>
          <w:color w:val="000000" w:themeColor="text1"/>
          <w:sz w:val="24"/>
          <w:szCs w:val="24"/>
        </w:rPr>
        <w:instrText xml:space="preserve"> REF _Ref163118146 \h  \* MERGEFORMAT </w:instrText>
      </w:r>
      <w:r w:rsidRPr="00EF5FDF">
        <w:rPr>
          <w:rFonts w:ascii="Times New Roman" w:hAnsi="Times New Roman" w:cs="Times New Roman"/>
          <w:color w:val="000000" w:themeColor="text1"/>
          <w:sz w:val="24"/>
          <w:szCs w:val="24"/>
        </w:rPr>
      </w:r>
      <w:r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12</w:t>
      </w:r>
      <w:r w:rsidRPr="00EF5FDF">
        <w:rPr>
          <w:rFonts w:ascii="Times New Roman" w:hAnsi="Times New Roman" w:cs="Times New Roman"/>
          <w:color w:val="000000" w:themeColor="text1"/>
          <w:sz w:val="24"/>
          <w:szCs w:val="24"/>
        </w:rPr>
        <w:fldChar w:fldCharType="end"/>
      </w:r>
      <w:r w:rsidRPr="00EF5FDF">
        <w:rPr>
          <w:rFonts w:ascii="Times New Roman" w:hAnsi="Times New Roman" w:cs="Times New Roman"/>
          <w:color w:val="000000" w:themeColor="text1"/>
          <w:sz w:val="24"/>
          <w:szCs w:val="24"/>
        </w:rPr>
        <w:t xml:space="preserve"> </w:t>
      </w:r>
      <w:r w:rsidR="004E2A0F" w:rsidRPr="00EF5FDF">
        <w:rPr>
          <w:rFonts w:ascii="Times New Roman" w:hAnsi="Times New Roman" w:cs="Times New Roman"/>
          <w:color w:val="000000" w:themeColor="text1"/>
          <w:sz w:val="24"/>
          <w:szCs w:val="24"/>
        </w:rPr>
        <w:t>presents the calculated magnetic field resulting from the Helmholtz coil design, as determined by the MATLAB script '</w:t>
      </w:r>
      <w:proofErr w:type="spellStart"/>
      <w:r w:rsidR="004E2A0F" w:rsidRPr="00EF5FDF">
        <w:rPr>
          <w:rFonts w:ascii="Times New Roman" w:hAnsi="Times New Roman" w:cs="Times New Roman"/>
          <w:color w:val="000000" w:themeColor="text1"/>
          <w:sz w:val="24"/>
          <w:szCs w:val="24"/>
        </w:rPr>
        <w:t>infunc_Helmholtz.m</w:t>
      </w:r>
      <w:proofErr w:type="spellEnd"/>
      <w:r w:rsidR="004E2A0F" w:rsidRPr="00EF5FDF">
        <w:rPr>
          <w:rFonts w:ascii="Times New Roman" w:hAnsi="Times New Roman" w:cs="Times New Roman"/>
          <w:color w:val="000000" w:themeColor="text1"/>
          <w:sz w:val="24"/>
          <w:szCs w:val="24"/>
        </w:rPr>
        <w:t>.'. This figure shows that the maximum magnetic field is centered between the two coils, reaching an approximate peak of 2.25 Gauss.</w:t>
      </w:r>
    </w:p>
    <w:p w14:paraId="7AF8386B" w14:textId="77777777" w:rsidR="004E2A0F" w:rsidRPr="00EF5FDF" w:rsidRDefault="004E2A0F" w:rsidP="00B21BB8">
      <w:pPr>
        <w:spacing w:after="0" w:line="360" w:lineRule="auto"/>
        <w:rPr>
          <w:rFonts w:ascii="Times New Roman" w:hAnsi="Times New Roman" w:cs="Times New Roman"/>
          <w:b/>
          <w:bCs/>
          <w:color w:val="000000" w:themeColor="text1"/>
          <w:sz w:val="24"/>
          <w:szCs w:val="24"/>
        </w:rPr>
      </w:pPr>
    </w:p>
    <w:p w14:paraId="4B2E1B41" w14:textId="77777777" w:rsidR="00B979DE" w:rsidRPr="00EF5FDF" w:rsidRDefault="00B979DE" w:rsidP="00B21BB8">
      <w:pPr>
        <w:spacing w:after="0" w:line="360" w:lineRule="auto"/>
        <w:rPr>
          <w:rFonts w:ascii="Times New Roman" w:hAnsi="Times New Roman" w:cs="Times New Roman"/>
          <w:b/>
          <w:bCs/>
          <w:color w:val="000000" w:themeColor="text1"/>
          <w:sz w:val="24"/>
          <w:szCs w:val="24"/>
        </w:rPr>
      </w:pPr>
    </w:p>
    <w:p w14:paraId="327C3DE1" w14:textId="77777777" w:rsidR="00B979DE" w:rsidRPr="00EF5FDF" w:rsidRDefault="00B979DE" w:rsidP="00B21BB8">
      <w:pPr>
        <w:spacing w:after="0" w:line="360" w:lineRule="auto"/>
        <w:rPr>
          <w:rFonts w:ascii="Times New Roman" w:hAnsi="Times New Roman" w:cs="Times New Roman"/>
          <w:b/>
          <w:bCs/>
          <w:color w:val="000000" w:themeColor="text1"/>
          <w:sz w:val="24"/>
          <w:szCs w:val="24"/>
        </w:rPr>
      </w:pPr>
    </w:p>
    <w:p w14:paraId="2498F37B" w14:textId="77777777" w:rsidR="00B979DE" w:rsidRPr="00EF5FDF" w:rsidRDefault="00B979DE" w:rsidP="00B21BB8">
      <w:pPr>
        <w:spacing w:after="0" w:line="360" w:lineRule="auto"/>
        <w:rPr>
          <w:rFonts w:ascii="Times New Roman" w:hAnsi="Times New Roman" w:cs="Times New Roman"/>
          <w:b/>
          <w:bCs/>
          <w:color w:val="000000" w:themeColor="text1"/>
          <w:sz w:val="24"/>
          <w:szCs w:val="24"/>
        </w:rPr>
      </w:pPr>
    </w:p>
    <w:p w14:paraId="17508950" w14:textId="77777777" w:rsidR="00E633EB" w:rsidRPr="00EF5FDF" w:rsidRDefault="00E633EB" w:rsidP="00B21BB8">
      <w:pPr>
        <w:spacing w:after="0" w:line="360" w:lineRule="auto"/>
        <w:rPr>
          <w:rFonts w:ascii="Times New Roman" w:hAnsi="Times New Roman" w:cs="Times New Roman"/>
          <w:b/>
          <w:bCs/>
          <w:color w:val="000000" w:themeColor="text1"/>
          <w:sz w:val="24"/>
          <w:szCs w:val="24"/>
        </w:rPr>
      </w:pPr>
    </w:p>
    <w:p w14:paraId="19F2C5C7" w14:textId="77777777" w:rsidR="00E633EB" w:rsidRPr="00EF5FDF" w:rsidRDefault="00E633EB" w:rsidP="00B21BB8">
      <w:pPr>
        <w:spacing w:after="0" w:line="360" w:lineRule="auto"/>
        <w:rPr>
          <w:rFonts w:ascii="Times New Roman" w:hAnsi="Times New Roman" w:cs="Times New Roman"/>
          <w:b/>
          <w:bCs/>
          <w:color w:val="000000" w:themeColor="text1"/>
          <w:sz w:val="24"/>
          <w:szCs w:val="24"/>
        </w:rPr>
      </w:pPr>
    </w:p>
    <w:p w14:paraId="627ED1AC" w14:textId="77777777" w:rsidR="00E633EB" w:rsidRPr="00EF5FDF" w:rsidRDefault="00E633EB" w:rsidP="00B21BB8">
      <w:pPr>
        <w:spacing w:after="0" w:line="360" w:lineRule="auto"/>
        <w:rPr>
          <w:rFonts w:ascii="Times New Roman" w:hAnsi="Times New Roman" w:cs="Times New Roman"/>
          <w:b/>
          <w:bCs/>
          <w:color w:val="000000" w:themeColor="text1"/>
          <w:sz w:val="24"/>
          <w:szCs w:val="24"/>
        </w:rPr>
      </w:pPr>
    </w:p>
    <w:p w14:paraId="1B52BD36" w14:textId="77777777" w:rsidR="00E633EB" w:rsidRPr="00EF5FDF" w:rsidRDefault="00E633EB" w:rsidP="00B21BB8">
      <w:pPr>
        <w:spacing w:after="0" w:line="360" w:lineRule="auto"/>
        <w:rPr>
          <w:rFonts w:ascii="Times New Roman" w:hAnsi="Times New Roman" w:cs="Times New Roman"/>
          <w:b/>
          <w:bCs/>
          <w:color w:val="000000" w:themeColor="text1"/>
          <w:sz w:val="24"/>
          <w:szCs w:val="24"/>
        </w:rPr>
      </w:pPr>
    </w:p>
    <w:p w14:paraId="6164EB26" w14:textId="77777777" w:rsidR="0021268A" w:rsidRPr="00EF5FDF" w:rsidRDefault="0021268A" w:rsidP="00B21BB8">
      <w:pPr>
        <w:spacing w:after="0" w:line="360" w:lineRule="auto"/>
        <w:rPr>
          <w:rFonts w:ascii="Times New Roman" w:hAnsi="Times New Roman" w:cs="Times New Roman"/>
          <w:b/>
          <w:bCs/>
          <w:color w:val="000000" w:themeColor="text1"/>
          <w:sz w:val="24"/>
          <w:szCs w:val="24"/>
        </w:rPr>
      </w:pPr>
    </w:p>
    <w:p w14:paraId="22B1329F" w14:textId="77777777" w:rsidR="00B979DE" w:rsidRPr="00EF5FDF" w:rsidRDefault="00B979DE" w:rsidP="00B21BB8">
      <w:pPr>
        <w:spacing w:after="0" w:line="360" w:lineRule="auto"/>
        <w:rPr>
          <w:rFonts w:ascii="Times New Roman" w:hAnsi="Times New Roman" w:cs="Times New Roman"/>
          <w:b/>
          <w:bCs/>
          <w:color w:val="000000" w:themeColor="text1"/>
          <w:sz w:val="24"/>
          <w:szCs w:val="24"/>
        </w:rPr>
      </w:pPr>
    </w:p>
    <w:p w14:paraId="47A8F1BF" w14:textId="32C823A1" w:rsidR="00CE53AC" w:rsidRPr="00EF5FDF" w:rsidRDefault="00B20C97" w:rsidP="004F5571">
      <w:pPr>
        <w:pStyle w:val="Heading3"/>
        <w:rPr>
          <w:rFonts w:cs="Times New Roman"/>
          <w:color w:val="000000" w:themeColor="text1"/>
        </w:rPr>
      </w:pPr>
      <w:bookmarkStart w:id="40" w:name="_Toc171689071"/>
      <w:r w:rsidRPr="00EF5FDF">
        <w:rPr>
          <w:rFonts w:cs="Times New Roman"/>
          <w:color w:val="000000" w:themeColor="text1"/>
        </w:rPr>
        <w:lastRenderedPageBreak/>
        <w:t>Multiple EM coils (271) with Helmholtz coil</w:t>
      </w:r>
      <w:r w:rsidR="00CE53AC" w:rsidRPr="00EF5FDF">
        <w:rPr>
          <w:rFonts w:cs="Times New Roman"/>
          <w:color w:val="000000" w:themeColor="text1"/>
        </w:rPr>
        <w:t xml:space="preserve"> (Weekly update on 1/11</w:t>
      </w:r>
      <w:r w:rsidR="00E8204A" w:rsidRPr="00EF5FDF">
        <w:rPr>
          <w:rFonts w:cs="Times New Roman"/>
          <w:color w:val="000000" w:themeColor="text1"/>
        </w:rPr>
        <w:t>/2024</w:t>
      </w:r>
      <w:r w:rsidR="00CE53AC" w:rsidRPr="00EF5FDF">
        <w:rPr>
          <w:rFonts w:cs="Times New Roman"/>
          <w:color w:val="000000" w:themeColor="text1"/>
        </w:rPr>
        <w:t>)</w:t>
      </w:r>
      <w:bookmarkEnd w:id="40"/>
    </w:p>
    <w:p w14:paraId="63F18A29" w14:textId="77777777" w:rsidR="00CE53AC" w:rsidRPr="00EF5FDF" w:rsidRDefault="00CE53AC" w:rsidP="00B21BB8">
      <w:pPr>
        <w:spacing w:after="0" w:line="360" w:lineRule="auto"/>
        <w:rPr>
          <w:rFonts w:ascii="Times New Roman" w:hAnsi="Times New Roman" w:cs="Times New Roman"/>
          <w:b/>
          <w:bCs/>
          <w:color w:val="000000" w:themeColor="text1"/>
          <w:sz w:val="24"/>
          <w:szCs w:val="24"/>
        </w:rPr>
      </w:pPr>
    </w:p>
    <w:p w14:paraId="63F1E32F" w14:textId="694DA914" w:rsidR="00B20C97" w:rsidRPr="00EF5FDF" w:rsidRDefault="00B20C97" w:rsidP="00B21BB8">
      <w:pPr>
        <w:spacing w:line="360" w:lineRule="auto"/>
        <w:ind w:firstLine="360"/>
        <w:jc w:val="center"/>
        <w:rPr>
          <w:rFonts w:ascii="Times New Roman" w:hAnsi="Times New Roman" w:cs="Times New Roman"/>
          <w:color w:val="000000" w:themeColor="text1"/>
          <w:sz w:val="24"/>
          <w:szCs w:val="24"/>
        </w:rPr>
      </w:pPr>
      <w:r w:rsidRPr="00EF5FDF">
        <w:rPr>
          <w:rFonts w:ascii="Times New Roman" w:hAnsi="Times New Roman" w:cs="Times New Roman"/>
          <w:noProof/>
          <w:color w:val="000000" w:themeColor="text1"/>
          <w:sz w:val="24"/>
          <w:szCs w:val="24"/>
        </w:rPr>
        <w:drawing>
          <wp:inline distT="0" distB="0" distL="0" distR="0" wp14:anchorId="6E2D67B9" wp14:editId="02FE1A90">
            <wp:extent cx="4301490" cy="207518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1490" cy="2075180"/>
                    </a:xfrm>
                    <a:prstGeom prst="rect">
                      <a:avLst/>
                    </a:prstGeom>
                    <a:noFill/>
                    <a:ln>
                      <a:noFill/>
                    </a:ln>
                  </pic:spPr>
                </pic:pic>
              </a:graphicData>
            </a:graphic>
          </wp:inline>
        </w:drawing>
      </w:r>
    </w:p>
    <w:p w14:paraId="739A6954" w14:textId="05DDAC08" w:rsidR="00F2492C" w:rsidRPr="00EF5FDF" w:rsidRDefault="0021268A" w:rsidP="0021268A">
      <w:pPr>
        <w:pStyle w:val="Caption"/>
        <w:jc w:val="center"/>
        <w:rPr>
          <w:rFonts w:ascii="Times New Roman" w:hAnsi="Times New Roman" w:cs="Times New Roman"/>
          <w:i w:val="0"/>
          <w:iCs w:val="0"/>
          <w:color w:val="000000" w:themeColor="text1"/>
          <w:sz w:val="24"/>
          <w:szCs w:val="24"/>
        </w:rPr>
      </w:pPr>
      <w:bookmarkStart w:id="41" w:name="_Ref163118160"/>
      <w:bookmarkStart w:id="42" w:name="_Toc171689120"/>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13</w:t>
      </w:r>
      <w:r w:rsidRPr="00EF5FDF">
        <w:rPr>
          <w:rFonts w:ascii="Times New Roman" w:hAnsi="Times New Roman" w:cs="Times New Roman"/>
          <w:i w:val="0"/>
          <w:iCs w:val="0"/>
          <w:color w:val="000000" w:themeColor="text1"/>
          <w:sz w:val="24"/>
          <w:szCs w:val="24"/>
        </w:rPr>
        <w:fldChar w:fldCharType="end"/>
      </w:r>
      <w:bookmarkEnd w:id="41"/>
      <w:r w:rsidRPr="00EF5FDF">
        <w:rPr>
          <w:rFonts w:ascii="Times New Roman" w:hAnsi="Times New Roman" w:cs="Times New Roman"/>
          <w:i w:val="0"/>
          <w:iCs w:val="0"/>
          <w:color w:val="000000" w:themeColor="text1"/>
          <w:sz w:val="24"/>
          <w:szCs w:val="24"/>
        </w:rPr>
        <w:t>. Selected EM coil (actuator) array and coil geometry</w:t>
      </w:r>
      <w:bookmarkEnd w:id="42"/>
    </w:p>
    <w:p w14:paraId="602B678F" w14:textId="77777777" w:rsidR="0021268A" w:rsidRPr="00EF5FDF" w:rsidRDefault="0021268A" w:rsidP="0021268A">
      <w:pPr>
        <w:rPr>
          <w:rFonts w:ascii="Times New Roman" w:hAnsi="Times New Roman" w:cs="Times New Roman"/>
          <w:color w:val="000000" w:themeColor="text1"/>
          <w:lang w:eastAsia="en-US"/>
        </w:rPr>
      </w:pPr>
    </w:p>
    <w:p w14:paraId="63FF8CC4" w14:textId="7301F1EA" w:rsidR="00F2492C" w:rsidRPr="00EF5FDF" w:rsidRDefault="007F552D" w:rsidP="006C18EB">
      <w:pPr>
        <w:spacing w:line="360" w:lineRule="auto"/>
        <w:ind w:firstLine="360"/>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fldChar w:fldCharType="begin"/>
      </w:r>
      <w:r w:rsidRPr="00EF5FDF">
        <w:rPr>
          <w:rFonts w:ascii="Times New Roman" w:hAnsi="Times New Roman" w:cs="Times New Roman"/>
          <w:color w:val="000000" w:themeColor="text1"/>
          <w:sz w:val="24"/>
          <w:szCs w:val="24"/>
        </w:rPr>
        <w:instrText xml:space="preserve"> REF _Ref163118160 \h  \* MERGEFORMAT </w:instrText>
      </w:r>
      <w:r w:rsidRPr="00EF5FDF">
        <w:rPr>
          <w:rFonts w:ascii="Times New Roman" w:hAnsi="Times New Roman" w:cs="Times New Roman"/>
          <w:color w:val="000000" w:themeColor="text1"/>
          <w:sz w:val="24"/>
          <w:szCs w:val="24"/>
        </w:rPr>
      </w:r>
      <w:r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13</w:t>
      </w:r>
      <w:r w:rsidRPr="00EF5FDF">
        <w:rPr>
          <w:rFonts w:ascii="Times New Roman" w:hAnsi="Times New Roman" w:cs="Times New Roman"/>
          <w:color w:val="000000" w:themeColor="text1"/>
          <w:sz w:val="24"/>
          <w:szCs w:val="24"/>
        </w:rPr>
        <w:fldChar w:fldCharType="end"/>
      </w:r>
      <w:r w:rsidRPr="00EF5FDF">
        <w:rPr>
          <w:rFonts w:ascii="Times New Roman" w:hAnsi="Times New Roman" w:cs="Times New Roman"/>
          <w:color w:val="000000" w:themeColor="text1"/>
          <w:sz w:val="24"/>
          <w:szCs w:val="24"/>
        </w:rPr>
        <w:t xml:space="preserve"> </w:t>
      </w:r>
      <w:r w:rsidR="00F2492C" w:rsidRPr="00EF5FDF">
        <w:rPr>
          <w:rFonts w:ascii="Times New Roman" w:hAnsi="Times New Roman" w:cs="Times New Roman"/>
          <w:color w:val="000000" w:themeColor="text1"/>
          <w:sz w:val="24"/>
          <w:szCs w:val="24"/>
        </w:rPr>
        <w:t>presents the chosen layout for the electromagnetic (EM) coil array, which is arranged in a hexagonal pattern, alongside the precise geometry of the EM coils. The actuator array comprises a total of 271 EM coils. The specifics of the EM coil design are detailed in</w:t>
      </w:r>
      <w:r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rPr>
        <w:fldChar w:fldCharType="begin"/>
      </w:r>
      <w:r w:rsidRPr="00EF5FDF">
        <w:rPr>
          <w:rFonts w:ascii="Times New Roman" w:hAnsi="Times New Roman" w:cs="Times New Roman"/>
          <w:color w:val="000000" w:themeColor="text1"/>
          <w:sz w:val="24"/>
          <w:szCs w:val="24"/>
        </w:rPr>
        <w:instrText xml:space="preserve"> REF _Ref163118036 \h  \* MERGEFORMAT </w:instrText>
      </w:r>
      <w:r w:rsidRPr="00EF5FDF">
        <w:rPr>
          <w:rFonts w:ascii="Times New Roman" w:hAnsi="Times New Roman" w:cs="Times New Roman"/>
          <w:color w:val="000000" w:themeColor="text1"/>
          <w:sz w:val="24"/>
          <w:szCs w:val="24"/>
        </w:rPr>
      </w:r>
      <w:r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Table </w:t>
      </w:r>
      <w:r w:rsidR="008C64AA" w:rsidRPr="008C64AA">
        <w:rPr>
          <w:rFonts w:ascii="Times New Roman" w:hAnsi="Times New Roman" w:cs="Times New Roman"/>
          <w:noProof/>
          <w:color w:val="000000" w:themeColor="text1"/>
          <w:sz w:val="24"/>
          <w:szCs w:val="24"/>
        </w:rPr>
        <w:t>2</w:t>
      </w:r>
      <w:r w:rsidRPr="00EF5FDF">
        <w:rPr>
          <w:rFonts w:ascii="Times New Roman" w:hAnsi="Times New Roman" w:cs="Times New Roman"/>
          <w:color w:val="000000" w:themeColor="text1"/>
          <w:sz w:val="24"/>
          <w:szCs w:val="24"/>
        </w:rPr>
        <w:fldChar w:fldCharType="end"/>
      </w:r>
      <w:r w:rsidR="00F2492C" w:rsidRPr="00EF5FDF">
        <w:rPr>
          <w:rFonts w:ascii="Times New Roman" w:hAnsi="Times New Roman" w:cs="Times New Roman"/>
          <w:color w:val="000000" w:themeColor="text1"/>
          <w:sz w:val="24"/>
          <w:szCs w:val="24"/>
        </w:rPr>
        <w:t>. The Helmholtz coil design used in the previous section is used along with 271 EM coils.</w:t>
      </w:r>
    </w:p>
    <w:p w14:paraId="7D159D01" w14:textId="63EF410A" w:rsidR="00F2492C" w:rsidRPr="00EF5FDF" w:rsidRDefault="00F2492C" w:rsidP="00F2492C">
      <w:pPr>
        <w:jc w:val="cente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lang w:eastAsia="en-US"/>
        </w:rPr>
        <w:drawing>
          <wp:inline distT="0" distB="0" distL="0" distR="0" wp14:anchorId="2E71F21B" wp14:editId="6898207F">
            <wp:extent cx="3959749" cy="2862500"/>
            <wp:effectExtent l="0" t="0" r="3175"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700" cy="2871140"/>
                    </a:xfrm>
                    <a:prstGeom prst="rect">
                      <a:avLst/>
                    </a:prstGeom>
                    <a:noFill/>
                    <a:ln>
                      <a:noFill/>
                    </a:ln>
                  </pic:spPr>
                </pic:pic>
              </a:graphicData>
            </a:graphic>
          </wp:inline>
        </w:drawing>
      </w:r>
    </w:p>
    <w:p w14:paraId="2E8BB527" w14:textId="50DEE466" w:rsidR="00F2492C" w:rsidRPr="00EF5FDF" w:rsidRDefault="0021268A" w:rsidP="0021268A">
      <w:pPr>
        <w:pStyle w:val="Caption"/>
        <w:jc w:val="center"/>
        <w:rPr>
          <w:rFonts w:ascii="Times New Roman" w:hAnsi="Times New Roman" w:cs="Times New Roman"/>
          <w:i w:val="0"/>
          <w:iCs w:val="0"/>
          <w:color w:val="000000" w:themeColor="text1"/>
          <w:sz w:val="24"/>
          <w:szCs w:val="24"/>
        </w:rPr>
      </w:pPr>
      <w:bookmarkStart w:id="43" w:name="_Ref163118236"/>
      <w:bookmarkStart w:id="44" w:name="_Toc171689121"/>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14</w:t>
      </w:r>
      <w:r w:rsidRPr="00EF5FDF">
        <w:rPr>
          <w:rFonts w:ascii="Times New Roman" w:hAnsi="Times New Roman" w:cs="Times New Roman"/>
          <w:i w:val="0"/>
          <w:iCs w:val="0"/>
          <w:color w:val="000000" w:themeColor="text1"/>
          <w:sz w:val="24"/>
          <w:szCs w:val="24"/>
        </w:rPr>
        <w:fldChar w:fldCharType="end"/>
      </w:r>
      <w:bookmarkEnd w:id="43"/>
      <w:r w:rsidRPr="00EF5FDF">
        <w:rPr>
          <w:rFonts w:ascii="Times New Roman" w:hAnsi="Times New Roman" w:cs="Times New Roman"/>
          <w:i w:val="0"/>
          <w:iCs w:val="0"/>
          <w:color w:val="000000" w:themeColor="text1"/>
          <w:sz w:val="24"/>
          <w:szCs w:val="24"/>
        </w:rPr>
        <w:t>. Deformation of mirror surface with 0.1 A of EM coil current and 100 A (idealized) of Helmholtz coil</w:t>
      </w:r>
      <w:bookmarkEnd w:id="44"/>
    </w:p>
    <w:p w14:paraId="120D467A" w14:textId="6CD03A15" w:rsidR="00EE4A16" w:rsidRPr="00EF5FDF" w:rsidRDefault="007F552D" w:rsidP="006C18EB">
      <w:pPr>
        <w:spacing w:after="0" w:line="360" w:lineRule="auto"/>
        <w:ind w:firstLine="360"/>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lastRenderedPageBreak/>
        <w:fldChar w:fldCharType="begin"/>
      </w:r>
      <w:r w:rsidRPr="00EF5FDF">
        <w:rPr>
          <w:rFonts w:ascii="Times New Roman" w:hAnsi="Times New Roman" w:cs="Times New Roman"/>
          <w:color w:val="000000" w:themeColor="text1"/>
          <w:sz w:val="24"/>
          <w:szCs w:val="24"/>
        </w:rPr>
        <w:instrText xml:space="preserve"> REF _Ref163118236 \h  \* MERGEFORMAT </w:instrText>
      </w:r>
      <w:r w:rsidRPr="00EF5FDF">
        <w:rPr>
          <w:rFonts w:ascii="Times New Roman" w:hAnsi="Times New Roman" w:cs="Times New Roman"/>
          <w:color w:val="000000" w:themeColor="text1"/>
          <w:sz w:val="24"/>
          <w:szCs w:val="24"/>
        </w:rPr>
      </w:r>
      <w:r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14</w:t>
      </w:r>
      <w:r w:rsidRPr="00EF5FDF">
        <w:rPr>
          <w:rFonts w:ascii="Times New Roman" w:hAnsi="Times New Roman" w:cs="Times New Roman"/>
          <w:color w:val="000000" w:themeColor="text1"/>
          <w:sz w:val="24"/>
          <w:szCs w:val="24"/>
        </w:rPr>
        <w:fldChar w:fldCharType="end"/>
      </w:r>
      <w:r w:rsidRPr="00EF5FDF">
        <w:rPr>
          <w:rFonts w:ascii="Times New Roman" w:hAnsi="Times New Roman" w:cs="Times New Roman"/>
          <w:color w:val="000000" w:themeColor="text1"/>
          <w:sz w:val="24"/>
          <w:szCs w:val="24"/>
        </w:rPr>
        <w:t xml:space="preserve"> </w:t>
      </w:r>
      <w:r w:rsidR="00F2492C" w:rsidRPr="00EF5FDF">
        <w:rPr>
          <w:rFonts w:ascii="Times New Roman" w:hAnsi="Times New Roman" w:cs="Times New Roman"/>
          <w:color w:val="000000" w:themeColor="text1"/>
          <w:sz w:val="24"/>
          <w:szCs w:val="24"/>
        </w:rPr>
        <w:t xml:space="preserve">depicts the deformation of a liquid mirror surface influenced by 271 EM coils and a Helmholtz coil. The currents supplied to the 271 coils are detailed alongside the MATLAB file provided. An idealized current input of 100 A is applied to the Helmholtz coil. The deformation illustrated in </w:t>
      </w:r>
      <w:r w:rsidR="00C95E75" w:rsidRPr="00EF5FDF">
        <w:rPr>
          <w:rFonts w:ascii="Times New Roman" w:hAnsi="Times New Roman" w:cs="Times New Roman"/>
          <w:color w:val="000000" w:themeColor="text1"/>
          <w:sz w:val="24"/>
          <w:szCs w:val="24"/>
        </w:rPr>
        <w:fldChar w:fldCharType="begin"/>
      </w:r>
      <w:r w:rsidR="00C95E75" w:rsidRPr="00EF5FDF">
        <w:rPr>
          <w:rFonts w:ascii="Times New Roman" w:hAnsi="Times New Roman" w:cs="Times New Roman"/>
          <w:color w:val="000000" w:themeColor="text1"/>
          <w:sz w:val="24"/>
          <w:szCs w:val="24"/>
        </w:rPr>
        <w:instrText xml:space="preserve"> REF _Ref163118236 \h </w:instrText>
      </w:r>
      <w:r w:rsidR="0054341B" w:rsidRPr="00EF5FDF">
        <w:rPr>
          <w:rFonts w:ascii="Times New Roman" w:hAnsi="Times New Roman" w:cs="Times New Roman"/>
          <w:color w:val="000000" w:themeColor="text1"/>
          <w:sz w:val="24"/>
          <w:szCs w:val="24"/>
        </w:rPr>
        <w:instrText xml:space="preserve"> \* MERGEFORMAT </w:instrText>
      </w:r>
      <w:r w:rsidR="00C95E75" w:rsidRPr="00EF5FDF">
        <w:rPr>
          <w:rFonts w:ascii="Times New Roman" w:hAnsi="Times New Roman" w:cs="Times New Roman"/>
          <w:color w:val="000000" w:themeColor="text1"/>
          <w:sz w:val="24"/>
          <w:szCs w:val="24"/>
        </w:rPr>
      </w:r>
      <w:r w:rsidR="00C95E75"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14</w:t>
      </w:r>
      <w:r w:rsidR="00C95E75" w:rsidRPr="00EF5FDF">
        <w:rPr>
          <w:rFonts w:ascii="Times New Roman" w:hAnsi="Times New Roman" w:cs="Times New Roman"/>
          <w:color w:val="000000" w:themeColor="text1"/>
          <w:sz w:val="24"/>
          <w:szCs w:val="24"/>
        </w:rPr>
        <w:fldChar w:fldCharType="end"/>
      </w:r>
      <w:r w:rsidR="00C95E75" w:rsidRPr="00EF5FDF">
        <w:rPr>
          <w:rFonts w:ascii="Times New Roman" w:hAnsi="Times New Roman" w:cs="Times New Roman"/>
          <w:color w:val="000000" w:themeColor="text1"/>
          <w:sz w:val="24"/>
          <w:szCs w:val="24"/>
        </w:rPr>
        <w:t xml:space="preserve"> </w:t>
      </w:r>
      <w:r w:rsidR="00F2492C" w:rsidRPr="00EF5FDF">
        <w:rPr>
          <w:rFonts w:ascii="Times New Roman" w:hAnsi="Times New Roman" w:cs="Times New Roman"/>
          <w:color w:val="000000" w:themeColor="text1"/>
          <w:sz w:val="24"/>
          <w:szCs w:val="24"/>
        </w:rPr>
        <w:t xml:space="preserve">reveals that the ferrofluid surface adopts a </w:t>
      </w:r>
      <w:r w:rsidR="00C95E75" w:rsidRPr="00EF5FDF">
        <w:rPr>
          <w:rFonts w:ascii="Times New Roman" w:hAnsi="Times New Roman" w:cs="Times New Roman"/>
          <w:color w:val="000000" w:themeColor="text1"/>
          <w:sz w:val="24"/>
          <w:szCs w:val="24"/>
        </w:rPr>
        <w:t>parabolic</w:t>
      </w:r>
      <w:r w:rsidR="00F2492C" w:rsidRPr="00EF5FDF">
        <w:rPr>
          <w:rFonts w:ascii="Times New Roman" w:hAnsi="Times New Roman" w:cs="Times New Roman"/>
          <w:color w:val="000000" w:themeColor="text1"/>
          <w:sz w:val="24"/>
          <w:szCs w:val="24"/>
        </w:rPr>
        <w:t xml:space="preserve"> shape, with the maximum deformation of 1.223 </w:t>
      </w:r>
      <w:proofErr w:type="spellStart"/>
      <w:r w:rsidR="00F2492C" w:rsidRPr="00EF5FDF">
        <w:rPr>
          <w:rFonts w:ascii="Times New Roman" w:hAnsi="Times New Roman" w:cs="Times New Roman"/>
          <w:color w:val="000000" w:themeColor="text1"/>
          <w:sz w:val="24"/>
          <w:szCs w:val="24"/>
        </w:rPr>
        <w:t>μm</w:t>
      </w:r>
      <w:proofErr w:type="spellEnd"/>
      <w:r w:rsidR="00F2492C" w:rsidRPr="00EF5FDF">
        <w:rPr>
          <w:rFonts w:ascii="Times New Roman" w:hAnsi="Times New Roman" w:cs="Times New Roman"/>
          <w:color w:val="000000" w:themeColor="text1"/>
          <w:sz w:val="24"/>
          <w:szCs w:val="24"/>
        </w:rPr>
        <w:t xml:space="preserve"> occurring at the center of the mirror region.</w:t>
      </w:r>
    </w:p>
    <w:p w14:paraId="44076EEB" w14:textId="77777777" w:rsidR="00EE4A16" w:rsidRPr="00EF5FDF" w:rsidRDefault="00EE4A16" w:rsidP="00B21BB8">
      <w:pPr>
        <w:spacing w:after="0" w:line="360" w:lineRule="auto"/>
        <w:rPr>
          <w:rFonts w:ascii="Times New Roman" w:hAnsi="Times New Roman" w:cs="Times New Roman"/>
          <w:b/>
          <w:bCs/>
          <w:color w:val="000000" w:themeColor="text1"/>
          <w:sz w:val="24"/>
          <w:szCs w:val="24"/>
        </w:rPr>
      </w:pPr>
    </w:p>
    <w:p w14:paraId="239537A8" w14:textId="59836887" w:rsidR="00B20C97" w:rsidRPr="00EF5FDF" w:rsidRDefault="00B20C97" w:rsidP="004F5571">
      <w:pPr>
        <w:pStyle w:val="Heading3"/>
        <w:rPr>
          <w:rFonts w:cs="Times New Roman"/>
          <w:color w:val="000000" w:themeColor="text1"/>
        </w:rPr>
      </w:pPr>
      <w:bookmarkStart w:id="45" w:name="_Toc171689072"/>
      <w:r w:rsidRPr="00EF5FDF">
        <w:rPr>
          <w:rFonts w:cs="Times New Roman"/>
          <w:color w:val="000000" w:themeColor="text1"/>
        </w:rPr>
        <w:t>Influence of coil diameters - 1D</w:t>
      </w:r>
      <w:r w:rsidR="00CE53AC" w:rsidRPr="00EF5FDF">
        <w:rPr>
          <w:rFonts w:cs="Times New Roman"/>
          <w:color w:val="000000" w:themeColor="text1"/>
        </w:rPr>
        <w:t xml:space="preserve"> (Weekly update on 1/4</w:t>
      </w:r>
      <w:r w:rsidR="00E8204A" w:rsidRPr="00EF5FDF">
        <w:rPr>
          <w:rFonts w:cs="Times New Roman"/>
          <w:color w:val="000000" w:themeColor="text1"/>
        </w:rPr>
        <w:t>/2024</w:t>
      </w:r>
      <w:r w:rsidR="00CE53AC" w:rsidRPr="00EF5FDF">
        <w:rPr>
          <w:rFonts w:cs="Times New Roman"/>
          <w:color w:val="000000" w:themeColor="text1"/>
        </w:rPr>
        <w:t>)</w:t>
      </w:r>
      <w:bookmarkEnd w:id="45"/>
    </w:p>
    <w:p w14:paraId="2506FF10" w14:textId="77777777" w:rsidR="00B20C97" w:rsidRPr="00EF5FDF" w:rsidRDefault="00B20C97" w:rsidP="00B21BB8">
      <w:pPr>
        <w:spacing w:after="0" w:line="360" w:lineRule="auto"/>
        <w:rPr>
          <w:rFonts w:ascii="Times New Roman" w:hAnsi="Times New Roman" w:cs="Times New Roman"/>
          <w:b/>
          <w:bCs/>
          <w:color w:val="000000" w:themeColor="text1"/>
          <w:sz w:val="24"/>
          <w:szCs w:val="24"/>
        </w:rPr>
      </w:pPr>
    </w:p>
    <w:p w14:paraId="1CE9540C" w14:textId="1020B782" w:rsidR="0076704E" w:rsidRPr="00EF5FDF" w:rsidRDefault="00CE53AC" w:rsidP="00B21BB8">
      <w:pPr>
        <w:spacing w:after="0" w:line="360" w:lineRule="auto"/>
        <w:jc w:val="center"/>
        <w:rPr>
          <w:rFonts w:ascii="Times New Roman" w:hAnsi="Times New Roman" w:cs="Times New Roman"/>
          <w:b/>
          <w:bCs/>
          <w:color w:val="000000" w:themeColor="text1"/>
          <w:sz w:val="24"/>
          <w:szCs w:val="24"/>
        </w:rPr>
      </w:pPr>
      <w:r w:rsidRPr="00EF5FDF">
        <w:rPr>
          <w:rFonts w:ascii="Times New Roman" w:hAnsi="Times New Roman" w:cs="Times New Roman"/>
          <w:b/>
          <w:bCs/>
          <w:noProof/>
          <w:color w:val="000000" w:themeColor="text1"/>
          <w:sz w:val="24"/>
          <w:szCs w:val="24"/>
        </w:rPr>
        <w:drawing>
          <wp:inline distT="0" distB="0" distL="0" distR="0" wp14:anchorId="522CBC95" wp14:editId="194B8F7A">
            <wp:extent cx="3529067" cy="2566593"/>
            <wp:effectExtent l="0" t="0" r="0" b="5715"/>
            <wp:docPr id="1961741424" name="Picture 1961741424">
              <a:extLst xmlns:a="http://schemas.openxmlformats.org/drawingml/2006/main">
                <a:ext uri="{FF2B5EF4-FFF2-40B4-BE49-F238E27FC236}">
                  <a16:creationId xmlns:a16="http://schemas.microsoft.com/office/drawing/2014/main" id="{ADD53EAC-CA81-DA4B-62AC-1DC5B54CA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D53EAC-CA81-DA4B-62AC-1DC5B54CAE54}"/>
                        </a:ext>
                      </a:extLst>
                    </pic:cNvPr>
                    <pic:cNvPicPr>
                      <a:picLocks noChangeAspect="1"/>
                    </pic:cNvPicPr>
                  </pic:nvPicPr>
                  <pic:blipFill>
                    <a:blip r:embed="rId29"/>
                    <a:stretch>
                      <a:fillRect/>
                    </a:stretch>
                  </pic:blipFill>
                  <pic:spPr>
                    <a:xfrm>
                      <a:off x="0" y="0"/>
                      <a:ext cx="3529067" cy="2566593"/>
                    </a:xfrm>
                    <a:prstGeom prst="rect">
                      <a:avLst/>
                    </a:prstGeom>
                  </pic:spPr>
                </pic:pic>
              </a:graphicData>
            </a:graphic>
          </wp:inline>
        </w:drawing>
      </w:r>
    </w:p>
    <w:p w14:paraId="04E72829" w14:textId="7D532E4E" w:rsidR="006C2CED" w:rsidRPr="00EF5FDF" w:rsidRDefault="00822FB0" w:rsidP="00822FB0">
      <w:pPr>
        <w:pStyle w:val="Caption"/>
        <w:jc w:val="center"/>
        <w:rPr>
          <w:rFonts w:ascii="Times New Roman" w:hAnsi="Times New Roman" w:cs="Times New Roman"/>
          <w:i w:val="0"/>
          <w:iCs w:val="0"/>
          <w:color w:val="000000" w:themeColor="text1"/>
          <w:sz w:val="24"/>
          <w:szCs w:val="24"/>
        </w:rPr>
      </w:pPr>
      <w:bookmarkStart w:id="46" w:name="_Ref163118218"/>
      <w:bookmarkStart w:id="47" w:name="_Toc171689122"/>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15</w:t>
      </w:r>
      <w:r w:rsidRPr="00EF5FDF">
        <w:rPr>
          <w:rFonts w:ascii="Times New Roman" w:hAnsi="Times New Roman" w:cs="Times New Roman"/>
          <w:i w:val="0"/>
          <w:iCs w:val="0"/>
          <w:color w:val="000000" w:themeColor="text1"/>
          <w:sz w:val="24"/>
          <w:szCs w:val="24"/>
        </w:rPr>
        <w:fldChar w:fldCharType="end"/>
      </w:r>
      <w:bookmarkEnd w:id="46"/>
      <w:r w:rsidRPr="00EF5FDF">
        <w:rPr>
          <w:rFonts w:ascii="Times New Roman" w:hAnsi="Times New Roman" w:cs="Times New Roman"/>
          <w:i w:val="0"/>
          <w:iCs w:val="0"/>
          <w:color w:val="000000" w:themeColor="text1"/>
          <w:sz w:val="24"/>
          <w:szCs w:val="24"/>
        </w:rPr>
        <w:t>. Normalized influence function with various spacing between EM coils</w:t>
      </w:r>
      <w:bookmarkEnd w:id="47"/>
    </w:p>
    <w:p w14:paraId="4579E141" w14:textId="77777777" w:rsidR="00822FB0" w:rsidRPr="00EF5FDF" w:rsidRDefault="00822FB0" w:rsidP="00822FB0">
      <w:pPr>
        <w:rPr>
          <w:rFonts w:ascii="Times New Roman" w:hAnsi="Times New Roman" w:cs="Times New Roman"/>
          <w:color w:val="000000" w:themeColor="text1"/>
          <w:lang w:eastAsia="en-US"/>
        </w:rPr>
      </w:pPr>
    </w:p>
    <w:p w14:paraId="0DDD9F0E" w14:textId="3268F603" w:rsidR="006C2CED" w:rsidRPr="00EF5FDF" w:rsidRDefault="006C2CED" w:rsidP="006C18EB">
      <w:pPr>
        <w:spacing w:line="480" w:lineRule="auto"/>
        <w:ind w:firstLine="360"/>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The Python script 'geometry1d_investigation_v4.py' is designed to optimize the spacing, size, and number of actuators to minimize the Root Mean Square Error (RMSE) for a planar distribution of a liquid surface. </w:t>
      </w:r>
      <w:r w:rsidR="007F552D" w:rsidRPr="00EF5FDF">
        <w:rPr>
          <w:rFonts w:ascii="Times New Roman" w:hAnsi="Times New Roman" w:cs="Times New Roman"/>
          <w:color w:val="000000" w:themeColor="text1"/>
          <w:kern w:val="0"/>
          <w:sz w:val="24"/>
          <w:szCs w:val="24"/>
          <w14:ligatures w14:val="none"/>
        </w:rPr>
        <w:fldChar w:fldCharType="begin"/>
      </w:r>
      <w:r w:rsidR="007F552D" w:rsidRPr="00EF5FDF">
        <w:rPr>
          <w:rFonts w:ascii="Times New Roman" w:hAnsi="Times New Roman" w:cs="Times New Roman"/>
          <w:color w:val="000000" w:themeColor="text1"/>
          <w:kern w:val="0"/>
          <w:sz w:val="24"/>
          <w:szCs w:val="24"/>
          <w14:ligatures w14:val="none"/>
        </w:rPr>
        <w:instrText xml:space="preserve"> REF _Ref163118218 \h  \* MERGEFORMAT </w:instrText>
      </w:r>
      <w:r w:rsidR="007F552D" w:rsidRPr="00EF5FDF">
        <w:rPr>
          <w:rFonts w:ascii="Times New Roman" w:hAnsi="Times New Roman" w:cs="Times New Roman"/>
          <w:color w:val="000000" w:themeColor="text1"/>
          <w:kern w:val="0"/>
          <w:sz w:val="24"/>
          <w:szCs w:val="24"/>
          <w14:ligatures w14:val="none"/>
        </w:rPr>
      </w:r>
      <w:r w:rsidR="007F552D" w:rsidRPr="00EF5FDF">
        <w:rPr>
          <w:rFonts w:ascii="Times New Roman" w:hAnsi="Times New Roman" w:cs="Times New Roman"/>
          <w:color w:val="000000" w:themeColor="text1"/>
          <w:kern w:val="0"/>
          <w:sz w:val="24"/>
          <w:szCs w:val="24"/>
          <w14:ligatures w14:val="none"/>
        </w:rPr>
        <w:fldChar w:fldCharType="separate"/>
      </w:r>
      <w:r w:rsidR="008C64AA" w:rsidRPr="008C64AA">
        <w:rPr>
          <w:rFonts w:ascii="Times New Roman" w:hAnsi="Times New Roman" w:cs="Times New Roman"/>
          <w:color w:val="000000" w:themeColor="text1"/>
          <w:kern w:val="0"/>
          <w:sz w:val="24"/>
          <w:szCs w:val="24"/>
          <w14:ligatures w14:val="none"/>
        </w:rPr>
        <w:t xml:space="preserve">Figure </w:t>
      </w:r>
      <w:r w:rsidR="008C64AA" w:rsidRPr="008C64AA">
        <w:rPr>
          <w:rFonts w:ascii="Times New Roman" w:hAnsi="Times New Roman" w:cs="Times New Roman"/>
          <w:noProof/>
          <w:color w:val="000000" w:themeColor="text1"/>
          <w:kern w:val="0"/>
          <w:sz w:val="24"/>
          <w:szCs w:val="24"/>
          <w14:ligatures w14:val="none"/>
        </w:rPr>
        <w:t>15</w:t>
      </w:r>
      <w:r w:rsidR="007F552D" w:rsidRPr="00EF5FDF">
        <w:rPr>
          <w:rFonts w:ascii="Times New Roman" w:hAnsi="Times New Roman" w:cs="Times New Roman"/>
          <w:color w:val="000000" w:themeColor="text1"/>
          <w:kern w:val="0"/>
          <w:sz w:val="24"/>
          <w:szCs w:val="24"/>
          <w14:ligatures w14:val="none"/>
        </w:rPr>
        <w:fldChar w:fldCharType="end"/>
      </w:r>
      <w:r w:rsidR="007F552D" w:rsidRPr="00EF5FDF">
        <w:rPr>
          <w:rFonts w:ascii="Times New Roman" w:hAnsi="Times New Roman" w:cs="Times New Roman"/>
          <w:color w:val="000000" w:themeColor="text1"/>
          <w:kern w:val="0"/>
          <w:sz w:val="24"/>
          <w:szCs w:val="24"/>
          <w14:ligatures w14:val="none"/>
        </w:rPr>
        <w:t xml:space="preserve"> </w:t>
      </w:r>
      <w:r w:rsidRPr="00EF5FDF">
        <w:rPr>
          <w:rFonts w:ascii="Times New Roman" w:hAnsi="Times New Roman" w:cs="Times New Roman"/>
          <w:color w:val="000000" w:themeColor="text1"/>
          <w:sz w:val="24"/>
          <w:szCs w:val="24"/>
        </w:rPr>
        <w:t xml:space="preserve">displays the normalized influence function for varying spacings between EM coils, as derived from the Python code. The findings indicate that optimal spacing is achieved when </w:t>
      </w:r>
      <m:oMath>
        <m:r>
          <m:rPr>
            <m:sty m:val="p"/>
          </m:rPr>
          <w:rPr>
            <w:rFonts w:ascii="Cambria Math" w:hAnsi="Cambria Math" w:cs="Times New Roman"/>
            <w:color w:val="000000" w:themeColor="text1"/>
            <w:sz w:val="24"/>
            <w:szCs w:val="24"/>
          </w:rPr>
          <m:t>D=1.6σ</m:t>
        </m:r>
      </m:oMath>
      <w:r w:rsidRPr="00EF5FDF">
        <w:rPr>
          <w:rFonts w:ascii="Times New Roman" w:hAnsi="Times New Roman" w:cs="Times New Roman"/>
          <w:color w:val="000000" w:themeColor="text1"/>
          <w:sz w:val="24"/>
          <w:szCs w:val="24"/>
        </w:rPr>
        <w:t>, which enhances the uniformity of the surface's distribution and its overall size.</w:t>
      </w:r>
    </w:p>
    <w:p w14:paraId="38F2155F" w14:textId="77777777" w:rsidR="0076704E" w:rsidRPr="00EF5FDF" w:rsidRDefault="0076704E" w:rsidP="00B21BB8">
      <w:pPr>
        <w:spacing w:after="0" w:line="360" w:lineRule="auto"/>
        <w:rPr>
          <w:rFonts w:ascii="Times New Roman" w:hAnsi="Times New Roman" w:cs="Times New Roman"/>
          <w:color w:val="000000" w:themeColor="text1"/>
          <w:sz w:val="24"/>
          <w:szCs w:val="24"/>
        </w:rPr>
      </w:pPr>
    </w:p>
    <w:p w14:paraId="5BBADB79" w14:textId="77777777" w:rsidR="0076704E" w:rsidRPr="00EF5FDF" w:rsidRDefault="0076704E" w:rsidP="00B21BB8">
      <w:pPr>
        <w:spacing w:after="0" w:line="360" w:lineRule="auto"/>
        <w:rPr>
          <w:rFonts w:ascii="Times New Roman" w:hAnsi="Times New Roman" w:cs="Times New Roman"/>
          <w:b/>
          <w:bCs/>
          <w:color w:val="000000" w:themeColor="text1"/>
          <w:sz w:val="24"/>
          <w:szCs w:val="24"/>
        </w:rPr>
      </w:pPr>
    </w:p>
    <w:p w14:paraId="3B214752" w14:textId="77777777" w:rsidR="00E633EB" w:rsidRPr="00EF5FDF" w:rsidRDefault="00E633EB" w:rsidP="00B21BB8">
      <w:pPr>
        <w:spacing w:after="0" w:line="360" w:lineRule="auto"/>
        <w:rPr>
          <w:rFonts w:ascii="Times New Roman" w:hAnsi="Times New Roman" w:cs="Times New Roman"/>
          <w:b/>
          <w:bCs/>
          <w:color w:val="000000" w:themeColor="text1"/>
          <w:sz w:val="24"/>
          <w:szCs w:val="24"/>
        </w:rPr>
      </w:pPr>
    </w:p>
    <w:p w14:paraId="36B747A7" w14:textId="0B288639" w:rsidR="00CE53AC" w:rsidRPr="00EF5FDF" w:rsidRDefault="00B20C97" w:rsidP="004F5571">
      <w:pPr>
        <w:pStyle w:val="Heading3"/>
        <w:rPr>
          <w:rFonts w:cs="Times New Roman"/>
          <w:color w:val="000000" w:themeColor="text1"/>
        </w:rPr>
      </w:pPr>
      <w:bookmarkStart w:id="48" w:name="_Toc171689073"/>
      <w:r w:rsidRPr="00EF5FDF">
        <w:rPr>
          <w:rFonts w:cs="Times New Roman"/>
          <w:color w:val="000000" w:themeColor="text1"/>
        </w:rPr>
        <w:lastRenderedPageBreak/>
        <w:t>Influence of coil diameters - 2D</w:t>
      </w:r>
      <w:r w:rsidR="00CE53AC" w:rsidRPr="00EF5FDF">
        <w:rPr>
          <w:rFonts w:cs="Times New Roman"/>
          <w:color w:val="000000" w:themeColor="text1"/>
        </w:rPr>
        <w:t xml:space="preserve"> (Weekly update on 1/4</w:t>
      </w:r>
      <w:r w:rsidR="00E8204A" w:rsidRPr="00EF5FDF">
        <w:rPr>
          <w:rFonts w:cs="Times New Roman"/>
          <w:color w:val="000000" w:themeColor="text1"/>
        </w:rPr>
        <w:t>/2024</w:t>
      </w:r>
      <w:r w:rsidR="00CE53AC" w:rsidRPr="00EF5FDF">
        <w:rPr>
          <w:rFonts w:cs="Times New Roman"/>
          <w:color w:val="000000" w:themeColor="text1"/>
        </w:rPr>
        <w:t>)</w:t>
      </w:r>
      <w:bookmarkEnd w:id="48"/>
    </w:p>
    <w:p w14:paraId="2F274539" w14:textId="77777777" w:rsidR="00B20C97" w:rsidRPr="00EF5FDF" w:rsidRDefault="00B20C97" w:rsidP="00B21BB8">
      <w:pPr>
        <w:spacing w:after="0" w:line="360" w:lineRule="auto"/>
        <w:rPr>
          <w:rFonts w:ascii="Times New Roman" w:hAnsi="Times New Roman" w:cs="Times New Roman"/>
          <w:b/>
          <w:bCs/>
          <w:color w:val="000000" w:themeColor="text1"/>
          <w:sz w:val="24"/>
          <w:szCs w:val="24"/>
        </w:rP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5449F" w:rsidRPr="00EF5FDF" w14:paraId="4DB7CBA8" w14:textId="77777777" w:rsidTr="006C2CED">
        <w:trPr>
          <w:jc w:val="center"/>
        </w:trPr>
        <w:tc>
          <w:tcPr>
            <w:tcW w:w="0" w:type="auto"/>
            <w:hideMark/>
          </w:tcPr>
          <w:p w14:paraId="474E1D92" w14:textId="392E407D" w:rsidR="006C2CED" w:rsidRPr="00EF5FDF" w:rsidRDefault="006C2CED">
            <w:pPr>
              <w:spacing w:line="360" w:lineRule="auto"/>
              <w:rPr>
                <w:rFonts w:ascii="Times New Roman" w:hAnsi="Times New Roman" w:cs="Times New Roman"/>
                <w:color w:val="000000" w:themeColor="text1"/>
              </w:rPr>
            </w:pPr>
            <w:r w:rsidRPr="00EF5FDF">
              <w:rPr>
                <w:rFonts w:ascii="Times New Roman" w:hAnsi="Times New Roman" w:cs="Times New Roman"/>
                <w:noProof/>
                <w:color w:val="000000" w:themeColor="text1"/>
              </w:rPr>
              <w:drawing>
                <wp:inline distT="0" distB="0" distL="0" distR="0" wp14:anchorId="76DFB275" wp14:editId="34E0973A">
                  <wp:extent cx="2989690" cy="1746197"/>
                  <wp:effectExtent l="0" t="0" r="1270" b="6985"/>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7414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7311" cy="1750648"/>
                          </a:xfrm>
                          <a:prstGeom prst="rect">
                            <a:avLst/>
                          </a:prstGeom>
                          <a:noFill/>
                          <a:ln>
                            <a:noFill/>
                          </a:ln>
                        </pic:spPr>
                      </pic:pic>
                    </a:graphicData>
                  </a:graphic>
                </wp:inline>
              </w:drawing>
            </w:r>
          </w:p>
        </w:tc>
        <w:tc>
          <w:tcPr>
            <w:tcW w:w="0" w:type="auto"/>
          </w:tcPr>
          <w:p w14:paraId="6884E7A6" w14:textId="5B705B82" w:rsidR="006C2CED" w:rsidRPr="00EF5FDF" w:rsidRDefault="006C2CED" w:rsidP="006C2CED">
            <w:pPr>
              <w:keepNext/>
              <w:spacing w:line="360" w:lineRule="auto"/>
              <w:rPr>
                <w:rFonts w:ascii="Times New Roman" w:hAnsi="Times New Roman" w:cs="Times New Roman"/>
                <w:color w:val="000000" w:themeColor="text1"/>
              </w:rPr>
            </w:pPr>
            <w:r w:rsidRPr="00EF5FDF">
              <w:rPr>
                <w:rFonts w:ascii="Times New Roman" w:hAnsi="Times New Roman" w:cs="Times New Roman"/>
                <w:noProof/>
                <w:color w:val="000000" w:themeColor="text1"/>
              </w:rPr>
              <w:drawing>
                <wp:inline distT="0" distB="0" distL="0" distR="0" wp14:anchorId="7ECE3181" wp14:editId="1C78A576">
                  <wp:extent cx="2981706" cy="1725433"/>
                  <wp:effectExtent l="0" t="0" r="9525" b="825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7414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5642" cy="1727710"/>
                          </a:xfrm>
                          <a:prstGeom prst="rect">
                            <a:avLst/>
                          </a:prstGeom>
                          <a:noFill/>
                          <a:ln>
                            <a:noFill/>
                          </a:ln>
                        </pic:spPr>
                      </pic:pic>
                    </a:graphicData>
                  </a:graphic>
                </wp:inline>
              </w:drawing>
            </w:r>
          </w:p>
        </w:tc>
      </w:tr>
      <w:tr w:rsidR="00A5449F" w:rsidRPr="00EF5FDF" w14:paraId="48ED23BA" w14:textId="77777777" w:rsidTr="006C2CED">
        <w:trPr>
          <w:jc w:val="center"/>
        </w:trPr>
        <w:tc>
          <w:tcPr>
            <w:tcW w:w="0" w:type="auto"/>
            <w:gridSpan w:val="2"/>
            <w:hideMark/>
          </w:tcPr>
          <w:p w14:paraId="1F0CCBA4" w14:textId="54D438F3" w:rsidR="006C2CED" w:rsidRPr="00EF5FDF" w:rsidRDefault="006C2CED" w:rsidP="00822FB0">
            <w:pPr>
              <w:keepNext/>
              <w:spacing w:line="360" w:lineRule="auto"/>
              <w:jc w:val="center"/>
              <w:rPr>
                <w:rFonts w:ascii="Times New Roman" w:hAnsi="Times New Roman" w:cs="Times New Roman"/>
                <w:color w:val="000000" w:themeColor="text1"/>
                <w:sz w:val="24"/>
                <w:szCs w:val="24"/>
              </w:rPr>
            </w:pPr>
          </w:p>
        </w:tc>
      </w:tr>
    </w:tbl>
    <w:p w14:paraId="6D94DFF6" w14:textId="5A01C05E" w:rsidR="0076704E" w:rsidRPr="00EF5FDF" w:rsidRDefault="00822FB0" w:rsidP="00822FB0">
      <w:pPr>
        <w:pStyle w:val="Caption"/>
        <w:jc w:val="center"/>
        <w:rPr>
          <w:rFonts w:ascii="Times New Roman" w:hAnsi="Times New Roman" w:cs="Times New Roman"/>
          <w:b/>
          <w:bCs/>
          <w:i w:val="0"/>
          <w:iCs w:val="0"/>
          <w:color w:val="000000" w:themeColor="text1"/>
          <w:sz w:val="24"/>
          <w:szCs w:val="24"/>
        </w:rPr>
      </w:pPr>
      <w:bookmarkStart w:id="49" w:name="_Ref163118258"/>
      <w:bookmarkStart w:id="50" w:name="_Toc171689123"/>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16</w:t>
      </w:r>
      <w:r w:rsidRPr="00EF5FDF">
        <w:rPr>
          <w:rFonts w:ascii="Times New Roman" w:hAnsi="Times New Roman" w:cs="Times New Roman"/>
          <w:i w:val="0"/>
          <w:iCs w:val="0"/>
          <w:color w:val="000000" w:themeColor="text1"/>
          <w:sz w:val="24"/>
          <w:szCs w:val="24"/>
        </w:rPr>
        <w:fldChar w:fldCharType="end"/>
      </w:r>
      <w:bookmarkEnd w:id="49"/>
      <w:r w:rsidRPr="00EF5FDF">
        <w:rPr>
          <w:rFonts w:ascii="Times New Roman" w:hAnsi="Times New Roman" w:cs="Times New Roman"/>
          <w:i w:val="0"/>
          <w:iCs w:val="0"/>
          <w:color w:val="000000" w:themeColor="text1"/>
          <w:sz w:val="24"/>
          <w:szCs w:val="24"/>
        </w:rPr>
        <w:t>. RMSE as a function of distance between actuators for a square (left) and hexagonal (right) grid. The distance between the actuators is given in units of the Gaussian standard deviation. The curve colors correspond to the usable fraction of the mirror diameter (50, 57, and 65%)</w:t>
      </w:r>
      <w:bookmarkEnd w:id="50"/>
    </w:p>
    <w:p w14:paraId="5E9AB835" w14:textId="27521F0F" w:rsidR="006C2CED" w:rsidRPr="006C18EB" w:rsidRDefault="006C2CED" w:rsidP="006C18EB">
      <w:pPr>
        <w:spacing w:after="0" w:line="360" w:lineRule="auto"/>
        <w:ind w:firstLine="360"/>
        <w:rPr>
          <w:rFonts w:ascii="Times New Roman" w:hAnsi="Times New Roman" w:cs="Times New Roman"/>
          <w:color w:val="000000" w:themeColor="text1"/>
          <w:sz w:val="24"/>
          <w:szCs w:val="24"/>
        </w:rPr>
      </w:pPr>
      <w:r w:rsidRPr="006C18EB">
        <w:rPr>
          <w:rFonts w:ascii="Times New Roman" w:hAnsi="Times New Roman" w:cs="Times New Roman"/>
          <w:color w:val="000000" w:themeColor="text1"/>
          <w:kern w:val="0"/>
          <w:sz w:val="24"/>
          <w:szCs w:val="24"/>
          <w14:ligatures w14:val="none"/>
        </w:rPr>
        <w:t xml:space="preserve">The Python script 'geometry2d_investigation_v4.py' is designed </w:t>
      </w:r>
      <w:r w:rsidR="00AE4F69" w:rsidRPr="006C18EB">
        <w:rPr>
          <w:rFonts w:ascii="Times New Roman" w:hAnsi="Times New Roman" w:cs="Times New Roman"/>
          <w:color w:val="000000" w:themeColor="text1"/>
          <w:sz w:val="24"/>
          <w:szCs w:val="24"/>
        </w:rPr>
        <w:t xml:space="preserve">to determine the actuator parameters to achieve a target residual RMSE of </w:t>
      </w:r>
      <w:r w:rsidR="00AE4F69" w:rsidRPr="006C18EB">
        <w:rPr>
          <w:rFonts w:ascii="Times New Roman" w:eastAsia="Symbol" w:hAnsi="Times New Roman" w:cs="Times New Roman"/>
          <w:color w:val="000000" w:themeColor="text1"/>
          <w:sz w:val="24"/>
          <w:szCs w:val="24"/>
        </w:rPr>
        <w:t>l</w:t>
      </w:r>
      <w:r w:rsidR="00AE4F69" w:rsidRPr="006C18EB">
        <w:rPr>
          <w:rFonts w:ascii="Times New Roman" w:hAnsi="Times New Roman" w:cs="Times New Roman"/>
          <w:color w:val="000000" w:themeColor="text1"/>
          <w:sz w:val="24"/>
          <w:szCs w:val="24"/>
        </w:rPr>
        <w:t xml:space="preserve">/6. The </w:t>
      </w:r>
      <w:r w:rsidRPr="006C18EB">
        <w:rPr>
          <w:rFonts w:ascii="Times New Roman" w:hAnsi="Times New Roman" w:cs="Times New Roman"/>
          <w:color w:val="000000" w:themeColor="text1"/>
          <w:sz w:val="24"/>
          <w:szCs w:val="24"/>
        </w:rPr>
        <w:t>main purpose of the code is</w:t>
      </w:r>
      <w:r w:rsidR="00AE4F69" w:rsidRPr="006C18EB">
        <w:rPr>
          <w:rFonts w:ascii="Times New Roman" w:hAnsi="Times New Roman" w:cs="Times New Roman"/>
          <w:color w:val="000000" w:themeColor="text1"/>
          <w:sz w:val="24"/>
          <w:szCs w:val="24"/>
        </w:rPr>
        <w:t xml:space="preserve"> to find the spacing, size, geometry, and number of actuators to minimize the RMSE of a planar distribution. Two approximations were made</w:t>
      </w:r>
      <w:r w:rsidRPr="006C18EB">
        <w:rPr>
          <w:rFonts w:ascii="Times New Roman" w:hAnsi="Times New Roman" w:cs="Times New Roman"/>
          <w:color w:val="000000" w:themeColor="text1"/>
          <w:sz w:val="24"/>
          <w:szCs w:val="24"/>
        </w:rPr>
        <w:t xml:space="preserve"> for the simulation</w:t>
      </w:r>
      <w:r w:rsidR="00AE4F69" w:rsidRPr="006C18EB">
        <w:rPr>
          <w:rFonts w:ascii="Times New Roman" w:hAnsi="Times New Roman" w:cs="Times New Roman"/>
          <w:color w:val="000000" w:themeColor="text1"/>
          <w:sz w:val="24"/>
          <w:szCs w:val="24"/>
        </w:rPr>
        <w:t>:</w:t>
      </w:r>
    </w:p>
    <w:p w14:paraId="678CD548" w14:textId="498D9DAE" w:rsidR="00AE4F69" w:rsidRPr="006C18EB" w:rsidRDefault="00AE4F69" w:rsidP="00B21BB8">
      <w:pPr>
        <w:pStyle w:val="ListParagraph"/>
        <w:numPr>
          <w:ilvl w:val="0"/>
          <w:numId w:val="35"/>
        </w:numPr>
        <w:spacing w:line="360" w:lineRule="auto"/>
        <w:rPr>
          <w:rFonts w:ascii="Times New Roman" w:hAnsi="Times New Roman" w:cs="Times New Roman"/>
          <w:color w:val="000000" w:themeColor="text1"/>
          <w:sz w:val="24"/>
          <w:szCs w:val="24"/>
        </w:rPr>
      </w:pPr>
      <w:r w:rsidRPr="006C18EB">
        <w:rPr>
          <w:rFonts w:ascii="Times New Roman" w:hAnsi="Times New Roman" w:cs="Times New Roman"/>
          <w:color w:val="000000" w:themeColor="text1"/>
          <w:sz w:val="24"/>
          <w:szCs w:val="24"/>
        </w:rPr>
        <w:t>The response of the actuators is a pure Gaussian profile (like the actual response found in the literature)</w:t>
      </w:r>
    </w:p>
    <w:p w14:paraId="091D713B" w14:textId="71961FE2" w:rsidR="006C2CED" w:rsidRPr="006C18EB" w:rsidRDefault="00AE4F69" w:rsidP="006C2CED">
      <w:pPr>
        <w:pStyle w:val="ListParagraph"/>
        <w:numPr>
          <w:ilvl w:val="0"/>
          <w:numId w:val="35"/>
        </w:numPr>
        <w:spacing w:line="360" w:lineRule="auto"/>
        <w:rPr>
          <w:rFonts w:ascii="Times New Roman" w:hAnsi="Times New Roman" w:cs="Times New Roman"/>
          <w:color w:val="000000" w:themeColor="text1"/>
          <w:sz w:val="24"/>
          <w:szCs w:val="24"/>
        </w:rPr>
      </w:pPr>
      <w:r w:rsidRPr="006C18EB">
        <w:rPr>
          <w:rFonts w:ascii="Times New Roman" w:hAnsi="Times New Roman" w:cs="Times New Roman"/>
          <w:color w:val="000000" w:themeColor="text1"/>
          <w:sz w:val="24"/>
          <w:szCs w:val="24"/>
        </w:rPr>
        <w:t>An actuator is about as large as its FWHM (minimal spacing of 1.177</w:t>
      </w:r>
      <w:r w:rsidRPr="006C18EB">
        <w:rPr>
          <w:rFonts w:ascii="Times New Roman" w:eastAsia="Symbol" w:hAnsi="Times New Roman" w:cs="Times New Roman"/>
          <w:color w:val="000000" w:themeColor="text1"/>
          <w:sz w:val="24"/>
          <w:szCs w:val="24"/>
        </w:rPr>
        <w:t>s</w:t>
      </w:r>
      <w:r w:rsidRPr="006C18EB">
        <w:rPr>
          <w:rFonts w:ascii="Times New Roman" w:hAnsi="Times New Roman" w:cs="Times New Roman"/>
          <w:color w:val="000000" w:themeColor="text1"/>
          <w:sz w:val="24"/>
          <w:szCs w:val="24"/>
        </w:rPr>
        <w:t>)</w:t>
      </w:r>
    </w:p>
    <w:p w14:paraId="560A717D" w14:textId="1DD9D0AC" w:rsidR="0076704E" w:rsidRPr="006C18EB" w:rsidRDefault="006C2CED" w:rsidP="006C2CED">
      <w:pPr>
        <w:spacing w:line="360" w:lineRule="auto"/>
        <w:jc w:val="both"/>
        <w:rPr>
          <w:rFonts w:ascii="Times New Roman" w:hAnsi="Times New Roman" w:cs="Times New Roman"/>
          <w:color w:val="000000" w:themeColor="text1"/>
          <w:sz w:val="24"/>
          <w:szCs w:val="24"/>
        </w:rPr>
      </w:pPr>
      <w:r w:rsidRPr="006C18EB">
        <w:rPr>
          <w:rFonts w:ascii="Times New Roman" w:hAnsi="Times New Roman" w:cs="Times New Roman"/>
          <w:color w:val="000000" w:themeColor="text1"/>
          <w:sz w:val="24"/>
          <w:szCs w:val="24"/>
        </w:rPr>
        <w:t>T</w:t>
      </w:r>
      <w:r w:rsidR="00AE4F69" w:rsidRPr="006C18EB">
        <w:rPr>
          <w:rFonts w:ascii="Times New Roman" w:hAnsi="Times New Roman" w:cs="Times New Roman"/>
          <w:color w:val="000000" w:themeColor="text1"/>
          <w:sz w:val="24"/>
          <w:szCs w:val="24"/>
        </w:rPr>
        <w:t>he RMSE and its evolution were analyzed for a 13 x 13 actuator grid in square and hexagonal geometry.</w:t>
      </w:r>
      <w:r w:rsidRPr="006C18EB">
        <w:rPr>
          <w:rFonts w:ascii="Times New Roman" w:hAnsi="Times New Roman" w:cs="Times New Roman"/>
          <w:color w:val="000000" w:themeColor="text1"/>
          <w:sz w:val="24"/>
          <w:szCs w:val="24"/>
        </w:rPr>
        <w:t xml:space="preserve"> </w:t>
      </w:r>
      <w:r w:rsidR="007F552D" w:rsidRPr="006C18EB">
        <w:rPr>
          <w:rFonts w:ascii="Times New Roman" w:hAnsi="Times New Roman" w:cs="Times New Roman"/>
          <w:color w:val="000000" w:themeColor="text1"/>
          <w:sz w:val="24"/>
          <w:szCs w:val="24"/>
        </w:rPr>
        <w:fldChar w:fldCharType="begin"/>
      </w:r>
      <w:r w:rsidR="007F552D" w:rsidRPr="006C18EB">
        <w:rPr>
          <w:rFonts w:ascii="Times New Roman" w:hAnsi="Times New Roman" w:cs="Times New Roman"/>
          <w:color w:val="000000" w:themeColor="text1"/>
          <w:sz w:val="24"/>
          <w:szCs w:val="24"/>
        </w:rPr>
        <w:instrText xml:space="preserve"> REF _Ref163118258 \h  \* MERGEFORMAT </w:instrText>
      </w:r>
      <w:r w:rsidR="007F552D" w:rsidRPr="006C18EB">
        <w:rPr>
          <w:rFonts w:ascii="Times New Roman" w:hAnsi="Times New Roman" w:cs="Times New Roman"/>
          <w:color w:val="000000" w:themeColor="text1"/>
          <w:sz w:val="24"/>
          <w:szCs w:val="24"/>
        </w:rPr>
      </w:r>
      <w:r w:rsidR="007F552D" w:rsidRPr="006C18EB">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16</w:t>
      </w:r>
      <w:r w:rsidR="007F552D" w:rsidRPr="006C18EB">
        <w:rPr>
          <w:rFonts w:ascii="Times New Roman" w:hAnsi="Times New Roman" w:cs="Times New Roman"/>
          <w:color w:val="000000" w:themeColor="text1"/>
          <w:sz w:val="24"/>
          <w:szCs w:val="24"/>
        </w:rPr>
        <w:fldChar w:fldCharType="end"/>
      </w:r>
      <w:r w:rsidR="007F552D" w:rsidRPr="006C18EB">
        <w:rPr>
          <w:rFonts w:ascii="Times New Roman" w:hAnsi="Times New Roman" w:cs="Times New Roman"/>
          <w:color w:val="000000" w:themeColor="text1"/>
          <w:sz w:val="24"/>
          <w:szCs w:val="24"/>
        </w:rPr>
        <w:t xml:space="preserve"> </w:t>
      </w:r>
      <w:r w:rsidR="00AE4F69" w:rsidRPr="006C18EB">
        <w:rPr>
          <w:rFonts w:ascii="Times New Roman" w:hAnsi="Times New Roman" w:cs="Times New Roman"/>
          <w:color w:val="000000" w:themeColor="text1"/>
          <w:sz w:val="24"/>
          <w:szCs w:val="24"/>
        </w:rPr>
        <w:t xml:space="preserve">shows the RMSE as a function of distance between the actuators for both grid geometries. The RMSE for a square geometry is shown at left while the RMSE for a hexagonal geometry is shown at right on the figure. </w:t>
      </w:r>
      <w:r w:rsidRPr="006C18EB">
        <w:rPr>
          <w:rFonts w:ascii="Times New Roman" w:hAnsi="Times New Roman" w:cs="Times New Roman"/>
          <w:color w:val="000000" w:themeColor="text1"/>
          <w:sz w:val="24"/>
          <w:szCs w:val="24"/>
        </w:rPr>
        <w:t>The results show</w:t>
      </w:r>
      <w:r w:rsidR="00AE4F69" w:rsidRPr="006C18EB">
        <w:rPr>
          <w:rFonts w:ascii="Times New Roman" w:hAnsi="Times New Roman" w:cs="Times New Roman"/>
          <w:color w:val="000000" w:themeColor="text1"/>
          <w:sz w:val="24"/>
          <w:szCs w:val="24"/>
        </w:rPr>
        <w:t xml:space="preserve"> that the hexagonal geometry enables the best mirror coverage, and that to obtain the best RMSE, we need to increase the number of actuators lying outside the usable mirror diameter. The above simulations were made for a 13 x 13 actuators array and from these results we settled on selecting the credible number of actuators to be a 19 x 19 array which was found to provide the target RMSE over a usable 75% of the actuator array overall diameter</w:t>
      </w:r>
      <w:r w:rsidRPr="006C18EB">
        <w:rPr>
          <w:rFonts w:ascii="Times New Roman" w:hAnsi="Times New Roman" w:cs="Times New Roman"/>
          <w:color w:val="000000" w:themeColor="text1"/>
          <w:sz w:val="24"/>
          <w:szCs w:val="24"/>
        </w:rPr>
        <w:t>.</w:t>
      </w:r>
    </w:p>
    <w:p w14:paraId="7DAA5357" w14:textId="77777777" w:rsidR="00EB7FD8" w:rsidRPr="00EF5FDF" w:rsidRDefault="00EB7FD8" w:rsidP="006C2CED">
      <w:pPr>
        <w:spacing w:line="360" w:lineRule="auto"/>
        <w:jc w:val="both"/>
        <w:rPr>
          <w:rFonts w:ascii="Times New Roman" w:hAnsi="Times New Roman" w:cs="Times New Roman"/>
          <w:color w:val="000000" w:themeColor="text1"/>
        </w:rPr>
      </w:pPr>
    </w:p>
    <w:p w14:paraId="3F5DBCEB" w14:textId="4FF37E4C" w:rsidR="00B20C97" w:rsidRPr="00EF5FDF" w:rsidRDefault="00B20C97" w:rsidP="004F5571">
      <w:pPr>
        <w:pStyle w:val="Heading3"/>
        <w:rPr>
          <w:rFonts w:cs="Times New Roman"/>
          <w:color w:val="000000" w:themeColor="text1"/>
        </w:rPr>
      </w:pPr>
      <w:bookmarkStart w:id="51" w:name="_Toc171689074"/>
      <w:r w:rsidRPr="00EF5FDF">
        <w:rPr>
          <w:rFonts w:cs="Times New Roman"/>
          <w:color w:val="000000" w:themeColor="text1"/>
        </w:rPr>
        <w:lastRenderedPageBreak/>
        <w:t>Magnetic field calculation of single tilted coil</w:t>
      </w:r>
      <w:r w:rsidR="00CE53AC" w:rsidRPr="00EF5FDF">
        <w:rPr>
          <w:rFonts w:cs="Times New Roman"/>
          <w:color w:val="000000" w:themeColor="text1"/>
        </w:rPr>
        <w:t xml:space="preserve"> (Weekly update on 1/11</w:t>
      </w:r>
      <w:r w:rsidR="00E8204A" w:rsidRPr="00EF5FDF">
        <w:rPr>
          <w:rFonts w:cs="Times New Roman"/>
          <w:color w:val="000000" w:themeColor="text1"/>
        </w:rPr>
        <w:t>/2024</w:t>
      </w:r>
      <w:r w:rsidR="00CE53AC" w:rsidRPr="00EF5FDF">
        <w:rPr>
          <w:rFonts w:cs="Times New Roman"/>
          <w:color w:val="000000" w:themeColor="text1"/>
        </w:rPr>
        <w:t>)</w:t>
      </w:r>
      <w:bookmarkEnd w:id="51"/>
    </w:p>
    <w:p w14:paraId="51B5A92A" w14:textId="77777777" w:rsidR="00B20C97" w:rsidRPr="00EF5FDF" w:rsidRDefault="00B20C97" w:rsidP="00B21BB8">
      <w:pPr>
        <w:spacing w:after="0" w:line="360" w:lineRule="auto"/>
        <w:rPr>
          <w:rFonts w:ascii="Times New Roman" w:hAnsi="Times New Roman" w:cs="Times New Roman"/>
          <w:color w:val="000000" w:themeColor="text1"/>
          <w:sz w:val="24"/>
          <w:szCs w:val="24"/>
        </w:rPr>
      </w:pPr>
    </w:p>
    <w:p w14:paraId="1B02B145" w14:textId="33A85502" w:rsidR="00B20C97" w:rsidRPr="00EF5FDF" w:rsidRDefault="00EB7FD8" w:rsidP="00B21BB8">
      <w:pPr>
        <w:spacing w:after="0" w:line="360" w:lineRule="auto"/>
        <w:jc w:val="center"/>
        <w:rPr>
          <w:rFonts w:ascii="Times New Roman" w:hAnsi="Times New Roman" w:cs="Times New Roman"/>
          <w:color w:val="000000" w:themeColor="text1"/>
          <w:sz w:val="24"/>
          <w:szCs w:val="24"/>
        </w:rPr>
      </w:pPr>
      <w:r w:rsidRPr="00EF5FDF">
        <w:rPr>
          <w:rFonts w:ascii="Times New Roman" w:hAnsi="Times New Roman" w:cs="Times New Roman"/>
          <w:noProof/>
          <w:color w:val="000000" w:themeColor="text1"/>
        </w:rPr>
        <w:drawing>
          <wp:inline distT="0" distB="0" distL="0" distR="0" wp14:anchorId="5BD1F0B6" wp14:editId="0A39E402">
            <wp:extent cx="5295276" cy="2532794"/>
            <wp:effectExtent l="0" t="0" r="635" b="127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4270" cy="2537096"/>
                    </a:xfrm>
                    <a:prstGeom prst="rect">
                      <a:avLst/>
                    </a:prstGeom>
                  </pic:spPr>
                </pic:pic>
              </a:graphicData>
            </a:graphic>
          </wp:inline>
        </w:drawing>
      </w:r>
    </w:p>
    <w:p w14:paraId="63D4F101" w14:textId="23B7EE83" w:rsidR="00827D19" w:rsidRPr="00EF5FDF" w:rsidRDefault="00822FB0" w:rsidP="00AF1EAB">
      <w:pPr>
        <w:pStyle w:val="Caption"/>
        <w:jc w:val="center"/>
        <w:rPr>
          <w:rFonts w:ascii="Times New Roman" w:eastAsia="Times New Roman" w:hAnsi="Times New Roman" w:cs="Times New Roman"/>
          <w:i w:val="0"/>
          <w:iCs w:val="0"/>
          <w:color w:val="000000" w:themeColor="text1"/>
          <w:sz w:val="24"/>
          <w:szCs w:val="24"/>
        </w:rPr>
      </w:pPr>
      <w:bookmarkStart w:id="52" w:name="_Ref163118274"/>
      <w:bookmarkStart w:id="53" w:name="_Toc171689124"/>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17</w:t>
      </w:r>
      <w:r w:rsidRPr="00EF5FDF">
        <w:rPr>
          <w:rFonts w:ascii="Times New Roman" w:hAnsi="Times New Roman" w:cs="Times New Roman"/>
          <w:i w:val="0"/>
          <w:iCs w:val="0"/>
          <w:color w:val="000000" w:themeColor="text1"/>
          <w:sz w:val="24"/>
          <w:szCs w:val="24"/>
        </w:rPr>
        <w:fldChar w:fldCharType="end"/>
      </w:r>
      <w:bookmarkEnd w:id="52"/>
      <w:r w:rsidRPr="00EF5FDF">
        <w:rPr>
          <w:rFonts w:ascii="Times New Roman" w:hAnsi="Times New Roman" w:cs="Times New Roman"/>
          <w:i w:val="0"/>
          <w:iCs w:val="0"/>
          <w:color w:val="000000" w:themeColor="text1"/>
          <w:sz w:val="24"/>
          <w:szCs w:val="24"/>
        </w:rPr>
        <w:t>. Influence functions from edge and center EM coils</w:t>
      </w:r>
      <w:bookmarkEnd w:id="53"/>
    </w:p>
    <w:p w14:paraId="1FB7F76D" w14:textId="77777777" w:rsidR="00EB7FD8" w:rsidRPr="00EF5FDF" w:rsidRDefault="00EB7FD8" w:rsidP="00EB7FD8">
      <w:pPr>
        <w:spacing w:after="0" w:line="360" w:lineRule="auto"/>
        <w:rPr>
          <w:rFonts w:ascii="Times New Roman" w:hAnsi="Times New Roman" w:cs="Times New Roman"/>
          <w:color w:val="000000" w:themeColor="text1"/>
          <w:sz w:val="24"/>
          <w:szCs w:val="24"/>
        </w:rPr>
      </w:pPr>
    </w:p>
    <w:p w14:paraId="47D4288F" w14:textId="4A99C008" w:rsidR="00827D19" w:rsidRPr="00EF5FDF" w:rsidRDefault="00EB7FD8" w:rsidP="006C18EB">
      <w:pPr>
        <w:spacing w:line="360" w:lineRule="auto"/>
        <w:ind w:firstLine="360"/>
        <w:rPr>
          <w:rFonts w:ascii="Times New Roman" w:eastAsia="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The Python script 'magnetic_field.py' is designed to assess how tilt affects the magnetic influence function of actuators. </w:t>
      </w:r>
      <w:r w:rsidR="007F552D" w:rsidRPr="00EF5FDF">
        <w:rPr>
          <w:rFonts w:ascii="Times New Roman" w:hAnsi="Times New Roman" w:cs="Times New Roman"/>
          <w:color w:val="000000" w:themeColor="text1"/>
          <w:sz w:val="24"/>
          <w:szCs w:val="24"/>
        </w:rPr>
        <w:fldChar w:fldCharType="begin"/>
      </w:r>
      <w:r w:rsidR="007F552D" w:rsidRPr="00EF5FDF">
        <w:rPr>
          <w:rFonts w:ascii="Times New Roman" w:hAnsi="Times New Roman" w:cs="Times New Roman"/>
          <w:color w:val="000000" w:themeColor="text1"/>
          <w:sz w:val="24"/>
          <w:szCs w:val="24"/>
        </w:rPr>
        <w:instrText xml:space="preserve"> REF _Ref163118274 \h  \* MERGEFORMAT </w:instrText>
      </w:r>
      <w:r w:rsidR="007F552D" w:rsidRPr="00EF5FDF">
        <w:rPr>
          <w:rFonts w:ascii="Times New Roman" w:hAnsi="Times New Roman" w:cs="Times New Roman"/>
          <w:color w:val="000000" w:themeColor="text1"/>
          <w:sz w:val="24"/>
          <w:szCs w:val="24"/>
        </w:rPr>
      </w:r>
      <w:r w:rsidR="007F552D"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17</w:t>
      </w:r>
      <w:r w:rsidR="007F552D" w:rsidRPr="00EF5FDF">
        <w:rPr>
          <w:rFonts w:ascii="Times New Roman" w:hAnsi="Times New Roman" w:cs="Times New Roman"/>
          <w:color w:val="000000" w:themeColor="text1"/>
          <w:sz w:val="24"/>
          <w:szCs w:val="24"/>
        </w:rPr>
        <w:fldChar w:fldCharType="end"/>
      </w:r>
      <w:r w:rsidR="007F552D"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rPr>
        <w:t>illustrates the influence functions for coils positioned at both the edge and the center of the mirror surface, where an artificial slope has been introduced to mimic the effect of surface tilt. The analysis reveals a slight skewness in the edge influence functions, attributed to the tilting of the parabolic liquid surface. Furthermore, it is observed that the amplitude of this skewness increases with a higher current input to the Helmholtz coil. In the absence of the external Helmholtz coil, the influence functions exhibit negligible skewness, in contrast to the scenarios where the coil is active.</w:t>
      </w:r>
    </w:p>
    <w:p w14:paraId="1A1828A5" w14:textId="77777777" w:rsidR="00F2492C" w:rsidRPr="00EF5FDF" w:rsidRDefault="00F2492C" w:rsidP="00B21BB8">
      <w:pPr>
        <w:spacing w:line="360" w:lineRule="auto"/>
        <w:rPr>
          <w:rFonts w:ascii="Times New Roman" w:eastAsia="Times New Roman" w:hAnsi="Times New Roman" w:cs="Times New Roman"/>
          <w:color w:val="000000" w:themeColor="text1"/>
          <w:sz w:val="24"/>
          <w:szCs w:val="24"/>
        </w:rPr>
      </w:pPr>
    </w:p>
    <w:p w14:paraId="22EC8C54" w14:textId="77777777" w:rsidR="009E73E2" w:rsidRPr="00EF5FDF" w:rsidRDefault="009E73E2" w:rsidP="00B21BB8">
      <w:pPr>
        <w:spacing w:line="360" w:lineRule="auto"/>
        <w:rPr>
          <w:rFonts w:ascii="Times New Roman" w:eastAsia="Times New Roman" w:hAnsi="Times New Roman" w:cs="Times New Roman"/>
          <w:color w:val="000000" w:themeColor="text1"/>
          <w:sz w:val="24"/>
          <w:szCs w:val="24"/>
        </w:rPr>
      </w:pPr>
    </w:p>
    <w:p w14:paraId="3A539028" w14:textId="77777777" w:rsidR="009E73E2" w:rsidRPr="00EF5FDF" w:rsidRDefault="009E73E2" w:rsidP="00B21BB8">
      <w:pPr>
        <w:spacing w:line="360" w:lineRule="auto"/>
        <w:rPr>
          <w:rFonts w:ascii="Times New Roman" w:eastAsia="Times New Roman" w:hAnsi="Times New Roman" w:cs="Times New Roman"/>
          <w:color w:val="000000" w:themeColor="text1"/>
          <w:sz w:val="24"/>
          <w:szCs w:val="24"/>
        </w:rPr>
      </w:pPr>
    </w:p>
    <w:p w14:paraId="3234E766" w14:textId="77777777" w:rsidR="0004791C" w:rsidRPr="00EF5FDF" w:rsidRDefault="0004791C" w:rsidP="00B21BB8">
      <w:pPr>
        <w:spacing w:line="360" w:lineRule="auto"/>
        <w:rPr>
          <w:rFonts w:ascii="Times New Roman" w:eastAsia="Times New Roman" w:hAnsi="Times New Roman" w:cs="Times New Roman"/>
          <w:color w:val="000000" w:themeColor="text1"/>
          <w:sz w:val="24"/>
          <w:szCs w:val="24"/>
        </w:rPr>
      </w:pPr>
    </w:p>
    <w:p w14:paraId="2A76B01B" w14:textId="77777777" w:rsidR="009E73E2" w:rsidRPr="00EF5FDF" w:rsidRDefault="009E73E2" w:rsidP="00B21BB8">
      <w:pPr>
        <w:spacing w:line="360" w:lineRule="auto"/>
        <w:rPr>
          <w:rFonts w:ascii="Times New Roman" w:eastAsia="Times New Roman" w:hAnsi="Times New Roman" w:cs="Times New Roman"/>
          <w:color w:val="000000" w:themeColor="text1"/>
          <w:sz w:val="24"/>
          <w:szCs w:val="24"/>
        </w:rPr>
      </w:pPr>
    </w:p>
    <w:p w14:paraId="390DF6FD" w14:textId="77777777" w:rsidR="009E73E2" w:rsidRPr="00EF5FDF" w:rsidRDefault="009E73E2" w:rsidP="00B21BB8">
      <w:pPr>
        <w:spacing w:line="360" w:lineRule="auto"/>
        <w:rPr>
          <w:rFonts w:ascii="Times New Roman" w:eastAsia="Times New Roman" w:hAnsi="Times New Roman" w:cs="Times New Roman"/>
          <w:color w:val="000000" w:themeColor="text1"/>
          <w:sz w:val="24"/>
          <w:szCs w:val="24"/>
        </w:rPr>
      </w:pPr>
    </w:p>
    <w:p w14:paraId="66F5DD62" w14:textId="77777777" w:rsidR="004F5571" w:rsidRPr="00EF5FDF" w:rsidRDefault="009E73E2" w:rsidP="004F5571">
      <w:pPr>
        <w:pStyle w:val="Heading1"/>
        <w:rPr>
          <w:rFonts w:ascii="Times New Roman" w:hAnsi="Times New Roman" w:cs="Times New Roman"/>
          <w:b/>
          <w:bCs/>
          <w:color w:val="000000" w:themeColor="text1"/>
          <w:sz w:val="28"/>
          <w:szCs w:val="28"/>
        </w:rPr>
      </w:pPr>
      <w:bookmarkStart w:id="54" w:name="_Toc171689075"/>
      <w:r w:rsidRPr="00EF5FDF">
        <w:rPr>
          <w:rFonts w:ascii="Times New Roman" w:hAnsi="Times New Roman" w:cs="Times New Roman"/>
          <w:b/>
          <w:bCs/>
          <w:color w:val="000000" w:themeColor="text1"/>
          <w:sz w:val="28"/>
          <w:szCs w:val="28"/>
        </w:rPr>
        <w:lastRenderedPageBreak/>
        <w:t>COMSOL Multiphysics model</w:t>
      </w:r>
      <w:bookmarkEnd w:id="54"/>
    </w:p>
    <w:p w14:paraId="6AC647B9" w14:textId="77777777" w:rsidR="0004791C" w:rsidRPr="00EF5FDF" w:rsidRDefault="0004791C" w:rsidP="0004791C">
      <w:pPr>
        <w:rPr>
          <w:rFonts w:ascii="Times New Roman" w:hAnsi="Times New Roman" w:cs="Times New Roman"/>
          <w:color w:val="000000" w:themeColor="text1"/>
          <w:lang w:eastAsia="en-US"/>
        </w:rPr>
      </w:pPr>
    </w:p>
    <w:p w14:paraId="69B4AE2C" w14:textId="2E7C05C3" w:rsidR="009E73E2" w:rsidRPr="00EF5FDF" w:rsidRDefault="009E73E2" w:rsidP="00F01D18">
      <w:pPr>
        <w:pStyle w:val="Heading2"/>
        <w:numPr>
          <w:ilvl w:val="1"/>
          <w:numId w:val="81"/>
        </w:numPr>
        <w:rPr>
          <w:rFonts w:cs="Times New Roman"/>
          <w:color w:val="000000" w:themeColor="text1"/>
        </w:rPr>
      </w:pPr>
      <w:bookmarkStart w:id="55" w:name="_Toc171689076"/>
      <w:r w:rsidRPr="00EF5FDF">
        <w:rPr>
          <w:rFonts w:cs="Times New Roman"/>
          <w:color w:val="000000" w:themeColor="text1"/>
        </w:rPr>
        <w:t>Summary of Code Deliverables</w:t>
      </w:r>
      <w:bookmarkEnd w:id="55"/>
    </w:p>
    <w:p w14:paraId="5212BBAD" w14:textId="77777777" w:rsidR="004F5571" w:rsidRPr="00EF5FDF" w:rsidRDefault="004F5571" w:rsidP="004F5571">
      <w:pPr>
        <w:rPr>
          <w:rFonts w:ascii="Times New Roman" w:hAnsi="Times New Roman" w:cs="Times New Roman"/>
          <w:color w:val="000000" w:themeColor="text1"/>
          <w:lang w:eastAsia="en-US"/>
        </w:rPr>
      </w:pPr>
    </w:p>
    <w:tbl>
      <w:tblPr>
        <w:tblW w:w="9418"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815"/>
        <w:gridCol w:w="3532"/>
        <w:gridCol w:w="3713"/>
        <w:gridCol w:w="1358"/>
      </w:tblGrid>
      <w:tr w:rsidR="00A5449F" w:rsidRPr="00EF5FDF" w14:paraId="1E09A066" w14:textId="77777777" w:rsidTr="0004791C">
        <w:trPr>
          <w:trHeight w:val="159"/>
        </w:trPr>
        <w:tc>
          <w:tcPr>
            <w:tcW w:w="815" w:type="dxa"/>
            <w:tcBorders>
              <w:top w:val="single" w:sz="4" w:space="0" w:color="auto"/>
              <w:left w:val="nil"/>
              <w:bottom w:val="single" w:sz="4" w:space="0" w:color="auto"/>
              <w:right w:val="single" w:sz="4" w:space="0" w:color="auto"/>
            </w:tcBorders>
            <w:vAlign w:val="center"/>
            <w:hideMark/>
          </w:tcPr>
          <w:p w14:paraId="3E8EF6A6" w14:textId="77777777" w:rsidR="008F6786" w:rsidRPr="00EF5FDF" w:rsidRDefault="008F6786" w:rsidP="00E633EB">
            <w:pPr>
              <w:spacing w:after="0" w:line="240" w:lineRule="auto"/>
              <w:jc w:val="center"/>
              <w:rPr>
                <w:rFonts w:ascii="Times New Roman" w:hAnsi="Times New Roman" w:cs="Times New Roman"/>
                <w:b/>
                <w:bCs/>
                <w:color w:val="000000" w:themeColor="text1"/>
                <w:sz w:val="24"/>
                <w:szCs w:val="24"/>
              </w:rPr>
            </w:pPr>
            <w:r w:rsidRPr="00EF5FDF">
              <w:rPr>
                <w:rFonts w:ascii="Times New Roman" w:hAnsi="Times New Roman" w:cs="Times New Roman"/>
                <w:b/>
                <w:bCs/>
                <w:color w:val="000000" w:themeColor="text1"/>
                <w:sz w:val="24"/>
                <w:szCs w:val="24"/>
              </w:rPr>
              <w:t>NO</w:t>
            </w:r>
          </w:p>
        </w:tc>
        <w:tc>
          <w:tcPr>
            <w:tcW w:w="3532"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0D991F91" w14:textId="77777777" w:rsidR="008F6786" w:rsidRPr="00EF5FDF" w:rsidRDefault="008F6786"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Code title</w:t>
            </w:r>
          </w:p>
        </w:tc>
        <w:tc>
          <w:tcPr>
            <w:tcW w:w="3713"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465CA84F" w14:textId="49A204C4" w:rsidR="008F6786" w:rsidRPr="00EF5FDF" w:rsidRDefault="008F6786"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 xml:space="preserve">Code </w:t>
            </w:r>
            <w:r w:rsidR="00421EB5" w:rsidRPr="00EF5FDF">
              <w:rPr>
                <w:rFonts w:ascii="Times New Roman" w:hAnsi="Times New Roman" w:cs="Times New Roman"/>
                <w:b/>
                <w:bCs/>
                <w:color w:val="000000" w:themeColor="text1"/>
                <w:kern w:val="0"/>
                <w:sz w:val="24"/>
                <w:szCs w:val="24"/>
                <w14:ligatures w14:val="none"/>
              </w:rPr>
              <w:t>outcomes</w:t>
            </w:r>
          </w:p>
        </w:tc>
        <w:tc>
          <w:tcPr>
            <w:tcW w:w="1358" w:type="dxa"/>
            <w:tcBorders>
              <w:top w:val="single" w:sz="4" w:space="0" w:color="auto"/>
              <w:left w:val="single" w:sz="4" w:space="0" w:color="auto"/>
              <w:bottom w:val="single" w:sz="4" w:space="0" w:color="auto"/>
              <w:right w:val="nil"/>
            </w:tcBorders>
            <w:vAlign w:val="center"/>
            <w:hideMark/>
          </w:tcPr>
          <w:p w14:paraId="6BB1C619" w14:textId="77777777" w:rsidR="008F6786" w:rsidRPr="00EF5FDF" w:rsidRDefault="008F6786" w:rsidP="00E633EB">
            <w:pPr>
              <w:spacing w:after="0" w:line="240" w:lineRule="auto"/>
              <w:jc w:val="center"/>
              <w:rPr>
                <w:rFonts w:ascii="Times New Roman" w:hAnsi="Times New Roman" w:cs="Times New Roman"/>
                <w:b/>
                <w:bCs/>
                <w:color w:val="000000" w:themeColor="text1"/>
                <w:sz w:val="24"/>
                <w:szCs w:val="24"/>
              </w:rPr>
            </w:pPr>
            <w:r w:rsidRPr="00EF5FDF">
              <w:rPr>
                <w:rFonts w:ascii="Times New Roman" w:hAnsi="Times New Roman" w:cs="Times New Roman"/>
                <w:b/>
                <w:bCs/>
                <w:color w:val="000000" w:themeColor="text1"/>
                <w:sz w:val="24"/>
                <w:szCs w:val="24"/>
              </w:rPr>
              <w:t>Software</w:t>
            </w:r>
          </w:p>
        </w:tc>
      </w:tr>
      <w:tr w:rsidR="00A5449F" w:rsidRPr="00EF5FDF" w14:paraId="56A9B4FA" w14:textId="77777777" w:rsidTr="0004791C">
        <w:trPr>
          <w:trHeight w:val="820"/>
        </w:trPr>
        <w:tc>
          <w:tcPr>
            <w:tcW w:w="815" w:type="dxa"/>
            <w:tcBorders>
              <w:top w:val="single" w:sz="4" w:space="0" w:color="auto"/>
              <w:left w:val="nil"/>
              <w:bottom w:val="single" w:sz="4" w:space="0" w:color="auto"/>
              <w:right w:val="single" w:sz="4" w:space="0" w:color="auto"/>
            </w:tcBorders>
            <w:vAlign w:val="center"/>
            <w:hideMark/>
          </w:tcPr>
          <w:p w14:paraId="725B3182" w14:textId="77777777" w:rsidR="008F6786" w:rsidRPr="00EF5FDF" w:rsidRDefault="008F6786"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1</w:t>
            </w:r>
          </w:p>
        </w:tc>
        <w:tc>
          <w:tcPr>
            <w:tcW w:w="3532"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2F873ADE" w14:textId="4D79A129" w:rsidR="008F6786" w:rsidRPr="00EF5FDF" w:rsidRDefault="008F6786" w:rsidP="00E633EB">
            <w:pPr>
              <w:spacing w:after="0" w:line="240" w:lineRule="auto"/>
              <w:jc w:val="center"/>
              <w:rPr>
                <w:rFonts w:ascii="Times New Roman" w:hAnsi="Times New Roman" w:cs="Times New Roman"/>
                <w:color w:val="000000" w:themeColor="text1"/>
              </w:rPr>
            </w:pPr>
            <w:r w:rsidRPr="00EF5FDF">
              <w:rPr>
                <w:rFonts w:ascii="Times New Roman" w:hAnsi="Times New Roman" w:cs="Times New Roman"/>
                <w:color w:val="000000" w:themeColor="text1"/>
              </w:rPr>
              <w:t xml:space="preserve">2D COMSOL of simulation of the mirror </w:t>
            </w:r>
          </w:p>
        </w:tc>
        <w:tc>
          <w:tcPr>
            <w:tcW w:w="3713"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71EA2D30" w14:textId="48058C0C" w:rsidR="008F6786" w:rsidRPr="00EF5FDF" w:rsidRDefault="008F6786" w:rsidP="00E633EB">
            <w:pPr>
              <w:spacing w:after="0" w:line="240" w:lineRule="auto"/>
              <w:jc w:val="center"/>
              <w:rPr>
                <w:rFonts w:ascii="Times New Roman" w:hAnsi="Times New Roman" w:cs="Times New Roman"/>
                <w:color w:val="000000" w:themeColor="text1"/>
              </w:rPr>
            </w:pPr>
            <w:r w:rsidRPr="00EF5FDF">
              <w:rPr>
                <w:rFonts w:ascii="Times New Roman" w:hAnsi="Times New Roman" w:cs="Times New Roman"/>
                <w:color w:val="000000" w:themeColor="text1"/>
              </w:rPr>
              <w:t>2D simulation results of ferrofluid interacting with porous media and EM &amp; Helmholtz coils</w:t>
            </w:r>
          </w:p>
        </w:tc>
        <w:tc>
          <w:tcPr>
            <w:tcW w:w="1358" w:type="dxa"/>
            <w:tcBorders>
              <w:top w:val="single" w:sz="4" w:space="0" w:color="auto"/>
              <w:left w:val="single" w:sz="4" w:space="0" w:color="auto"/>
              <w:bottom w:val="single" w:sz="4" w:space="0" w:color="auto"/>
              <w:right w:val="nil"/>
            </w:tcBorders>
            <w:vAlign w:val="center"/>
            <w:hideMark/>
          </w:tcPr>
          <w:p w14:paraId="3FD482C6" w14:textId="4B06C582" w:rsidR="008F6786" w:rsidRPr="00EF5FDF" w:rsidRDefault="008F6786" w:rsidP="00E633EB">
            <w:pPr>
              <w:spacing w:after="0" w:line="240" w:lineRule="auto"/>
              <w:jc w:val="center"/>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COMSOL</w:t>
            </w:r>
          </w:p>
        </w:tc>
      </w:tr>
    </w:tbl>
    <w:p w14:paraId="4F702462" w14:textId="7EB239D6" w:rsidR="008F6786" w:rsidRPr="00EF5FDF" w:rsidRDefault="00844FEF" w:rsidP="00844FEF">
      <w:pPr>
        <w:pStyle w:val="Caption"/>
        <w:jc w:val="center"/>
        <w:rPr>
          <w:rFonts w:ascii="Times New Roman" w:hAnsi="Times New Roman" w:cs="Times New Roman"/>
          <w:b/>
          <w:bCs/>
          <w:i w:val="0"/>
          <w:iCs w:val="0"/>
          <w:color w:val="000000" w:themeColor="text1"/>
          <w:sz w:val="24"/>
          <w:szCs w:val="24"/>
        </w:rPr>
      </w:pPr>
      <w:bookmarkStart w:id="56" w:name="_Toc171689177"/>
      <w:r w:rsidRPr="00EF5FDF">
        <w:rPr>
          <w:rFonts w:ascii="Times New Roman" w:hAnsi="Times New Roman" w:cs="Times New Roman"/>
          <w:i w:val="0"/>
          <w:iCs w:val="0"/>
          <w:color w:val="000000" w:themeColor="text1"/>
          <w:sz w:val="24"/>
          <w:szCs w:val="24"/>
        </w:rPr>
        <w:t xml:space="preserve">Table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Table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4</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List of code deliverables</w:t>
      </w:r>
      <w:r w:rsidR="00172BD4" w:rsidRPr="00EF5FDF">
        <w:rPr>
          <w:rFonts w:ascii="Times New Roman" w:hAnsi="Times New Roman" w:cs="Times New Roman"/>
          <w:i w:val="0"/>
          <w:iCs w:val="0"/>
          <w:color w:val="000000" w:themeColor="text1"/>
          <w:sz w:val="24"/>
          <w:szCs w:val="24"/>
        </w:rPr>
        <w:t>-COMSOL</w:t>
      </w:r>
      <w:bookmarkEnd w:id="56"/>
    </w:p>
    <w:p w14:paraId="35FB3CC0" w14:textId="77777777" w:rsidR="00844FEF" w:rsidRPr="00EF5FDF" w:rsidRDefault="00844FEF" w:rsidP="0004791C">
      <w:pPr>
        <w:spacing w:after="0" w:line="360" w:lineRule="auto"/>
        <w:rPr>
          <w:rFonts w:ascii="Times New Roman" w:hAnsi="Times New Roman" w:cs="Times New Roman"/>
          <w:b/>
          <w:bCs/>
          <w:color w:val="000000" w:themeColor="text1"/>
          <w:sz w:val="24"/>
          <w:szCs w:val="24"/>
        </w:rPr>
      </w:pPr>
    </w:p>
    <w:p w14:paraId="538AB9CE" w14:textId="5DC1E9A8" w:rsidR="009E73E2" w:rsidRPr="00EF5FDF" w:rsidRDefault="009E73E2" w:rsidP="00F01D18">
      <w:pPr>
        <w:pStyle w:val="Heading2"/>
        <w:rPr>
          <w:rFonts w:cs="Times New Roman"/>
          <w:color w:val="000000" w:themeColor="text1"/>
        </w:rPr>
      </w:pPr>
      <w:bookmarkStart w:id="57" w:name="_Toc171689077"/>
      <w:r w:rsidRPr="00EF5FDF">
        <w:rPr>
          <w:rFonts w:cs="Times New Roman"/>
          <w:color w:val="000000" w:themeColor="text1"/>
        </w:rPr>
        <w:t>Details</w:t>
      </w:r>
      <w:r w:rsidR="00104EE9" w:rsidRPr="00EF5FDF">
        <w:rPr>
          <w:rFonts w:cs="Times New Roman"/>
          <w:color w:val="000000" w:themeColor="text1"/>
        </w:rPr>
        <w:t xml:space="preserve"> and Settings</w:t>
      </w:r>
      <w:r w:rsidRPr="00EF5FDF">
        <w:rPr>
          <w:rFonts w:cs="Times New Roman"/>
          <w:color w:val="000000" w:themeColor="text1"/>
        </w:rPr>
        <w:t xml:space="preserve"> of Code Deliverables</w:t>
      </w:r>
      <w:bookmarkEnd w:id="57"/>
    </w:p>
    <w:p w14:paraId="194E4718" w14:textId="77777777" w:rsidR="005E13C9" w:rsidRPr="00EF5FDF" w:rsidRDefault="005E13C9" w:rsidP="005E13C9">
      <w:pPr>
        <w:rPr>
          <w:rFonts w:ascii="Times New Roman" w:hAnsi="Times New Roman" w:cs="Times New Roman"/>
          <w:lang w:eastAsia="en-US"/>
        </w:rPr>
      </w:pPr>
    </w:p>
    <w:p w14:paraId="3C1C2274" w14:textId="278FAA01" w:rsidR="008F6786" w:rsidRPr="00EF5FDF" w:rsidRDefault="008F6786" w:rsidP="00F01D18">
      <w:pPr>
        <w:pStyle w:val="Heading3"/>
        <w:rPr>
          <w:rFonts w:cs="Times New Roman"/>
          <w:color w:val="000000" w:themeColor="text1"/>
        </w:rPr>
      </w:pPr>
      <w:bookmarkStart w:id="58" w:name="_Toc171689078"/>
      <w:r w:rsidRPr="00EF5FDF">
        <w:rPr>
          <w:rFonts w:cs="Times New Roman"/>
          <w:color w:val="000000" w:themeColor="text1"/>
        </w:rPr>
        <w:t>2D COMSOL of simulation of the mirror</w:t>
      </w:r>
      <w:bookmarkEnd w:id="58"/>
      <w:r w:rsidRPr="00EF5FDF">
        <w:rPr>
          <w:rFonts w:cs="Times New Roman"/>
          <w:color w:val="000000" w:themeColor="text1"/>
        </w:rPr>
        <w:t xml:space="preserve"> </w:t>
      </w:r>
    </w:p>
    <w:p w14:paraId="2705A6BE" w14:textId="77777777" w:rsidR="00464E78" w:rsidRPr="00EF5FDF" w:rsidRDefault="00464E78" w:rsidP="00464E78">
      <w:pPr>
        <w:rPr>
          <w:rFonts w:ascii="Times New Roman" w:hAnsi="Times New Roman" w:cs="Times New Roman"/>
          <w:lang w:eastAsia="en-US"/>
        </w:rPr>
      </w:pPr>
    </w:p>
    <w:p w14:paraId="396C3DB4" w14:textId="77777777" w:rsidR="003B45CA" w:rsidRDefault="00464E78" w:rsidP="00464E78">
      <w:pPr>
        <w:pStyle w:val="ListParagraph"/>
        <w:numPr>
          <w:ilvl w:val="0"/>
          <w:numId w:val="93"/>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Execution file</w:t>
      </w:r>
      <w:r w:rsidRPr="00EF5FDF">
        <w:rPr>
          <w:rFonts w:ascii="Times New Roman" w:hAnsi="Times New Roman" w:cs="Times New Roman"/>
          <w:color w:val="000000" w:themeColor="text1"/>
          <w:sz w:val="24"/>
          <w:szCs w:val="24"/>
        </w:rPr>
        <w:t xml:space="preserve">: </w:t>
      </w:r>
    </w:p>
    <w:p w14:paraId="6D959087" w14:textId="2D3AA7DA" w:rsidR="00464E78" w:rsidRDefault="003B45CA" w:rsidP="003B45CA">
      <w:pPr>
        <w:pStyle w:val="ListParagraph"/>
        <w:numPr>
          <w:ilvl w:val="1"/>
          <w:numId w:val="93"/>
        </w:num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Case file with Ferrofluid and porous </w:t>
      </w:r>
      <w:proofErr w:type="gramStart"/>
      <w:r>
        <w:rPr>
          <w:rFonts w:ascii="Times New Roman" w:hAnsi="Times New Roman" w:cs="Times New Roman"/>
          <w:b/>
          <w:bCs/>
          <w:color w:val="000000" w:themeColor="text1"/>
          <w:sz w:val="24"/>
          <w:szCs w:val="24"/>
        </w:rPr>
        <w:t>media :</w:t>
      </w:r>
      <w:proofErr w:type="gramEnd"/>
      <w:r>
        <w:rPr>
          <w:rFonts w:ascii="Times New Roman" w:hAnsi="Times New Roman" w:cs="Times New Roman"/>
          <w:b/>
          <w:bCs/>
          <w:color w:val="000000" w:themeColor="text1"/>
          <w:sz w:val="24"/>
          <w:szCs w:val="24"/>
        </w:rPr>
        <w:t xml:space="preserve"> </w:t>
      </w:r>
      <w:proofErr w:type="spellStart"/>
      <w:r w:rsidRPr="003B45CA">
        <w:rPr>
          <w:rFonts w:ascii="Times New Roman" w:hAnsi="Times New Roman" w:cs="Times New Roman"/>
          <w:color w:val="000000" w:themeColor="text1"/>
          <w:sz w:val="24"/>
          <w:szCs w:val="24"/>
        </w:rPr>
        <w:t>Unit_cell_one_coil_ls_no_em_pm</w:t>
      </w:r>
      <w:r>
        <w:rPr>
          <w:rFonts w:ascii="Times New Roman" w:hAnsi="Times New Roman" w:cs="Times New Roman"/>
          <w:color w:val="000000" w:themeColor="text1"/>
          <w:kern w:val="0"/>
          <w:sz w:val="24"/>
          <w:szCs w:val="24"/>
          <w14:ligatures w14:val="none"/>
        </w:rPr>
        <w:t>.mph</w:t>
      </w:r>
      <w:proofErr w:type="spellEnd"/>
    </w:p>
    <w:p w14:paraId="0F7FAE44" w14:textId="5BFEF58A" w:rsidR="003B45CA" w:rsidRPr="003B45CA" w:rsidRDefault="003B45CA" w:rsidP="003B45CA">
      <w:pPr>
        <w:pStyle w:val="ListParagraph"/>
        <w:numPr>
          <w:ilvl w:val="1"/>
          <w:numId w:val="93"/>
        </w:numPr>
        <w:spacing w:after="0" w:line="360" w:lineRule="auto"/>
        <w:rPr>
          <w:rFonts w:ascii="Times New Roman" w:hAnsi="Times New Roman" w:cs="Times New Roman"/>
          <w:b/>
          <w:bCs/>
          <w:color w:val="000000" w:themeColor="text1"/>
          <w:sz w:val="24"/>
          <w:szCs w:val="24"/>
        </w:rPr>
      </w:pPr>
      <w:r w:rsidRPr="003B45CA">
        <w:rPr>
          <w:rFonts w:ascii="Times New Roman" w:hAnsi="Times New Roman" w:cs="Times New Roman"/>
          <w:b/>
          <w:bCs/>
          <w:color w:val="000000" w:themeColor="text1"/>
          <w:sz w:val="24"/>
          <w:szCs w:val="24"/>
        </w:rPr>
        <w:t>Case file with Ferrofluid and magnetic field:</w:t>
      </w:r>
    </w:p>
    <w:p w14:paraId="3644F2E8" w14:textId="71FA2BD0" w:rsidR="003B45CA" w:rsidRDefault="003B45CA" w:rsidP="003B45CA">
      <w:pPr>
        <w:pStyle w:val="ListParagraph"/>
        <w:spacing w:after="0" w:line="360" w:lineRule="auto"/>
        <w:ind w:left="1440"/>
        <w:rPr>
          <w:rFonts w:ascii="Times New Roman" w:hAnsi="Times New Roman" w:cs="Times New Roman"/>
          <w:color w:val="000000" w:themeColor="text1"/>
          <w:sz w:val="24"/>
          <w:szCs w:val="24"/>
        </w:rPr>
      </w:pPr>
      <w:proofErr w:type="spellStart"/>
      <w:r w:rsidRPr="003B45CA">
        <w:rPr>
          <w:rFonts w:ascii="Times New Roman" w:hAnsi="Times New Roman" w:cs="Times New Roman"/>
          <w:color w:val="000000" w:themeColor="text1"/>
          <w:sz w:val="24"/>
          <w:szCs w:val="24"/>
        </w:rPr>
        <w:t>Unit_cell_one_coil_ls_no_pm_em</w:t>
      </w:r>
      <w:r>
        <w:rPr>
          <w:rFonts w:ascii="Times New Roman" w:hAnsi="Times New Roman" w:cs="Times New Roman"/>
          <w:color w:val="000000" w:themeColor="text1"/>
          <w:sz w:val="24"/>
          <w:szCs w:val="24"/>
        </w:rPr>
        <w:t>.mph</w:t>
      </w:r>
      <w:proofErr w:type="spellEnd"/>
    </w:p>
    <w:p w14:paraId="62858BA8" w14:textId="5893CBB0" w:rsidR="003B45CA" w:rsidRPr="003B45CA" w:rsidRDefault="003B45CA" w:rsidP="003B45CA">
      <w:pPr>
        <w:pStyle w:val="ListParagraph"/>
        <w:numPr>
          <w:ilvl w:val="1"/>
          <w:numId w:val="93"/>
        </w:numPr>
        <w:spacing w:after="0" w:line="360" w:lineRule="auto"/>
        <w:rPr>
          <w:rFonts w:ascii="Times New Roman" w:hAnsi="Times New Roman" w:cs="Times New Roman"/>
          <w:b/>
          <w:bCs/>
          <w:color w:val="000000" w:themeColor="text1"/>
          <w:sz w:val="24"/>
          <w:szCs w:val="24"/>
        </w:rPr>
      </w:pPr>
      <w:r w:rsidRPr="003B45CA">
        <w:rPr>
          <w:rFonts w:ascii="Times New Roman" w:hAnsi="Times New Roman" w:cs="Times New Roman"/>
          <w:b/>
          <w:bCs/>
          <w:color w:val="000000" w:themeColor="text1"/>
          <w:sz w:val="24"/>
          <w:szCs w:val="24"/>
        </w:rPr>
        <w:t xml:space="preserve">Case file with Ferrofluid, </w:t>
      </w:r>
      <w:proofErr w:type="spellStart"/>
      <w:r w:rsidRPr="003B45CA">
        <w:rPr>
          <w:rFonts w:ascii="Times New Roman" w:hAnsi="Times New Roman" w:cs="Times New Roman"/>
          <w:b/>
          <w:bCs/>
          <w:color w:val="000000" w:themeColor="text1"/>
          <w:sz w:val="24"/>
          <w:szCs w:val="24"/>
        </w:rPr>
        <w:t>magnetic filed</w:t>
      </w:r>
      <w:proofErr w:type="spellEnd"/>
      <w:r w:rsidRPr="003B45CA">
        <w:rPr>
          <w:rFonts w:ascii="Times New Roman" w:hAnsi="Times New Roman" w:cs="Times New Roman"/>
          <w:b/>
          <w:bCs/>
          <w:color w:val="000000" w:themeColor="text1"/>
          <w:sz w:val="24"/>
          <w:szCs w:val="24"/>
        </w:rPr>
        <w:t>, and porous media:</w:t>
      </w:r>
    </w:p>
    <w:p w14:paraId="6881DF32" w14:textId="362B71F0" w:rsidR="003B45CA" w:rsidRDefault="003B45CA" w:rsidP="003B45CA">
      <w:pPr>
        <w:pStyle w:val="ListParagraph"/>
        <w:spacing w:after="0" w:line="360" w:lineRule="auto"/>
        <w:ind w:left="1440"/>
        <w:rPr>
          <w:rFonts w:ascii="Times New Roman" w:hAnsi="Times New Roman" w:cs="Times New Roman"/>
          <w:color w:val="000000" w:themeColor="text1"/>
          <w:sz w:val="24"/>
          <w:szCs w:val="24"/>
        </w:rPr>
      </w:pPr>
      <w:proofErr w:type="spellStart"/>
      <w:r w:rsidRPr="003B45CA">
        <w:rPr>
          <w:rFonts w:ascii="Times New Roman" w:hAnsi="Times New Roman" w:cs="Times New Roman"/>
          <w:color w:val="000000" w:themeColor="text1"/>
          <w:sz w:val="24"/>
          <w:szCs w:val="24"/>
        </w:rPr>
        <w:t>Unit_cell_one_coil_ls_with_em_pm_g_field.mph</w:t>
      </w:r>
      <w:proofErr w:type="spellEnd"/>
    </w:p>
    <w:p w14:paraId="1E873590" w14:textId="546E7F7F" w:rsidR="002212E0" w:rsidRPr="002212E0" w:rsidRDefault="002212E0" w:rsidP="002212E0">
      <w:pPr>
        <w:pStyle w:val="ListParagraph"/>
        <w:numPr>
          <w:ilvl w:val="0"/>
          <w:numId w:val="95"/>
        </w:num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Folder name that contains the execution file</w:t>
      </w:r>
      <w:r>
        <w:rPr>
          <w:rFonts w:ascii="Times New Roman" w:hAnsi="Times New Roman" w:cs="Times New Roman"/>
          <w:color w:val="000000" w:themeColor="text1"/>
          <w:sz w:val="24"/>
          <w:szCs w:val="24"/>
        </w:rPr>
        <w:t>: ‘</w:t>
      </w:r>
      <w:r w:rsidRPr="002212E0">
        <w:rPr>
          <w:rFonts w:ascii="Times New Roman" w:hAnsi="Times New Roman" w:cs="Times New Roman"/>
          <w:color w:val="000000" w:themeColor="text1"/>
          <w:sz w:val="24"/>
          <w:szCs w:val="24"/>
        </w:rPr>
        <w:t xml:space="preserve">COMSOL </w:t>
      </w:r>
      <w:proofErr w:type="spellStart"/>
      <w:r w:rsidRPr="002212E0">
        <w:rPr>
          <w:rFonts w:ascii="Times New Roman" w:hAnsi="Times New Roman" w:cs="Times New Roman"/>
          <w:color w:val="000000" w:themeColor="text1"/>
          <w:sz w:val="24"/>
          <w:szCs w:val="24"/>
        </w:rPr>
        <w:t>Multiphysics_Models</w:t>
      </w:r>
      <w:proofErr w:type="spellEnd"/>
      <w:r>
        <w:rPr>
          <w:rFonts w:ascii="Times New Roman" w:hAnsi="Times New Roman" w:cs="Times New Roman"/>
          <w:color w:val="000000" w:themeColor="text1"/>
          <w:sz w:val="24"/>
          <w:szCs w:val="24"/>
        </w:rPr>
        <w:t xml:space="preserve">’ </w:t>
      </w:r>
    </w:p>
    <w:p w14:paraId="1DD673DF" w14:textId="6751EFFB" w:rsidR="00464E78" w:rsidRPr="00EF5FDF" w:rsidRDefault="00464E78" w:rsidP="00464E78">
      <w:pPr>
        <w:pStyle w:val="ListParagraph"/>
        <w:numPr>
          <w:ilvl w:val="0"/>
          <w:numId w:val="93"/>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Description</w:t>
      </w:r>
      <w:r w:rsidRPr="00EF5FDF">
        <w:rPr>
          <w:rFonts w:ascii="Times New Roman" w:hAnsi="Times New Roman" w:cs="Times New Roman"/>
          <w:color w:val="000000" w:themeColor="text1"/>
          <w:sz w:val="24"/>
          <w:szCs w:val="24"/>
        </w:rPr>
        <w:t xml:space="preserve">: </w:t>
      </w:r>
      <w:r w:rsidR="00FE25FA" w:rsidRPr="00EF5FDF">
        <w:rPr>
          <w:rFonts w:ascii="Times New Roman" w:hAnsi="Times New Roman" w:cs="Times New Roman"/>
          <w:color w:val="000000" w:themeColor="text1"/>
          <w:sz w:val="24"/>
          <w:szCs w:val="24"/>
        </w:rPr>
        <w:t>Perform Multiphysics simulation of single coil system considering magnetic fields from EM and Helmholtz coils, ferrofluid, and porous media</w:t>
      </w:r>
    </w:p>
    <w:p w14:paraId="4727E9FC" w14:textId="3C468A11" w:rsidR="00464E78" w:rsidRPr="00EF5FDF" w:rsidRDefault="00464E78" w:rsidP="00464E78">
      <w:pPr>
        <w:pStyle w:val="ListParagraph"/>
        <w:numPr>
          <w:ilvl w:val="0"/>
          <w:numId w:val="93"/>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Inputs</w:t>
      </w:r>
      <w:r w:rsidRPr="00EF5FDF">
        <w:rPr>
          <w:rFonts w:ascii="Times New Roman" w:hAnsi="Times New Roman" w:cs="Times New Roman"/>
          <w:color w:val="000000" w:themeColor="text1"/>
          <w:sz w:val="24"/>
          <w:szCs w:val="24"/>
        </w:rPr>
        <w:t xml:space="preserve">: </w:t>
      </w:r>
      <w:r w:rsidR="00FE25FA" w:rsidRPr="00EF5FDF">
        <w:rPr>
          <w:rFonts w:ascii="Times New Roman" w:hAnsi="Times New Roman" w:cs="Times New Roman"/>
          <w:color w:val="000000" w:themeColor="text1"/>
          <w:sz w:val="24"/>
          <w:szCs w:val="24"/>
        </w:rPr>
        <w:t>EM and Helmholtz coil geometry, ferrofluid properties, current inputs to coils</w:t>
      </w:r>
    </w:p>
    <w:p w14:paraId="61483652" w14:textId="77777777" w:rsidR="00464E78" w:rsidRPr="00EF5FDF" w:rsidRDefault="00464E78" w:rsidP="00464E78">
      <w:pPr>
        <w:pStyle w:val="ListParagraph"/>
        <w:numPr>
          <w:ilvl w:val="0"/>
          <w:numId w:val="93"/>
        </w:num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b/>
          <w:bCs/>
          <w:color w:val="000000" w:themeColor="text1"/>
          <w:sz w:val="24"/>
          <w:szCs w:val="24"/>
        </w:rPr>
        <w:t>Outputs from codes</w:t>
      </w:r>
      <w:r w:rsidRPr="00EF5FDF">
        <w:rPr>
          <w:rFonts w:ascii="Times New Roman" w:hAnsi="Times New Roman" w:cs="Times New Roman"/>
          <w:color w:val="000000" w:themeColor="text1"/>
          <w:sz w:val="24"/>
          <w:szCs w:val="24"/>
        </w:rPr>
        <w:t>: Influence function</w:t>
      </w:r>
    </w:p>
    <w:p w14:paraId="7E847B2F" w14:textId="77777777" w:rsidR="005E13C9" w:rsidRPr="00EF5FDF" w:rsidRDefault="005E13C9" w:rsidP="005E13C9">
      <w:pPr>
        <w:spacing w:after="0" w:line="360" w:lineRule="auto"/>
        <w:rPr>
          <w:rFonts w:ascii="Times New Roman" w:hAnsi="Times New Roman" w:cs="Times New Roman"/>
          <w:color w:val="000000" w:themeColor="text1"/>
          <w:sz w:val="24"/>
          <w:szCs w:val="24"/>
        </w:rPr>
      </w:pPr>
    </w:p>
    <w:p w14:paraId="347352B3" w14:textId="77777777" w:rsidR="005E13C9" w:rsidRPr="00EF5FDF" w:rsidRDefault="005E13C9" w:rsidP="005E13C9">
      <w:pPr>
        <w:spacing w:after="0" w:line="360" w:lineRule="auto"/>
        <w:rPr>
          <w:rFonts w:ascii="Times New Roman" w:hAnsi="Times New Roman" w:cs="Times New Roman"/>
          <w:color w:val="000000" w:themeColor="text1"/>
          <w:sz w:val="24"/>
          <w:szCs w:val="24"/>
        </w:rPr>
      </w:pPr>
    </w:p>
    <w:p w14:paraId="5BFE56C7" w14:textId="77777777" w:rsidR="005E13C9" w:rsidRPr="00EF5FDF" w:rsidRDefault="005E13C9" w:rsidP="005E13C9">
      <w:pPr>
        <w:spacing w:after="0" w:line="360" w:lineRule="auto"/>
        <w:rPr>
          <w:rFonts w:ascii="Times New Roman" w:hAnsi="Times New Roman" w:cs="Times New Roman"/>
          <w:color w:val="000000" w:themeColor="text1"/>
          <w:sz w:val="24"/>
          <w:szCs w:val="24"/>
        </w:rPr>
      </w:pPr>
    </w:p>
    <w:p w14:paraId="79750A15" w14:textId="77777777" w:rsidR="005E13C9" w:rsidRPr="00EF5FDF" w:rsidRDefault="005E13C9" w:rsidP="005E13C9">
      <w:pPr>
        <w:spacing w:after="0" w:line="360" w:lineRule="auto"/>
        <w:rPr>
          <w:rFonts w:ascii="Times New Roman" w:hAnsi="Times New Roman" w:cs="Times New Roman"/>
          <w:color w:val="000000" w:themeColor="text1"/>
          <w:sz w:val="24"/>
          <w:szCs w:val="24"/>
        </w:rPr>
      </w:pPr>
    </w:p>
    <w:p w14:paraId="5DC3E75A" w14:textId="77777777" w:rsidR="005E13C9" w:rsidRPr="00EF5FDF" w:rsidRDefault="005E13C9" w:rsidP="005E13C9">
      <w:pPr>
        <w:spacing w:after="0" w:line="360" w:lineRule="auto"/>
        <w:rPr>
          <w:rFonts w:ascii="Times New Roman" w:hAnsi="Times New Roman" w:cs="Times New Roman"/>
          <w:color w:val="000000" w:themeColor="text1"/>
          <w:sz w:val="24"/>
          <w:szCs w:val="24"/>
        </w:rPr>
      </w:pPr>
    </w:p>
    <w:p w14:paraId="784D39DB" w14:textId="3842C5ED" w:rsidR="005E13C9" w:rsidRPr="00EF5FDF" w:rsidRDefault="00C463F9" w:rsidP="006C18EB">
      <w:pPr>
        <w:spacing w:after="0" w:line="360" w:lineRule="auto"/>
        <w:ind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The </w:t>
      </w:r>
      <w:r w:rsidRPr="00406F97">
        <w:rPr>
          <w:rFonts w:ascii="Times New Roman" w:hAnsi="Times New Roman" w:cs="Times New Roman"/>
          <w:color w:val="000000" w:themeColor="text1"/>
          <w:sz w:val="24"/>
          <w:szCs w:val="24"/>
        </w:rPr>
        <w:fldChar w:fldCharType="begin"/>
      </w:r>
      <w:r w:rsidRPr="00406F97">
        <w:rPr>
          <w:rFonts w:ascii="Times New Roman" w:hAnsi="Times New Roman" w:cs="Times New Roman"/>
          <w:color w:val="000000" w:themeColor="text1"/>
          <w:sz w:val="24"/>
          <w:szCs w:val="24"/>
        </w:rPr>
        <w:instrText xml:space="preserve"> REF _Ref163204960 \h </w:instrText>
      </w:r>
      <w:r w:rsidRPr="00406F97">
        <w:rPr>
          <w:rFonts w:ascii="Times New Roman" w:hAnsi="Times New Roman" w:cs="Times New Roman"/>
          <w:color w:val="000000" w:themeColor="text1"/>
          <w:sz w:val="24"/>
          <w:szCs w:val="24"/>
        </w:rPr>
      </w:r>
      <w:r w:rsidR="00406F97" w:rsidRPr="00406F97">
        <w:rPr>
          <w:rFonts w:ascii="Times New Roman" w:hAnsi="Times New Roman" w:cs="Times New Roman"/>
          <w:color w:val="000000" w:themeColor="text1"/>
          <w:sz w:val="24"/>
          <w:szCs w:val="24"/>
        </w:rPr>
        <w:instrText xml:space="preserve"> \* MERGEFORMAT </w:instrText>
      </w:r>
      <w:r w:rsidRPr="00406F97">
        <w:rPr>
          <w:rFonts w:ascii="Times New Roman" w:hAnsi="Times New Roman" w:cs="Times New Roman"/>
          <w:color w:val="000000" w:themeColor="text1"/>
          <w:sz w:val="24"/>
          <w:szCs w:val="24"/>
        </w:rPr>
        <w:fldChar w:fldCharType="separate"/>
      </w:r>
      <w:r w:rsidR="008C64AA" w:rsidRPr="00406F97">
        <w:rPr>
          <w:rFonts w:ascii="Times New Roman" w:hAnsi="Times New Roman" w:cs="Times New Roman"/>
          <w:color w:val="000000" w:themeColor="text1"/>
          <w:sz w:val="24"/>
          <w:szCs w:val="24"/>
        </w:rPr>
        <w:t xml:space="preserve">Figure </w:t>
      </w:r>
      <w:r w:rsidR="008C64AA" w:rsidRPr="00406F97">
        <w:rPr>
          <w:rFonts w:ascii="Times New Roman" w:hAnsi="Times New Roman" w:cs="Times New Roman"/>
          <w:noProof/>
          <w:color w:val="000000" w:themeColor="text1"/>
          <w:sz w:val="24"/>
          <w:szCs w:val="24"/>
        </w:rPr>
        <w:t>18</w:t>
      </w:r>
      <w:r w:rsidRPr="00406F97">
        <w:rPr>
          <w:rFonts w:ascii="Times New Roman" w:hAnsi="Times New Roman" w:cs="Times New Roman"/>
          <w:color w:val="000000" w:themeColor="text1"/>
          <w:sz w:val="24"/>
          <w:szCs w:val="24"/>
        </w:rPr>
        <w:fldChar w:fldCharType="end"/>
      </w:r>
      <w:r w:rsidRPr="00406F97">
        <w:rPr>
          <w:rFonts w:ascii="Times New Roman" w:hAnsi="Times New Roman" w:cs="Times New Roman"/>
          <w:color w:val="000000" w:themeColor="text1"/>
          <w:sz w:val="24"/>
          <w:szCs w:val="24"/>
        </w:rPr>
        <w:t>-</w:t>
      </w:r>
      <w:r w:rsidRPr="00406F97">
        <w:rPr>
          <w:rFonts w:ascii="Times New Roman" w:hAnsi="Times New Roman" w:cs="Times New Roman"/>
          <w:color w:val="000000" w:themeColor="text1"/>
          <w:sz w:val="24"/>
          <w:szCs w:val="24"/>
        </w:rPr>
        <w:fldChar w:fldCharType="begin"/>
      </w:r>
      <w:r w:rsidRPr="00406F97">
        <w:rPr>
          <w:rFonts w:ascii="Times New Roman" w:hAnsi="Times New Roman" w:cs="Times New Roman"/>
          <w:color w:val="000000" w:themeColor="text1"/>
          <w:sz w:val="24"/>
          <w:szCs w:val="24"/>
        </w:rPr>
        <w:instrText xml:space="preserve"> REF _Ref163204975 \h </w:instrText>
      </w:r>
      <w:r w:rsidRPr="00406F97">
        <w:rPr>
          <w:rFonts w:ascii="Times New Roman" w:hAnsi="Times New Roman" w:cs="Times New Roman"/>
          <w:color w:val="000000" w:themeColor="text1"/>
          <w:sz w:val="24"/>
          <w:szCs w:val="24"/>
        </w:rPr>
      </w:r>
      <w:r w:rsidR="00406F97" w:rsidRPr="00406F97">
        <w:rPr>
          <w:rFonts w:ascii="Times New Roman" w:hAnsi="Times New Roman" w:cs="Times New Roman"/>
          <w:color w:val="000000" w:themeColor="text1"/>
          <w:sz w:val="24"/>
          <w:szCs w:val="24"/>
        </w:rPr>
        <w:instrText xml:space="preserve"> \* MERGEFORMAT </w:instrText>
      </w:r>
      <w:r w:rsidRPr="00406F97">
        <w:rPr>
          <w:rFonts w:ascii="Times New Roman" w:hAnsi="Times New Roman" w:cs="Times New Roman"/>
          <w:color w:val="000000" w:themeColor="text1"/>
          <w:sz w:val="24"/>
          <w:szCs w:val="24"/>
        </w:rPr>
        <w:fldChar w:fldCharType="separate"/>
      </w:r>
      <w:r w:rsidR="008C64AA" w:rsidRPr="00406F97">
        <w:rPr>
          <w:rFonts w:ascii="Times New Roman" w:hAnsi="Times New Roman" w:cs="Times New Roman"/>
          <w:color w:val="000000" w:themeColor="text1"/>
        </w:rPr>
        <w:t xml:space="preserve">Figure </w:t>
      </w:r>
      <w:r w:rsidR="008C64AA" w:rsidRPr="00406F97">
        <w:rPr>
          <w:rFonts w:ascii="Times New Roman" w:hAnsi="Times New Roman" w:cs="Times New Roman"/>
          <w:noProof/>
          <w:color w:val="000000" w:themeColor="text1"/>
        </w:rPr>
        <w:t>28</w:t>
      </w:r>
      <w:r w:rsidRPr="00406F97">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show the simulation settings used for COMSOL Multiphysics simulation results.</w:t>
      </w:r>
    </w:p>
    <w:p w14:paraId="58DF07F6" w14:textId="65688EB9" w:rsidR="005006B5" w:rsidRPr="00EF5FDF" w:rsidRDefault="003F0D78" w:rsidP="005006B5">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lang w:eastAsia="en-US"/>
        </w:rPr>
        <mc:AlternateContent>
          <mc:Choice Requires="wpg">
            <w:drawing>
              <wp:anchor distT="0" distB="0" distL="114300" distR="114300" simplePos="0" relativeHeight="251673600" behindDoc="0" locked="0" layoutInCell="1" allowOverlap="1" wp14:anchorId="34BF6A20" wp14:editId="404909C8">
                <wp:simplePos x="0" y="0"/>
                <wp:positionH relativeFrom="column">
                  <wp:posOffset>1028700</wp:posOffset>
                </wp:positionH>
                <wp:positionV relativeFrom="paragraph">
                  <wp:posOffset>80645</wp:posOffset>
                </wp:positionV>
                <wp:extent cx="3581400" cy="3403976"/>
                <wp:effectExtent l="0" t="0" r="0" b="25400"/>
                <wp:wrapNone/>
                <wp:docPr id="4" name="Group 29"/>
                <wp:cNvGraphicFramePr/>
                <a:graphic xmlns:a="http://schemas.openxmlformats.org/drawingml/2006/main">
                  <a:graphicData uri="http://schemas.microsoft.com/office/word/2010/wordprocessingGroup">
                    <wpg:wgp>
                      <wpg:cNvGrpSpPr/>
                      <wpg:grpSpPr>
                        <a:xfrm>
                          <a:off x="0" y="0"/>
                          <a:ext cx="3581400" cy="3403976"/>
                          <a:chOff x="0" y="0"/>
                          <a:chExt cx="4019550" cy="3820310"/>
                        </a:xfrm>
                      </wpg:grpSpPr>
                      <pic:pic xmlns:pic="http://schemas.openxmlformats.org/drawingml/2006/picture">
                        <pic:nvPicPr>
                          <pic:cNvPr id="6" name="Picture 6"/>
                          <pic:cNvPicPr>
                            <a:picLocks noChangeAspect="1"/>
                          </pic:cNvPicPr>
                        </pic:nvPicPr>
                        <pic:blipFill>
                          <a:blip r:embed="rId33"/>
                          <a:stretch>
                            <a:fillRect/>
                          </a:stretch>
                        </pic:blipFill>
                        <pic:spPr>
                          <a:xfrm>
                            <a:off x="0" y="363664"/>
                            <a:ext cx="4019550" cy="3352165"/>
                          </a:xfrm>
                          <a:prstGeom prst="rect">
                            <a:avLst/>
                          </a:prstGeom>
                        </pic:spPr>
                      </pic:pic>
                      <wps:wsp>
                        <wps:cNvPr id="8" name="Text Box 8"/>
                        <wps:cNvSpPr txBox="1"/>
                        <wps:spPr>
                          <a:xfrm>
                            <a:off x="1111148" y="686040"/>
                            <a:ext cx="513680" cy="262890"/>
                          </a:xfrm>
                          <a:prstGeom prst="rect">
                            <a:avLst/>
                          </a:prstGeom>
                          <a:solidFill>
                            <a:schemeClr val="lt1"/>
                          </a:solidFill>
                          <a:ln w="6350">
                            <a:solidFill>
                              <a:prstClr val="black"/>
                            </a:solidFill>
                          </a:ln>
                        </wps:spPr>
                        <wps:txbx>
                          <w:txbxContent>
                            <w:p w14:paraId="63ADB0BE" w14:textId="77777777" w:rsidR="003F0D78" w:rsidRDefault="003F0D78" w:rsidP="003F0D78">
                              <w:pPr>
                                <w:spacing w:line="256" w:lineRule="auto"/>
                                <w:jc w:val="center"/>
                                <w:rPr>
                                  <w:rFonts w:ascii="Calibri" w:eastAsia="Malgun Gothic" w:hAnsi="Calibri"/>
                                  <w:color w:val="000000" w:themeColor="text1"/>
                                  <w:sz w:val="24"/>
                                  <w:szCs w:val="24"/>
                                  <w14:ligatures w14:val="none"/>
                                </w:rPr>
                              </w:pPr>
                              <w:r>
                                <w:rPr>
                                  <w:rFonts w:ascii="Calibri" w:eastAsia="Malgun Gothic" w:hAnsi="Calibri"/>
                                  <w:color w:val="000000" w:themeColor="text1"/>
                                </w:rPr>
                                <w:t>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Text Box 3"/>
                        <wps:cNvSpPr txBox="1"/>
                        <wps:spPr>
                          <a:xfrm>
                            <a:off x="856683" y="2129609"/>
                            <a:ext cx="681750" cy="262890"/>
                          </a:xfrm>
                          <a:prstGeom prst="rect">
                            <a:avLst/>
                          </a:prstGeom>
                          <a:solidFill>
                            <a:schemeClr val="lt1"/>
                          </a:solidFill>
                          <a:ln w="6350">
                            <a:solidFill>
                              <a:prstClr val="black"/>
                            </a:solidFill>
                          </a:ln>
                        </wps:spPr>
                        <wps:txbx>
                          <w:txbxContent>
                            <w:p w14:paraId="19624E41" w14:textId="77777777" w:rsidR="003F0D78" w:rsidRDefault="003F0D78" w:rsidP="003F0D78">
                              <w:pPr>
                                <w:spacing w:line="256" w:lineRule="auto"/>
                                <w:jc w:val="center"/>
                                <w:rPr>
                                  <w:rFonts w:ascii="Calibri" w:eastAsia="Malgun Gothic" w:hAnsi="Calibri"/>
                                  <w:color w:val="000000" w:themeColor="text1"/>
                                  <w:sz w:val="24"/>
                                  <w:szCs w:val="24"/>
                                  <w14:ligatures w14:val="none"/>
                                </w:rPr>
                              </w:pPr>
                              <w:r>
                                <w:rPr>
                                  <w:rFonts w:ascii="Calibri" w:eastAsia="Malgun Gothic" w:hAnsi="Calibri"/>
                                  <w:color w:val="000000" w:themeColor="text1"/>
                                </w:rPr>
                                <w:t>EM Coil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Text Box 3"/>
                        <wps:cNvSpPr txBox="1"/>
                        <wps:spPr>
                          <a:xfrm>
                            <a:off x="708186" y="1544246"/>
                            <a:ext cx="916642" cy="464291"/>
                          </a:xfrm>
                          <a:prstGeom prst="rect">
                            <a:avLst/>
                          </a:prstGeom>
                          <a:solidFill>
                            <a:schemeClr val="lt1"/>
                          </a:solidFill>
                          <a:ln w="6350">
                            <a:solidFill>
                              <a:prstClr val="black"/>
                            </a:solidFill>
                          </a:ln>
                        </wps:spPr>
                        <wps:txbx>
                          <w:txbxContent>
                            <w:p w14:paraId="7D0A14C5" w14:textId="77777777" w:rsidR="003F0D78" w:rsidRDefault="003F0D78" w:rsidP="003F0D78">
                              <w:pPr>
                                <w:spacing w:line="256" w:lineRule="auto"/>
                                <w:jc w:val="center"/>
                                <w:rPr>
                                  <w:rFonts w:ascii="Calibri" w:eastAsia="Malgun Gothic" w:hAnsi="Calibri"/>
                                  <w:color w:val="000000" w:themeColor="text1"/>
                                  <w:sz w:val="24"/>
                                  <w:szCs w:val="24"/>
                                  <w14:ligatures w14:val="none"/>
                                </w:rPr>
                              </w:pPr>
                              <w:r>
                                <w:rPr>
                                  <w:rFonts w:ascii="Calibri" w:eastAsia="Malgun Gothic" w:hAnsi="Calibri"/>
                                  <w:color w:val="000000" w:themeColor="text1"/>
                                </w:rPr>
                                <w:t>Ferrofluid (reservoir)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 name="Text Box 3"/>
                        <wps:cNvSpPr txBox="1"/>
                        <wps:spPr>
                          <a:xfrm>
                            <a:off x="607072" y="1098932"/>
                            <a:ext cx="1118870" cy="262890"/>
                          </a:xfrm>
                          <a:prstGeom prst="rect">
                            <a:avLst/>
                          </a:prstGeom>
                          <a:solidFill>
                            <a:schemeClr val="lt1"/>
                          </a:solidFill>
                          <a:ln w="6350">
                            <a:solidFill>
                              <a:prstClr val="black"/>
                            </a:solidFill>
                          </a:ln>
                        </wps:spPr>
                        <wps:txbx>
                          <w:txbxContent>
                            <w:p w14:paraId="54169028" w14:textId="77777777" w:rsidR="003F0D78" w:rsidRDefault="003F0D78" w:rsidP="003F0D78">
                              <w:pPr>
                                <w:spacing w:line="256" w:lineRule="auto"/>
                                <w:jc w:val="center"/>
                                <w:rPr>
                                  <w:rFonts w:ascii="Calibri" w:eastAsia="Malgun Gothic" w:hAnsi="Calibri"/>
                                  <w:color w:val="000000" w:themeColor="text1"/>
                                  <w:sz w:val="24"/>
                                  <w:szCs w:val="24"/>
                                  <w14:ligatures w14:val="none"/>
                                </w:rPr>
                              </w:pPr>
                              <w:r>
                                <w:rPr>
                                  <w:rFonts w:ascii="Calibri" w:eastAsia="Malgun Gothic" w:hAnsi="Calibri"/>
                                  <w:color w:val="000000" w:themeColor="text1"/>
                                </w:rPr>
                                <w:t>Porous media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Straight Connector 22"/>
                        <wps:cNvCnPr/>
                        <wps:spPr>
                          <a:xfrm>
                            <a:off x="2131993" y="78820"/>
                            <a:ext cx="0" cy="3741490"/>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23" name="Text Box 3"/>
                        <wps:cNvSpPr txBox="1"/>
                        <wps:spPr>
                          <a:xfrm>
                            <a:off x="2281224" y="0"/>
                            <a:ext cx="1428307" cy="297943"/>
                          </a:xfrm>
                          <a:prstGeom prst="rect">
                            <a:avLst/>
                          </a:prstGeom>
                          <a:solidFill>
                            <a:schemeClr val="lt1"/>
                          </a:solidFill>
                          <a:ln w="6350">
                            <a:solidFill>
                              <a:prstClr val="black"/>
                            </a:solidFill>
                          </a:ln>
                        </wps:spPr>
                        <wps:txbx>
                          <w:txbxContent>
                            <w:p w14:paraId="5B74F166" w14:textId="77777777" w:rsidR="003F0D78" w:rsidRPr="003F0D78" w:rsidRDefault="003F0D78" w:rsidP="003F0D78">
                              <w:pPr>
                                <w:spacing w:line="256" w:lineRule="auto"/>
                                <w:jc w:val="center"/>
                                <w:rPr>
                                  <w:rFonts w:ascii="Calibri" w:eastAsia="Malgun Gothic" w:hAnsi="Calibri"/>
                                  <w:b/>
                                  <w:bCs/>
                                  <w:color w:val="000000" w:themeColor="text1"/>
                                  <w:sz w:val="24"/>
                                  <w:szCs w:val="24"/>
                                  <w14:ligatures w14:val="none"/>
                                </w:rPr>
                              </w:pPr>
                              <w:r w:rsidRPr="003F0D78">
                                <w:rPr>
                                  <w:rFonts w:ascii="Calibri" w:eastAsia="Malgun Gothic" w:hAnsi="Calibri"/>
                                  <w:b/>
                                  <w:bCs/>
                                  <w:color w:val="000000" w:themeColor="text1"/>
                                </w:rPr>
                                <w:t>Symmetry axis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Straight Arrow Connector 7"/>
                        <wps:cNvCnPr>
                          <a:cxnSpLocks/>
                        </wps:cNvCnPr>
                        <wps:spPr>
                          <a:xfrm>
                            <a:off x="1624828" y="899774"/>
                            <a:ext cx="708186" cy="340976"/>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cxnSpLocks/>
                        </wps:cNvCnPr>
                        <wps:spPr>
                          <a:xfrm>
                            <a:off x="1538433" y="2261054"/>
                            <a:ext cx="775603" cy="0"/>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a:cxnSpLocks/>
                        </wps:cNvCnPr>
                        <wps:spPr>
                          <a:xfrm flipV="1">
                            <a:off x="1624828" y="1729244"/>
                            <a:ext cx="769896" cy="47148"/>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a:cxnSpLocks/>
                          <a:stCxn id="20" idx="3"/>
                        </wps:cNvCnPr>
                        <wps:spPr>
                          <a:xfrm>
                            <a:off x="1725702" y="1230291"/>
                            <a:ext cx="588011" cy="131435"/>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BF6A20" id="Group 29" o:spid="_x0000_s1030" style="position:absolute;margin-left:81pt;margin-top:6.35pt;width:282pt;height:268.05pt;z-index:251673600;mso-width-relative:margin;mso-height-relative:margin" coordsize="40195,38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">
                <v:shape id="Picture 6" o:spid="_x0000_s1031" type="#_x0000_t75" style="position:absolute;top:3636;width:40195;height:33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">
                  <v:imagedata r:id="rId34" o:title=""/>
                </v:shape>
                <v:shape id="Text Box 8" o:spid="_x0000_s1032" type="#_x0000_t202" style="position:absolute;left:11111;top:6860;width:5137;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" fillcolor="white [3201]" strokeweight=".5pt">
                  <v:textbox>
                    <w:txbxContent>
                      <w:p w14:paraId="63ADB0BE" w14:textId="77777777" w:rsidR="003F0D78" w:rsidRDefault="003F0D78" w:rsidP="003F0D78">
                        <w:pPr>
                          <w:spacing w:line="256" w:lineRule="auto"/>
                          <w:jc w:val="center"/>
                          <w:rPr>
                            <w:rFonts w:ascii="Calibri" w:eastAsia="Malgun Gothic" w:hAnsi="Calibri"/>
                            <w:color w:val="000000" w:themeColor="text1"/>
                            <w:sz w:val="24"/>
                            <w:szCs w:val="24"/>
                            <w14:ligatures w14:val="none"/>
                          </w:rPr>
                        </w:pPr>
                        <w:r>
                          <w:rPr>
                            <w:rFonts w:ascii="Calibri" w:eastAsia="Malgun Gothic" w:hAnsi="Calibri"/>
                            <w:color w:val="000000" w:themeColor="text1"/>
                          </w:rPr>
                          <w:t>Air</w:t>
                        </w:r>
                      </w:p>
                    </w:txbxContent>
                  </v:textbox>
                </v:shape>
                <v:shape id="Text Box 3" o:spid="_x0000_s1033" type="#_x0000_t202" style="position:absolute;left:8566;top:21296;width:6818;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19624E41" w14:textId="77777777" w:rsidR="003F0D78" w:rsidRDefault="003F0D78" w:rsidP="003F0D78">
                        <w:pPr>
                          <w:spacing w:line="256" w:lineRule="auto"/>
                          <w:jc w:val="center"/>
                          <w:rPr>
                            <w:rFonts w:ascii="Calibri" w:eastAsia="Malgun Gothic" w:hAnsi="Calibri"/>
                            <w:color w:val="000000" w:themeColor="text1"/>
                            <w:sz w:val="24"/>
                            <w:szCs w:val="24"/>
                            <w14:ligatures w14:val="none"/>
                          </w:rPr>
                        </w:pPr>
                        <w:r>
                          <w:rPr>
                            <w:rFonts w:ascii="Calibri" w:eastAsia="Malgun Gothic" w:hAnsi="Calibri"/>
                            <w:color w:val="000000" w:themeColor="text1"/>
                          </w:rPr>
                          <w:t>EM Coil</w:t>
                        </w:r>
                      </w:p>
                    </w:txbxContent>
                  </v:textbox>
                </v:shape>
                <v:shape id="Text Box 3" o:spid="_x0000_s1034" type="#_x0000_t202" style="position:absolute;left:7081;top:15442;width:9167;height:4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7D0A14C5" w14:textId="77777777" w:rsidR="003F0D78" w:rsidRDefault="003F0D78" w:rsidP="003F0D78">
                        <w:pPr>
                          <w:spacing w:line="256" w:lineRule="auto"/>
                          <w:jc w:val="center"/>
                          <w:rPr>
                            <w:rFonts w:ascii="Calibri" w:eastAsia="Malgun Gothic" w:hAnsi="Calibri"/>
                            <w:color w:val="000000" w:themeColor="text1"/>
                            <w:sz w:val="24"/>
                            <w:szCs w:val="24"/>
                            <w14:ligatures w14:val="none"/>
                          </w:rPr>
                        </w:pPr>
                        <w:r>
                          <w:rPr>
                            <w:rFonts w:ascii="Calibri" w:eastAsia="Malgun Gothic" w:hAnsi="Calibri"/>
                            <w:color w:val="000000" w:themeColor="text1"/>
                          </w:rPr>
                          <w:t>Ferrofluid (reservoir)</w:t>
                        </w:r>
                      </w:p>
                    </w:txbxContent>
                  </v:textbox>
                </v:shape>
                <v:shape id="Text Box 3" o:spid="_x0000_s1035" type="#_x0000_t202" style="position:absolute;left:6070;top:10989;width:11189;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54169028" w14:textId="77777777" w:rsidR="003F0D78" w:rsidRDefault="003F0D78" w:rsidP="003F0D78">
                        <w:pPr>
                          <w:spacing w:line="256" w:lineRule="auto"/>
                          <w:jc w:val="center"/>
                          <w:rPr>
                            <w:rFonts w:ascii="Calibri" w:eastAsia="Malgun Gothic" w:hAnsi="Calibri"/>
                            <w:color w:val="000000" w:themeColor="text1"/>
                            <w:sz w:val="24"/>
                            <w:szCs w:val="24"/>
                            <w14:ligatures w14:val="none"/>
                          </w:rPr>
                        </w:pPr>
                        <w:r>
                          <w:rPr>
                            <w:rFonts w:ascii="Calibri" w:eastAsia="Malgun Gothic" w:hAnsi="Calibri"/>
                            <w:color w:val="000000" w:themeColor="text1"/>
                          </w:rPr>
                          <w:t>Porous media</w:t>
                        </w:r>
                      </w:p>
                    </w:txbxContent>
                  </v:textbox>
                </v:shape>
                <v:line id="Straight Connector 22" o:spid="_x0000_s1036" style="position:absolute;visibility:visible;mso-wrap-style:square" from="21319,788" to="21319,38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" strokecolor="#ffc000" strokeweight="3pt">
                  <v:stroke joinstyle="miter"/>
                </v:line>
                <v:shape id="Text Box 3" o:spid="_x0000_s1037" type="#_x0000_t202" style="position:absolute;left:22812;width:14283;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" fillcolor="white [3201]" strokeweight=".5pt">
                  <v:textbox>
                    <w:txbxContent>
                      <w:p w14:paraId="5B74F166" w14:textId="77777777" w:rsidR="003F0D78" w:rsidRPr="003F0D78" w:rsidRDefault="003F0D78" w:rsidP="003F0D78">
                        <w:pPr>
                          <w:spacing w:line="256" w:lineRule="auto"/>
                          <w:jc w:val="center"/>
                          <w:rPr>
                            <w:rFonts w:ascii="Calibri" w:eastAsia="Malgun Gothic" w:hAnsi="Calibri"/>
                            <w:b/>
                            <w:bCs/>
                            <w:color w:val="000000" w:themeColor="text1"/>
                            <w:sz w:val="24"/>
                            <w:szCs w:val="24"/>
                            <w14:ligatures w14:val="none"/>
                          </w:rPr>
                        </w:pPr>
                        <w:r w:rsidRPr="003F0D78">
                          <w:rPr>
                            <w:rFonts w:ascii="Calibri" w:eastAsia="Malgun Gothic" w:hAnsi="Calibri"/>
                            <w:b/>
                            <w:bCs/>
                            <w:color w:val="000000" w:themeColor="text1"/>
                          </w:rPr>
                          <w:t>Symmetry axis</w:t>
                        </w:r>
                      </w:p>
                    </w:txbxContent>
                  </v:textbox>
                </v:shape>
                <v:shapetype id="_x0000_t32" coordsize="21600,21600" o:spt="32" o:oned="t" path="m,l21600,21600e" filled="f">
                  <v:path arrowok="t" fillok="f" o:connecttype="none"/>
                  <o:lock v:ext="edit" shapetype="t"/>
                </v:shapetype>
                <v:shape id="Straight Arrow Connector 7" o:spid="_x0000_s1038" type="#_x0000_t32" style="position:absolute;left:16248;top:8997;width:7082;height:3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" strokecolor="#823b0b [1605]" strokeweight=".5pt">
                  <v:stroke endarrow="block" joinstyle="miter"/>
                  <o:lock v:ext="edit" shapetype="f"/>
                </v:shape>
                <v:shape id="Straight Arrow Connector 9" o:spid="_x0000_s1039" type="#_x0000_t32" style="position:absolute;left:15384;top:22610;width:77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" strokecolor="#823b0b [1605]" strokeweight=".5pt">
                  <v:stroke endarrow="block" joinstyle="miter"/>
                  <o:lock v:ext="edit" shapetype="f"/>
                </v:shape>
                <v:shape id="Straight Arrow Connector 13" o:spid="_x0000_s1040" type="#_x0000_t32" style="position:absolute;left:16248;top:17292;width:7699;height:4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" strokecolor="#823b0b [1605]" strokeweight=".5pt">
                  <v:stroke endarrow="block" joinstyle="miter"/>
                  <o:lock v:ext="edit" shapetype="f"/>
                </v:shape>
                <v:shape id="Straight Arrow Connector 21" o:spid="_x0000_s1041" type="#_x0000_t32" style="position:absolute;left:17257;top:12302;width:5880;height:1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" strokecolor="#823b0b [1605]" strokeweight=".5pt">
                  <v:stroke endarrow="block" joinstyle="miter"/>
                  <o:lock v:ext="edit" shapetype="f"/>
                </v:shape>
              </v:group>
            </w:pict>
          </mc:Fallback>
        </mc:AlternateContent>
      </w:r>
    </w:p>
    <w:p w14:paraId="09449283" w14:textId="79B6D727" w:rsidR="005006B5" w:rsidRPr="00EF5FDF" w:rsidRDefault="005006B5" w:rsidP="005006B5">
      <w:pPr>
        <w:jc w:val="center"/>
        <w:rPr>
          <w:rFonts w:ascii="Times New Roman" w:hAnsi="Times New Roman" w:cs="Times New Roman"/>
          <w:color w:val="000000" w:themeColor="text1"/>
          <w:lang w:eastAsia="en-US"/>
        </w:rPr>
      </w:pPr>
    </w:p>
    <w:p w14:paraId="31DA9441" w14:textId="0CC7BB49" w:rsidR="003F0D78" w:rsidRPr="00EF5FDF" w:rsidRDefault="003F0D78" w:rsidP="005006B5">
      <w:pPr>
        <w:jc w:val="center"/>
        <w:rPr>
          <w:rFonts w:ascii="Times New Roman" w:hAnsi="Times New Roman" w:cs="Times New Roman"/>
          <w:color w:val="000000" w:themeColor="text1"/>
          <w:lang w:eastAsia="en-US"/>
        </w:rPr>
      </w:pPr>
    </w:p>
    <w:p w14:paraId="19372813" w14:textId="77777777" w:rsidR="003F0D78" w:rsidRPr="00EF5FDF" w:rsidRDefault="003F0D78" w:rsidP="005006B5">
      <w:pPr>
        <w:jc w:val="center"/>
        <w:rPr>
          <w:rFonts w:ascii="Times New Roman" w:hAnsi="Times New Roman" w:cs="Times New Roman"/>
          <w:color w:val="000000" w:themeColor="text1"/>
          <w:lang w:eastAsia="en-US"/>
        </w:rPr>
      </w:pPr>
    </w:p>
    <w:p w14:paraId="722C8ED7" w14:textId="77777777" w:rsidR="003F0D78" w:rsidRPr="00EF5FDF" w:rsidRDefault="003F0D78" w:rsidP="005006B5">
      <w:pPr>
        <w:jc w:val="center"/>
        <w:rPr>
          <w:rFonts w:ascii="Times New Roman" w:hAnsi="Times New Roman" w:cs="Times New Roman"/>
          <w:color w:val="000000" w:themeColor="text1"/>
          <w:lang w:eastAsia="en-US"/>
        </w:rPr>
      </w:pPr>
    </w:p>
    <w:p w14:paraId="4309A652" w14:textId="77777777" w:rsidR="003F0D78" w:rsidRPr="00EF5FDF" w:rsidRDefault="003F0D78" w:rsidP="005006B5">
      <w:pPr>
        <w:jc w:val="center"/>
        <w:rPr>
          <w:rFonts w:ascii="Times New Roman" w:hAnsi="Times New Roman" w:cs="Times New Roman"/>
          <w:color w:val="000000" w:themeColor="text1"/>
          <w:lang w:eastAsia="en-US"/>
        </w:rPr>
      </w:pPr>
    </w:p>
    <w:p w14:paraId="1AB035F5" w14:textId="77777777" w:rsidR="003F0D78" w:rsidRPr="00EF5FDF" w:rsidRDefault="003F0D78" w:rsidP="005006B5">
      <w:pPr>
        <w:jc w:val="center"/>
        <w:rPr>
          <w:rFonts w:ascii="Times New Roman" w:hAnsi="Times New Roman" w:cs="Times New Roman"/>
          <w:color w:val="000000" w:themeColor="text1"/>
          <w:lang w:eastAsia="en-US"/>
        </w:rPr>
      </w:pPr>
    </w:p>
    <w:p w14:paraId="3C91AAFA" w14:textId="77777777" w:rsidR="003F0D78" w:rsidRPr="00EF5FDF" w:rsidRDefault="003F0D78" w:rsidP="005006B5">
      <w:pPr>
        <w:jc w:val="center"/>
        <w:rPr>
          <w:rFonts w:ascii="Times New Roman" w:hAnsi="Times New Roman" w:cs="Times New Roman"/>
          <w:color w:val="000000" w:themeColor="text1"/>
          <w:lang w:eastAsia="en-US"/>
        </w:rPr>
      </w:pPr>
    </w:p>
    <w:p w14:paraId="05D0A352" w14:textId="77777777" w:rsidR="003F0D78" w:rsidRPr="00EF5FDF" w:rsidRDefault="003F0D78" w:rsidP="005006B5">
      <w:pPr>
        <w:jc w:val="center"/>
        <w:rPr>
          <w:rFonts w:ascii="Times New Roman" w:hAnsi="Times New Roman" w:cs="Times New Roman"/>
          <w:color w:val="000000" w:themeColor="text1"/>
          <w:lang w:eastAsia="en-US"/>
        </w:rPr>
      </w:pPr>
    </w:p>
    <w:p w14:paraId="75669A6B" w14:textId="77777777" w:rsidR="003F0D78" w:rsidRPr="00EF5FDF" w:rsidRDefault="003F0D78" w:rsidP="005006B5">
      <w:pPr>
        <w:jc w:val="center"/>
        <w:rPr>
          <w:rFonts w:ascii="Times New Roman" w:hAnsi="Times New Roman" w:cs="Times New Roman"/>
          <w:color w:val="000000" w:themeColor="text1"/>
          <w:lang w:eastAsia="en-US"/>
        </w:rPr>
      </w:pPr>
    </w:p>
    <w:p w14:paraId="11AD127D" w14:textId="77777777" w:rsidR="003F0D78" w:rsidRPr="00EF5FDF" w:rsidRDefault="003F0D78" w:rsidP="005006B5">
      <w:pPr>
        <w:jc w:val="center"/>
        <w:rPr>
          <w:rFonts w:ascii="Times New Roman" w:hAnsi="Times New Roman" w:cs="Times New Roman"/>
          <w:color w:val="000000" w:themeColor="text1"/>
          <w:lang w:eastAsia="en-US"/>
        </w:rPr>
      </w:pPr>
    </w:p>
    <w:p w14:paraId="6F0DDAF2" w14:textId="77777777" w:rsidR="003F0D78" w:rsidRPr="00EF5FDF" w:rsidRDefault="003F0D78" w:rsidP="005006B5">
      <w:pPr>
        <w:jc w:val="center"/>
        <w:rPr>
          <w:rFonts w:ascii="Times New Roman" w:hAnsi="Times New Roman" w:cs="Times New Roman"/>
          <w:color w:val="000000" w:themeColor="text1"/>
          <w:lang w:eastAsia="en-US"/>
        </w:rPr>
      </w:pPr>
    </w:p>
    <w:p w14:paraId="6A2CDA60" w14:textId="77777777" w:rsidR="003F0D78" w:rsidRPr="00EF5FDF" w:rsidRDefault="003F0D78" w:rsidP="005006B5">
      <w:pPr>
        <w:jc w:val="center"/>
        <w:rPr>
          <w:rFonts w:ascii="Times New Roman" w:hAnsi="Times New Roman" w:cs="Times New Roman"/>
          <w:color w:val="000000" w:themeColor="text1"/>
          <w:lang w:eastAsia="en-US"/>
        </w:rPr>
      </w:pPr>
    </w:p>
    <w:p w14:paraId="580985CA" w14:textId="2B90B852" w:rsidR="005006B5" w:rsidRPr="00EF5FDF" w:rsidRDefault="006535C7" w:rsidP="006535C7">
      <w:pPr>
        <w:pStyle w:val="Caption"/>
        <w:jc w:val="center"/>
        <w:rPr>
          <w:rFonts w:ascii="Times New Roman" w:hAnsi="Times New Roman" w:cs="Times New Roman"/>
          <w:i w:val="0"/>
          <w:iCs w:val="0"/>
          <w:color w:val="000000" w:themeColor="text1"/>
          <w:sz w:val="24"/>
          <w:szCs w:val="24"/>
        </w:rPr>
      </w:pPr>
      <w:bookmarkStart w:id="59" w:name="_Ref163204960"/>
      <w:bookmarkStart w:id="60" w:name="_Toc171689125"/>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18</w:t>
      </w:r>
      <w:r w:rsidRPr="00EF5FDF">
        <w:rPr>
          <w:rFonts w:ascii="Times New Roman" w:hAnsi="Times New Roman" w:cs="Times New Roman"/>
          <w:i w:val="0"/>
          <w:iCs w:val="0"/>
          <w:color w:val="000000" w:themeColor="text1"/>
          <w:sz w:val="24"/>
          <w:szCs w:val="24"/>
        </w:rPr>
        <w:fldChar w:fldCharType="end"/>
      </w:r>
      <w:bookmarkEnd w:id="59"/>
      <w:r w:rsidRPr="00EF5FDF">
        <w:rPr>
          <w:rFonts w:ascii="Times New Roman" w:hAnsi="Times New Roman" w:cs="Times New Roman"/>
          <w:i w:val="0"/>
          <w:iCs w:val="0"/>
          <w:color w:val="000000" w:themeColor="text1"/>
          <w:sz w:val="24"/>
          <w:szCs w:val="24"/>
        </w:rPr>
        <w:t xml:space="preserve">. </w:t>
      </w:r>
      <w:r w:rsidR="00F06E93" w:rsidRPr="00EF5FDF">
        <w:rPr>
          <w:rFonts w:ascii="Times New Roman" w:hAnsi="Times New Roman" w:cs="Times New Roman"/>
          <w:i w:val="0"/>
          <w:iCs w:val="0"/>
          <w:color w:val="000000" w:themeColor="text1"/>
          <w:sz w:val="24"/>
          <w:szCs w:val="24"/>
        </w:rPr>
        <w:t xml:space="preserve">2D </w:t>
      </w:r>
      <w:r w:rsidRPr="00EF5FDF">
        <w:rPr>
          <w:rFonts w:ascii="Times New Roman" w:hAnsi="Times New Roman" w:cs="Times New Roman"/>
          <w:i w:val="0"/>
          <w:iCs w:val="0"/>
          <w:color w:val="000000" w:themeColor="text1"/>
          <w:sz w:val="24"/>
          <w:szCs w:val="24"/>
        </w:rPr>
        <w:t>Model of single EM coil with porous media and ferrofluid</w:t>
      </w:r>
      <w:bookmarkEnd w:id="60"/>
    </w:p>
    <w:p w14:paraId="47F8C83D" w14:textId="77777777" w:rsidR="005E13C9" w:rsidRPr="00EF5FDF" w:rsidRDefault="005E13C9" w:rsidP="005E13C9">
      <w:pPr>
        <w:rPr>
          <w:rFonts w:ascii="Times New Roman" w:hAnsi="Times New Roman" w:cs="Times New Roman"/>
          <w:lang w:eastAsia="en-US"/>
        </w:rPr>
      </w:pPr>
    </w:p>
    <w:p w14:paraId="2694BEE6" w14:textId="049DF17A" w:rsidR="00650A27" w:rsidRPr="00EF5FDF" w:rsidRDefault="00650A27" w:rsidP="005006B5">
      <w:pPr>
        <w:jc w:val="center"/>
        <w:rPr>
          <w:rFonts w:ascii="Times New Roman" w:hAnsi="Times New Roman" w:cs="Times New Roman"/>
          <w:color w:val="000000" w:themeColor="text1"/>
          <w:lang w:eastAsia="en-US"/>
        </w:rPr>
      </w:pPr>
    </w:p>
    <w:p w14:paraId="5C6D65DD" w14:textId="72662FAD" w:rsidR="00650A27" w:rsidRPr="00EF5FDF" w:rsidRDefault="00650A27" w:rsidP="005006B5">
      <w:pPr>
        <w:jc w:val="cente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675648" behindDoc="0" locked="0" layoutInCell="1" allowOverlap="1" wp14:anchorId="00EBCEEB" wp14:editId="098AF8ED">
            <wp:simplePos x="0" y="0"/>
            <wp:positionH relativeFrom="column">
              <wp:posOffset>2354400</wp:posOffset>
            </wp:positionH>
            <wp:positionV relativeFrom="paragraph">
              <wp:posOffset>9525</wp:posOffset>
            </wp:positionV>
            <wp:extent cx="3070860" cy="2682240"/>
            <wp:effectExtent l="0" t="0" r="0" b="3810"/>
            <wp:wrapThrough wrapText="bothSides">
              <wp:wrapPolygon edited="0">
                <wp:start x="0" y="0"/>
                <wp:lineTo x="0" y="21477"/>
                <wp:lineTo x="21439" y="21477"/>
                <wp:lineTo x="21439" y="0"/>
                <wp:lineTo x="0" y="0"/>
              </wp:wrapPolygon>
            </wp:wrapThrough>
            <wp:docPr id="1961741417" name="Picture 196174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70860" cy="2682240"/>
                    </a:xfrm>
                    <a:prstGeom prst="rect">
                      <a:avLst/>
                    </a:prstGeom>
                  </pic:spPr>
                </pic:pic>
              </a:graphicData>
            </a:graphic>
            <wp14:sizeRelH relativeFrom="margin">
              <wp14:pctWidth>0</wp14:pctWidth>
            </wp14:sizeRelH>
            <wp14:sizeRelV relativeFrom="margin">
              <wp14:pctHeight>0</wp14:pctHeight>
            </wp14:sizeRelV>
          </wp:anchor>
        </w:drawing>
      </w:r>
    </w:p>
    <w:p w14:paraId="01F2554C" w14:textId="0E953271" w:rsidR="00650A27" w:rsidRPr="00EF5FDF" w:rsidRDefault="00650A27" w:rsidP="005006B5">
      <w:pPr>
        <w:jc w:val="center"/>
        <w:rPr>
          <w:rFonts w:ascii="Times New Roman" w:hAnsi="Times New Roman" w:cs="Times New Roman"/>
          <w:color w:val="000000" w:themeColor="text1"/>
          <w:lang w:eastAsia="en-US"/>
        </w:rPr>
      </w:pPr>
    </w:p>
    <w:p w14:paraId="5F014F88" w14:textId="1E43E320" w:rsidR="00650A27" w:rsidRPr="00EF5FDF" w:rsidRDefault="00650A27" w:rsidP="005006B5">
      <w:pPr>
        <w:jc w:val="center"/>
        <w:rPr>
          <w:rFonts w:ascii="Times New Roman" w:hAnsi="Times New Roman" w:cs="Times New Roman"/>
          <w:color w:val="000000" w:themeColor="text1"/>
          <w:lang w:eastAsia="en-US"/>
        </w:rPr>
      </w:pPr>
    </w:p>
    <w:p w14:paraId="65AF13C6" w14:textId="1B8919D5" w:rsidR="00650A27" w:rsidRPr="00EF5FDF" w:rsidRDefault="00650A27" w:rsidP="005006B5">
      <w:pPr>
        <w:jc w:val="cente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674624" behindDoc="0" locked="0" layoutInCell="1" allowOverlap="1" wp14:anchorId="15952257" wp14:editId="2285FEC1">
            <wp:simplePos x="0" y="0"/>
            <wp:positionH relativeFrom="column">
              <wp:posOffset>621030</wp:posOffset>
            </wp:positionH>
            <wp:positionV relativeFrom="paragraph">
              <wp:posOffset>3810</wp:posOffset>
            </wp:positionV>
            <wp:extent cx="1612900" cy="1331595"/>
            <wp:effectExtent l="0" t="0" r="6350" b="1905"/>
            <wp:wrapThrough wrapText="bothSides">
              <wp:wrapPolygon edited="0">
                <wp:start x="0" y="0"/>
                <wp:lineTo x="0" y="21322"/>
                <wp:lineTo x="21430" y="21322"/>
                <wp:lineTo x="21430" y="0"/>
                <wp:lineTo x="0" y="0"/>
              </wp:wrapPolygon>
            </wp:wrapThrough>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12900" cy="1331595"/>
                    </a:xfrm>
                    <a:prstGeom prst="rect">
                      <a:avLst/>
                    </a:prstGeom>
                  </pic:spPr>
                </pic:pic>
              </a:graphicData>
            </a:graphic>
            <wp14:sizeRelH relativeFrom="margin">
              <wp14:pctWidth>0</wp14:pctWidth>
            </wp14:sizeRelH>
            <wp14:sizeRelV relativeFrom="margin">
              <wp14:pctHeight>0</wp14:pctHeight>
            </wp14:sizeRelV>
          </wp:anchor>
        </w:drawing>
      </w:r>
    </w:p>
    <w:p w14:paraId="0DEBB256" w14:textId="2C37C3FB" w:rsidR="00650A27" w:rsidRPr="00EF5FDF" w:rsidRDefault="00650A27" w:rsidP="005006B5">
      <w:pPr>
        <w:jc w:val="center"/>
        <w:rPr>
          <w:rFonts w:ascii="Times New Roman" w:hAnsi="Times New Roman" w:cs="Times New Roman"/>
          <w:color w:val="000000" w:themeColor="text1"/>
          <w:lang w:eastAsia="en-US"/>
        </w:rPr>
      </w:pPr>
    </w:p>
    <w:p w14:paraId="7F8C74DD" w14:textId="5777736A" w:rsidR="00650A27" w:rsidRPr="00EF5FDF" w:rsidRDefault="00650A27" w:rsidP="005006B5">
      <w:pPr>
        <w:jc w:val="center"/>
        <w:rPr>
          <w:rFonts w:ascii="Times New Roman" w:hAnsi="Times New Roman" w:cs="Times New Roman"/>
          <w:color w:val="000000" w:themeColor="text1"/>
          <w:lang w:eastAsia="en-US"/>
        </w:rPr>
      </w:pPr>
    </w:p>
    <w:p w14:paraId="53EBBF2A" w14:textId="7A3C4B88" w:rsidR="00650A27" w:rsidRPr="00EF5FDF" w:rsidRDefault="00650A27" w:rsidP="005006B5">
      <w:pPr>
        <w:jc w:val="center"/>
        <w:rPr>
          <w:rFonts w:ascii="Times New Roman" w:hAnsi="Times New Roman" w:cs="Times New Roman"/>
          <w:color w:val="000000" w:themeColor="text1"/>
          <w:lang w:eastAsia="en-US"/>
        </w:rPr>
      </w:pPr>
    </w:p>
    <w:p w14:paraId="50AC6DA6" w14:textId="36EE0CBC" w:rsidR="00650A27" w:rsidRPr="00EF5FDF" w:rsidRDefault="00650A27" w:rsidP="005006B5">
      <w:pPr>
        <w:jc w:val="center"/>
        <w:rPr>
          <w:rFonts w:ascii="Times New Roman" w:hAnsi="Times New Roman" w:cs="Times New Roman"/>
          <w:color w:val="000000" w:themeColor="text1"/>
          <w:lang w:eastAsia="en-US"/>
        </w:rPr>
      </w:pPr>
    </w:p>
    <w:p w14:paraId="068897C6" w14:textId="12C82815" w:rsidR="00650A27" w:rsidRPr="00EF5FDF" w:rsidRDefault="00650A27" w:rsidP="005006B5">
      <w:pPr>
        <w:jc w:val="center"/>
        <w:rPr>
          <w:rFonts w:ascii="Times New Roman" w:hAnsi="Times New Roman" w:cs="Times New Roman"/>
          <w:color w:val="000000" w:themeColor="text1"/>
          <w:lang w:eastAsia="en-US"/>
        </w:rPr>
      </w:pPr>
    </w:p>
    <w:p w14:paraId="67263B7E" w14:textId="7FFC8F63" w:rsidR="00650A27" w:rsidRPr="00EF5FDF" w:rsidRDefault="00650A27" w:rsidP="005006B5">
      <w:pPr>
        <w:jc w:val="center"/>
        <w:rPr>
          <w:rFonts w:ascii="Times New Roman" w:hAnsi="Times New Roman" w:cs="Times New Roman"/>
          <w:color w:val="000000" w:themeColor="text1"/>
          <w:lang w:eastAsia="en-US"/>
        </w:rPr>
      </w:pPr>
    </w:p>
    <w:p w14:paraId="75465C94" w14:textId="2AC12FF2" w:rsidR="005006B5" w:rsidRPr="00EF5FDF" w:rsidRDefault="006535C7" w:rsidP="006535C7">
      <w:pPr>
        <w:pStyle w:val="Caption"/>
        <w:jc w:val="center"/>
        <w:rPr>
          <w:rFonts w:ascii="Times New Roman" w:hAnsi="Times New Roman" w:cs="Times New Roman"/>
          <w:i w:val="0"/>
          <w:iCs w:val="0"/>
          <w:color w:val="000000" w:themeColor="text1"/>
          <w:sz w:val="24"/>
          <w:szCs w:val="24"/>
        </w:rPr>
      </w:pPr>
      <w:bookmarkStart w:id="61" w:name="_Toc171689126"/>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19</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Geometry settings</w:t>
      </w:r>
      <w:bookmarkEnd w:id="61"/>
    </w:p>
    <w:p w14:paraId="14EFE751" w14:textId="29707452" w:rsidR="005006B5" w:rsidRPr="00EF5FDF" w:rsidRDefault="005006B5" w:rsidP="005006B5">
      <w:pPr>
        <w:rPr>
          <w:rFonts w:ascii="Times New Roman" w:hAnsi="Times New Roman" w:cs="Times New Roman"/>
          <w:color w:val="000000" w:themeColor="text1"/>
          <w:lang w:eastAsia="en-US"/>
        </w:rPr>
      </w:pPr>
    </w:p>
    <w:p w14:paraId="6D8608B2" w14:textId="23735186" w:rsidR="005006B5" w:rsidRPr="00EF5FDF" w:rsidRDefault="005E13C9" w:rsidP="005006B5">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lang w:eastAsia="en-US"/>
        </w:rPr>
        <w:lastRenderedPageBreak/>
        <mc:AlternateContent>
          <mc:Choice Requires="wpg">
            <w:drawing>
              <wp:anchor distT="0" distB="0" distL="114300" distR="114300" simplePos="0" relativeHeight="251680768" behindDoc="0" locked="0" layoutInCell="1" allowOverlap="1" wp14:anchorId="3DC308EE" wp14:editId="451573FA">
                <wp:simplePos x="0" y="0"/>
                <wp:positionH relativeFrom="margin">
                  <wp:align>center</wp:align>
                </wp:positionH>
                <wp:positionV relativeFrom="paragraph">
                  <wp:posOffset>164155</wp:posOffset>
                </wp:positionV>
                <wp:extent cx="3825240" cy="3315335"/>
                <wp:effectExtent l="0" t="0" r="3810" b="0"/>
                <wp:wrapThrough wrapText="bothSides">
                  <wp:wrapPolygon edited="0">
                    <wp:start x="0" y="0"/>
                    <wp:lineTo x="0" y="9184"/>
                    <wp:lineTo x="1398" y="9929"/>
                    <wp:lineTo x="1398" y="21472"/>
                    <wp:lineTo x="21514" y="21472"/>
                    <wp:lineTo x="21514" y="9681"/>
                    <wp:lineTo x="21084" y="7943"/>
                    <wp:lineTo x="21299" y="124"/>
                    <wp:lineTo x="20546" y="0"/>
                    <wp:lineTo x="13124"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3825240" cy="3315335"/>
                          <a:chOff x="-575255" y="23688"/>
                          <a:chExt cx="4875156" cy="4227495"/>
                        </a:xfrm>
                      </wpg:grpSpPr>
                      <pic:pic xmlns:pic="http://schemas.openxmlformats.org/drawingml/2006/picture">
                        <pic:nvPicPr>
                          <pic:cNvPr id="3" name="Picture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468066" y="42122"/>
                            <a:ext cx="1683385" cy="1767840"/>
                          </a:xfrm>
                          <a:prstGeom prst="rect">
                            <a:avLst/>
                          </a:prstGeom>
                        </pic:spPr>
                      </pic:pic>
                      <pic:pic xmlns:pic="http://schemas.openxmlformats.org/drawingml/2006/picture">
                        <pic:nvPicPr>
                          <pic:cNvPr id="2" name="Picture 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75255" y="23688"/>
                            <a:ext cx="2935261" cy="1786276"/>
                          </a:xfrm>
                          <a:prstGeom prst="rect">
                            <a:avLst/>
                          </a:prstGeom>
                        </pic:spPr>
                      </pic:pic>
                      <pic:pic xmlns:pic="http://schemas.openxmlformats.org/drawingml/2006/picture">
                        <pic:nvPicPr>
                          <pic:cNvPr id="12" name="Picture 1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21987" y="1930454"/>
                            <a:ext cx="4521888" cy="23207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81F931" id="Group 24" o:spid="_x0000_s1026" style="position:absolute;margin-left:0;margin-top:12.95pt;width:301.2pt;height:261.05pt;z-index:251680768;mso-position-horizontal:center;mso-position-horizontal-relative:margin;mso-width-relative:margin;mso-height-relative:margin" coordorigin="-5752,236" coordsize="48751,42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">
                <v:shape id="Picture 3" o:spid="_x0000_s1027" type="#_x0000_t75" style="position:absolute;left:24680;top:421;width:16834;height:1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">
                  <v:imagedata r:id="rId40" o:title=""/>
                </v:shape>
                <v:shape id="Picture 2" o:spid="_x0000_s1028" type="#_x0000_t75" style="position:absolute;left:-5752;top:236;width:29352;height:1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">
                  <v:imagedata r:id="rId41" o:title=""/>
                </v:shape>
                <v:shape id="Picture 12" o:spid="_x0000_s1029" type="#_x0000_t75" style="position:absolute;left:-2219;top:19304;width:45218;height:23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">
                  <v:imagedata r:id="rId42" o:title=""/>
                </v:shape>
                <w10:wrap type="through" anchorx="margin"/>
              </v:group>
            </w:pict>
          </mc:Fallback>
        </mc:AlternateContent>
      </w:r>
    </w:p>
    <w:p w14:paraId="468471A3"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75A16257"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6E29E369"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00EF8EE1"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6811148A"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326C427D"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67CED744"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7DD60EE3"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3DE09C5E"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3FA2EE97"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5533CB63" w14:textId="77777777" w:rsidR="005E13C9" w:rsidRPr="00EF5FDF" w:rsidRDefault="005E13C9" w:rsidP="005E13C9">
      <w:pPr>
        <w:rPr>
          <w:rFonts w:ascii="Times New Roman" w:hAnsi="Times New Roman" w:cs="Times New Roman"/>
          <w:lang w:eastAsia="en-US"/>
        </w:rPr>
      </w:pPr>
    </w:p>
    <w:p w14:paraId="122288F4" w14:textId="4BE7FF71" w:rsidR="005006B5" w:rsidRPr="00EF5FDF" w:rsidRDefault="006535C7" w:rsidP="006535C7">
      <w:pPr>
        <w:pStyle w:val="Caption"/>
        <w:jc w:val="center"/>
        <w:rPr>
          <w:rFonts w:ascii="Times New Roman" w:hAnsi="Times New Roman" w:cs="Times New Roman"/>
          <w:i w:val="0"/>
          <w:iCs w:val="0"/>
          <w:color w:val="000000" w:themeColor="text1"/>
          <w:sz w:val="24"/>
          <w:szCs w:val="24"/>
        </w:rPr>
      </w:pPr>
      <w:bookmarkStart w:id="62" w:name="_Toc171689127"/>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20</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Material selection settings</w:t>
      </w:r>
      <w:r w:rsidR="006D3D6F" w:rsidRPr="00EF5FDF">
        <w:rPr>
          <w:rFonts w:ascii="Times New Roman" w:hAnsi="Times New Roman" w:cs="Times New Roman"/>
          <w:i w:val="0"/>
          <w:iCs w:val="0"/>
          <w:color w:val="000000" w:themeColor="text1"/>
          <w:sz w:val="24"/>
          <w:szCs w:val="24"/>
        </w:rPr>
        <w:t xml:space="preserve"> for coil and surrounding structures</w:t>
      </w:r>
      <w:bookmarkEnd w:id="62"/>
    </w:p>
    <w:p w14:paraId="751A8D4F" w14:textId="5F25090F" w:rsidR="005006B5" w:rsidRPr="00EF5FDF" w:rsidRDefault="005E13C9" w:rsidP="005006B5">
      <w:pPr>
        <w:jc w:val="cente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lang w:eastAsia="en-US"/>
        </w:rPr>
        <mc:AlternateContent>
          <mc:Choice Requires="wpg">
            <w:drawing>
              <wp:anchor distT="0" distB="0" distL="114300" distR="114300" simplePos="0" relativeHeight="251683840" behindDoc="0" locked="0" layoutInCell="1" allowOverlap="1" wp14:anchorId="330A56CE" wp14:editId="4ED7BA5D">
                <wp:simplePos x="0" y="0"/>
                <wp:positionH relativeFrom="margin">
                  <wp:posOffset>784860</wp:posOffset>
                </wp:positionH>
                <wp:positionV relativeFrom="paragraph">
                  <wp:posOffset>262255</wp:posOffset>
                </wp:positionV>
                <wp:extent cx="4178935" cy="3363595"/>
                <wp:effectExtent l="0" t="0" r="0" b="8255"/>
                <wp:wrapThrough wrapText="bothSides">
                  <wp:wrapPolygon edited="0">
                    <wp:start x="11028" y="0"/>
                    <wp:lineTo x="0" y="612"/>
                    <wp:lineTo x="0" y="10521"/>
                    <wp:lineTo x="10733" y="11744"/>
                    <wp:lineTo x="2363" y="12233"/>
                    <wp:lineTo x="1969" y="12356"/>
                    <wp:lineTo x="1969" y="21531"/>
                    <wp:lineTo x="21465" y="21531"/>
                    <wp:lineTo x="21465" y="12233"/>
                    <wp:lineTo x="10733" y="11744"/>
                    <wp:lineTo x="16148" y="11744"/>
                    <wp:lineTo x="20776" y="10888"/>
                    <wp:lineTo x="20678" y="0"/>
                    <wp:lineTo x="11028" y="0"/>
                  </wp:wrapPolygon>
                </wp:wrapThrough>
                <wp:docPr id="28" name="Group 28"/>
                <wp:cNvGraphicFramePr/>
                <a:graphic xmlns:a="http://schemas.openxmlformats.org/drawingml/2006/main">
                  <a:graphicData uri="http://schemas.microsoft.com/office/word/2010/wordprocessingGroup">
                    <wpg:wgp>
                      <wpg:cNvGrpSpPr/>
                      <wpg:grpSpPr>
                        <a:xfrm>
                          <a:off x="0" y="0"/>
                          <a:ext cx="4178935" cy="3363595"/>
                          <a:chOff x="-765844" y="-227176"/>
                          <a:chExt cx="4444127" cy="3576432"/>
                        </a:xfrm>
                      </wpg:grpSpPr>
                      <pic:pic xmlns:pic="http://schemas.openxmlformats.org/drawingml/2006/picture">
                        <pic:nvPicPr>
                          <pic:cNvPr id="25" name="Picture 2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552548" y="-227176"/>
                            <a:ext cx="1913366" cy="1808925"/>
                          </a:xfrm>
                          <a:prstGeom prst="rect">
                            <a:avLst/>
                          </a:prstGeom>
                        </pic:spPr>
                      </pic:pic>
                      <pic:pic xmlns:pic="http://schemas.openxmlformats.org/drawingml/2006/picture">
                        <pic:nvPicPr>
                          <pic:cNvPr id="26" name="Picture 2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765844" y="-95693"/>
                            <a:ext cx="2708904" cy="1619931"/>
                          </a:xfrm>
                          <a:prstGeom prst="rect">
                            <a:avLst/>
                          </a:prstGeom>
                        </pic:spPr>
                      </pic:pic>
                      <pic:pic xmlns:pic="http://schemas.openxmlformats.org/drawingml/2006/picture">
                        <pic:nvPicPr>
                          <pic:cNvPr id="27" name="Picture 2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20382" y="1822982"/>
                            <a:ext cx="3998665" cy="15262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11278B" id="Group 28" o:spid="_x0000_s1026" style="position:absolute;margin-left:61.8pt;margin-top:20.65pt;width:329.05pt;height:264.85pt;z-index:251683840;mso-position-horizontal-relative:margin;mso-width-relative:margin;mso-height-relative:margin" coordorigin="-7658,-2271" coordsize="44441,35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">
                <v:shape id="Picture 25" o:spid="_x0000_s1027" type="#_x0000_t75" style="position:absolute;left:15525;top:-2271;width:19134;height:18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">
                  <v:imagedata r:id="rId46" o:title=""/>
                </v:shape>
                <v:shape id="Picture 26" o:spid="_x0000_s1028" type="#_x0000_t75" style="position:absolute;left:-7658;top:-956;width:2708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">
                  <v:imagedata r:id="rId47" o:title=""/>
                </v:shape>
                <v:shape id="Picture 27" o:spid="_x0000_s1029" type="#_x0000_t75" style="position:absolute;left:-3203;top:18229;width:39985;height:15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">
                  <v:imagedata r:id="rId48" o:title=""/>
                </v:shape>
                <w10:wrap type="through" anchorx="margin"/>
              </v:group>
            </w:pict>
          </mc:Fallback>
        </mc:AlternateContent>
      </w:r>
    </w:p>
    <w:p w14:paraId="385BBA69" w14:textId="4E84FE85" w:rsidR="005006B5" w:rsidRPr="00EF5FDF" w:rsidRDefault="005006B5" w:rsidP="005006B5">
      <w:pPr>
        <w:jc w:val="center"/>
        <w:rPr>
          <w:rFonts w:ascii="Times New Roman" w:hAnsi="Times New Roman" w:cs="Times New Roman"/>
          <w:color w:val="000000" w:themeColor="text1"/>
          <w:lang w:eastAsia="en-US"/>
        </w:rPr>
      </w:pPr>
    </w:p>
    <w:p w14:paraId="3537877B" w14:textId="1448D95E" w:rsidR="006D3D6F" w:rsidRPr="00EF5FDF" w:rsidRDefault="006D3D6F" w:rsidP="005006B5">
      <w:pPr>
        <w:jc w:val="center"/>
        <w:rPr>
          <w:rFonts w:ascii="Times New Roman" w:hAnsi="Times New Roman" w:cs="Times New Roman"/>
          <w:color w:val="000000" w:themeColor="text1"/>
          <w:lang w:eastAsia="en-US"/>
        </w:rPr>
      </w:pPr>
    </w:p>
    <w:p w14:paraId="0F2DDC53" w14:textId="77777777"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1AC0AFD3" w14:textId="77777777"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635AE312" w14:textId="77777777"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39AFD890" w14:textId="77777777"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580F7C3C" w14:textId="77777777"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5599E39F" w14:textId="77777777" w:rsidR="005E13C9" w:rsidRPr="00EF5FDF" w:rsidRDefault="005E13C9" w:rsidP="005E13C9">
      <w:pPr>
        <w:rPr>
          <w:rFonts w:ascii="Times New Roman" w:hAnsi="Times New Roman" w:cs="Times New Roman"/>
          <w:lang w:eastAsia="en-US"/>
        </w:rPr>
      </w:pPr>
    </w:p>
    <w:p w14:paraId="1C8E4B94" w14:textId="77777777" w:rsidR="005E13C9" w:rsidRPr="00EF5FDF" w:rsidRDefault="005E13C9" w:rsidP="005E13C9">
      <w:pPr>
        <w:rPr>
          <w:rFonts w:ascii="Times New Roman" w:hAnsi="Times New Roman" w:cs="Times New Roman"/>
          <w:lang w:eastAsia="en-US"/>
        </w:rPr>
      </w:pPr>
    </w:p>
    <w:p w14:paraId="1689CACC" w14:textId="77777777" w:rsidR="005E13C9" w:rsidRPr="00EF5FDF" w:rsidRDefault="005E13C9" w:rsidP="005E13C9">
      <w:pPr>
        <w:rPr>
          <w:rFonts w:ascii="Times New Roman" w:hAnsi="Times New Roman" w:cs="Times New Roman"/>
          <w:lang w:eastAsia="en-US"/>
        </w:rPr>
      </w:pPr>
    </w:p>
    <w:p w14:paraId="0825FA46" w14:textId="77777777" w:rsidR="005E13C9" w:rsidRPr="00EF5FDF" w:rsidRDefault="005E13C9" w:rsidP="005E13C9">
      <w:pPr>
        <w:rPr>
          <w:rFonts w:ascii="Times New Roman" w:hAnsi="Times New Roman" w:cs="Times New Roman"/>
          <w:lang w:eastAsia="en-US"/>
        </w:rPr>
      </w:pPr>
    </w:p>
    <w:p w14:paraId="4A618B78" w14:textId="77777777" w:rsidR="005E13C9" w:rsidRPr="00EF5FDF" w:rsidRDefault="005E13C9" w:rsidP="005E13C9">
      <w:pPr>
        <w:pStyle w:val="Caption"/>
        <w:rPr>
          <w:rFonts w:ascii="Times New Roman" w:hAnsi="Times New Roman" w:cs="Times New Roman"/>
          <w:i w:val="0"/>
          <w:iCs w:val="0"/>
          <w:color w:val="000000" w:themeColor="text1"/>
          <w:sz w:val="24"/>
          <w:szCs w:val="24"/>
        </w:rPr>
      </w:pPr>
    </w:p>
    <w:p w14:paraId="3515AA66" w14:textId="27930750" w:rsidR="005E13C9" w:rsidRPr="00EF5FDF" w:rsidRDefault="006D3D6F" w:rsidP="005E13C9">
      <w:pPr>
        <w:pStyle w:val="Caption"/>
        <w:jc w:val="center"/>
        <w:rPr>
          <w:rFonts w:ascii="Times New Roman" w:hAnsi="Times New Roman" w:cs="Times New Roman"/>
          <w:i w:val="0"/>
          <w:iCs w:val="0"/>
          <w:color w:val="000000" w:themeColor="text1"/>
          <w:sz w:val="24"/>
          <w:szCs w:val="24"/>
        </w:rPr>
      </w:pPr>
      <w:bookmarkStart w:id="63" w:name="_Toc171689128"/>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color w:val="000000" w:themeColor="text1"/>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color w:val="000000" w:themeColor="text1"/>
        </w:rPr>
        <w:fldChar w:fldCharType="separate"/>
      </w:r>
      <w:r w:rsidR="008C64AA">
        <w:rPr>
          <w:rFonts w:ascii="Times New Roman" w:hAnsi="Times New Roman" w:cs="Times New Roman"/>
          <w:i w:val="0"/>
          <w:iCs w:val="0"/>
          <w:noProof/>
          <w:color w:val="000000" w:themeColor="text1"/>
          <w:sz w:val="24"/>
          <w:szCs w:val="24"/>
        </w:rPr>
        <w:t>21</w:t>
      </w:r>
      <w:r w:rsidRPr="00EF5FDF">
        <w:rPr>
          <w:rFonts w:ascii="Times New Roman" w:hAnsi="Times New Roman" w:cs="Times New Roman"/>
          <w:color w:val="000000" w:themeColor="text1"/>
        </w:rPr>
        <w:fldChar w:fldCharType="end"/>
      </w:r>
      <w:r w:rsidRPr="00EF5FDF">
        <w:rPr>
          <w:rFonts w:ascii="Times New Roman" w:hAnsi="Times New Roman" w:cs="Times New Roman"/>
          <w:i w:val="0"/>
          <w:iCs w:val="0"/>
          <w:color w:val="000000" w:themeColor="text1"/>
          <w:sz w:val="24"/>
          <w:szCs w:val="24"/>
        </w:rPr>
        <w:t xml:space="preserve">. Material selection settings for </w:t>
      </w:r>
      <w:r w:rsidR="00421EB5" w:rsidRPr="00EF5FDF">
        <w:rPr>
          <w:rFonts w:ascii="Times New Roman" w:hAnsi="Times New Roman" w:cs="Times New Roman"/>
          <w:i w:val="0"/>
          <w:iCs w:val="0"/>
          <w:color w:val="000000" w:themeColor="text1"/>
          <w:sz w:val="24"/>
          <w:szCs w:val="24"/>
        </w:rPr>
        <w:t>porous media</w:t>
      </w:r>
      <w:bookmarkEnd w:id="63"/>
    </w:p>
    <w:p w14:paraId="52CBB4C7" w14:textId="3CC8A413" w:rsidR="006D3D6F" w:rsidRPr="00EF5FDF" w:rsidRDefault="005E13C9" w:rsidP="00355725">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lang w:eastAsia="en-US"/>
        </w:rPr>
        <w:lastRenderedPageBreak/>
        <mc:AlternateContent>
          <mc:Choice Requires="wpg">
            <w:drawing>
              <wp:anchor distT="0" distB="0" distL="114300" distR="114300" simplePos="0" relativeHeight="251687936" behindDoc="0" locked="0" layoutInCell="1" allowOverlap="1" wp14:anchorId="784B47A3" wp14:editId="19DD0363">
                <wp:simplePos x="0" y="0"/>
                <wp:positionH relativeFrom="margin">
                  <wp:align>center</wp:align>
                </wp:positionH>
                <wp:positionV relativeFrom="paragraph">
                  <wp:posOffset>72213</wp:posOffset>
                </wp:positionV>
                <wp:extent cx="4314825" cy="2913144"/>
                <wp:effectExtent l="0" t="0" r="9525" b="1905"/>
                <wp:wrapThrough wrapText="bothSides">
                  <wp:wrapPolygon edited="0">
                    <wp:start x="12779" y="0"/>
                    <wp:lineTo x="0" y="1413"/>
                    <wp:lineTo x="0" y="13421"/>
                    <wp:lineTo x="12779" y="13562"/>
                    <wp:lineTo x="0" y="15116"/>
                    <wp:lineTo x="0" y="21473"/>
                    <wp:lineTo x="21552" y="21473"/>
                    <wp:lineTo x="21552" y="15257"/>
                    <wp:lineTo x="20980" y="13562"/>
                    <wp:lineTo x="20980" y="0"/>
                    <wp:lineTo x="12779" y="0"/>
                  </wp:wrapPolygon>
                </wp:wrapThrough>
                <wp:docPr id="3095" name="Group 3095"/>
                <wp:cNvGraphicFramePr/>
                <a:graphic xmlns:a="http://schemas.openxmlformats.org/drawingml/2006/main">
                  <a:graphicData uri="http://schemas.microsoft.com/office/word/2010/wordprocessingGroup">
                    <wpg:wgp>
                      <wpg:cNvGrpSpPr/>
                      <wpg:grpSpPr>
                        <a:xfrm>
                          <a:off x="0" y="0"/>
                          <a:ext cx="4314825" cy="2913144"/>
                          <a:chOff x="148857" y="-10633"/>
                          <a:chExt cx="4314825" cy="2913144"/>
                        </a:xfrm>
                      </wpg:grpSpPr>
                      <pic:pic xmlns:pic="http://schemas.openxmlformats.org/drawingml/2006/picture">
                        <pic:nvPicPr>
                          <pic:cNvPr id="29" name="Picture 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732567" y="-10633"/>
                            <a:ext cx="1583690" cy="1889760"/>
                          </a:xfrm>
                          <a:prstGeom prst="rect">
                            <a:avLst/>
                          </a:prstGeom>
                        </pic:spPr>
                      </pic:pic>
                      <pic:pic xmlns:pic="http://schemas.openxmlformats.org/drawingml/2006/picture">
                        <pic:nvPicPr>
                          <pic:cNvPr id="30" name="Picture 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48857" y="191386"/>
                            <a:ext cx="2566670" cy="1604645"/>
                          </a:xfrm>
                          <a:prstGeom prst="rect">
                            <a:avLst/>
                          </a:prstGeom>
                        </pic:spPr>
                      </pic:pic>
                      <pic:pic xmlns:pic="http://schemas.openxmlformats.org/drawingml/2006/picture">
                        <pic:nvPicPr>
                          <pic:cNvPr id="31" name="Picture 3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48857" y="2041451"/>
                            <a:ext cx="4314825" cy="861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F9EAB6" id="Group 3095" o:spid="_x0000_s1026" style="position:absolute;margin-left:0;margin-top:5.7pt;width:339.75pt;height:229.4pt;z-index:251687936;mso-position-horizontal:center;mso-position-horizontal-relative:margin;mso-width-relative:margin;mso-height-relative:margin" coordorigin="1488,-106" coordsize="43148,29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">
                <v:shape id="Picture 29" o:spid="_x0000_s1027" type="#_x0000_t75" style="position:absolute;left:27325;top:-106;width:15837;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">
                  <v:imagedata r:id="rId52" o:title=""/>
                </v:shape>
                <v:shape id="Picture 30" o:spid="_x0000_s1028" type="#_x0000_t75" style="position:absolute;left:1488;top:1913;width:25667;height:1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">
                  <v:imagedata r:id="rId53" o:title=""/>
                </v:shape>
                <v:shape id="Picture 31" o:spid="_x0000_s1029" type="#_x0000_t75" style="position:absolute;left:1488;top:20414;width:43148;height: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">
                  <v:imagedata r:id="rId54" o:title=""/>
                </v:shape>
                <w10:wrap type="through" anchorx="margin"/>
              </v:group>
            </w:pict>
          </mc:Fallback>
        </mc:AlternateContent>
      </w:r>
    </w:p>
    <w:p w14:paraId="610F7A75" w14:textId="0370DAF1" w:rsidR="00421EB5" w:rsidRPr="00EF5FDF" w:rsidRDefault="00421EB5" w:rsidP="005006B5">
      <w:pPr>
        <w:jc w:val="center"/>
        <w:rPr>
          <w:rFonts w:ascii="Times New Roman" w:hAnsi="Times New Roman" w:cs="Times New Roman"/>
          <w:color w:val="000000" w:themeColor="text1"/>
          <w:lang w:eastAsia="en-US"/>
        </w:rPr>
      </w:pPr>
    </w:p>
    <w:p w14:paraId="226F288B" w14:textId="504DFCD2" w:rsidR="00421EB5" w:rsidRPr="00EF5FDF" w:rsidRDefault="00421EB5" w:rsidP="005006B5">
      <w:pPr>
        <w:jc w:val="center"/>
        <w:rPr>
          <w:rFonts w:ascii="Times New Roman" w:hAnsi="Times New Roman" w:cs="Times New Roman"/>
          <w:color w:val="000000" w:themeColor="text1"/>
          <w:lang w:eastAsia="en-US"/>
        </w:rPr>
      </w:pPr>
    </w:p>
    <w:p w14:paraId="66ECFEF0" w14:textId="573EB2AE" w:rsidR="00421EB5" w:rsidRPr="00EF5FDF" w:rsidRDefault="00421EB5" w:rsidP="005006B5">
      <w:pPr>
        <w:jc w:val="center"/>
        <w:rPr>
          <w:rFonts w:ascii="Times New Roman" w:hAnsi="Times New Roman" w:cs="Times New Roman"/>
          <w:color w:val="000000" w:themeColor="text1"/>
          <w:lang w:eastAsia="en-US"/>
        </w:rPr>
      </w:pPr>
    </w:p>
    <w:p w14:paraId="232EBFEB" w14:textId="46633BBF"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3EF3ADE1" w14:textId="77777777"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4BF5BD8F" w14:textId="04EC87EB"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1F4A5693" w14:textId="48837C93"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40512737" w14:textId="4D236801"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13BCF23F" w14:textId="77777777"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480331A3" w14:textId="77777777" w:rsidR="005E13C9" w:rsidRPr="00EF5FDF" w:rsidRDefault="005E13C9" w:rsidP="006D3D6F">
      <w:pPr>
        <w:pStyle w:val="Caption"/>
        <w:jc w:val="center"/>
        <w:rPr>
          <w:rFonts w:ascii="Times New Roman" w:hAnsi="Times New Roman" w:cs="Times New Roman"/>
          <w:i w:val="0"/>
          <w:iCs w:val="0"/>
          <w:color w:val="000000" w:themeColor="text1"/>
          <w:sz w:val="24"/>
          <w:szCs w:val="24"/>
        </w:rPr>
      </w:pPr>
    </w:p>
    <w:p w14:paraId="6934FB11" w14:textId="260226E2" w:rsidR="006D3D6F" w:rsidRPr="00EF5FDF" w:rsidRDefault="006D3D6F" w:rsidP="006D3D6F">
      <w:pPr>
        <w:pStyle w:val="Caption"/>
        <w:jc w:val="center"/>
        <w:rPr>
          <w:rFonts w:ascii="Times New Roman" w:hAnsi="Times New Roman" w:cs="Times New Roman"/>
          <w:i w:val="0"/>
          <w:iCs w:val="0"/>
          <w:color w:val="000000" w:themeColor="text1"/>
          <w:sz w:val="24"/>
          <w:szCs w:val="24"/>
        </w:rPr>
      </w:pPr>
      <w:bookmarkStart w:id="64" w:name="_Toc171689129"/>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color w:val="000000" w:themeColor="text1"/>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color w:val="000000" w:themeColor="text1"/>
        </w:rPr>
        <w:fldChar w:fldCharType="separate"/>
      </w:r>
      <w:r w:rsidR="008C64AA">
        <w:rPr>
          <w:rFonts w:ascii="Times New Roman" w:hAnsi="Times New Roman" w:cs="Times New Roman"/>
          <w:i w:val="0"/>
          <w:iCs w:val="0"/>
          <w:noProof/>
          <w:color w:val="000000" w:themeColor="text1"/>
          <w:sz w:val="24"/>
          <w:szCs w:val="24"/>
        </w:rPr>
        <w:t>22</w:t>
      </w:r>
      <w:r w:rsidRPr="00EF5FDF">
        <w:rPr>
          <w:rFonts w:ascii="Times New Roman" w:hAnsi="Times New Roman" w:cs="Times New Roman"/>
          <w:color w:val="000000" w:themeColor="text1"/>
        </w:rPr>
        <w:fldChar w:fldCharType="end"/>
      </w:r>
      <w:r w:rsidRPr="00EF5FDF">
        <w:rPr>
          <w:rFonts w:ascii="Times New Roman" w:hAnsi="Times New Roman" w:cs="Times New Roman"/>
          <w:i w:val="0"/>
          <w:iCs w:val="0"/>
          <w:color w:val="000000" w:themeColor="text1"/>
          <w:sz w:val="24"/>
          <w:szCs w:val="24"/>
        </w:rPr>
        <w:t xml:space="preserve">. Material selection settings for </w:t>
      </w:r>
      <w:r w:rsidR="00421EB5" w:rsidRPr="00EF5FDF">
        <w:rPr>
          <w:rFonts w:ascii="Times New Roman" w:hAnsi="Times New Roman" w:cs="Times New Roman"/>
          <w:i w:val="0"/>
          <w:iCs w:val="0"/>
          <w:color w:val="000000" w:themeColor="text1"/>
          <w:sz w:val="24"/>
          <w:szCs w:val="24"/>
        </w:rPr>
        <w:t>2-phase flow (</w:t>
      </w:r>
      <w:r w:rsidRPr="00EF5FDF">
        <w:rPr>
          <w:rFonts w:ascii="Times New Roman" w:hAnsi="Times New Roman" w:cs="Times New Roman"/>
          <w:i w:val="0"/>
          <w:iCs w:val="0"/>
          <w:color w:val="000000" w:themeColor="text1"/>
          <w:sz w:val="24"/>
          <w:szCs w:val="24"/>
        </w:rPr>
        <w:t>ferrofluid</w:t>
      </w:r>
      <w:r w:rsidR="00421EB5" w:rsidRPr="00EF5FDF">
        <w:rPr>
          <w:rFonts w:ascii="Times New Roman" w:hAnsi="Times New Roman" w:cs="Times New Roman"/>
          <w:i w:val="0"/>
          <w:iCs w:val="0"/>
          <w:color w:val="000000" w:themeColor="text1"/>
          <w:sz w:val="24"/>
          <w:szCs w:val="24"/>
        </w:rPr>
        <w:t xml:space="preserve"> and air)</w:t>
      </w:r>
      <w:bookmarkEnd w:id="64"/>
    </w:p>
    <w:p w14:paraId="07C64539" w14:textId="77777777" w:rsidR="005E13C9" w:rsidRPr="00EF5FDF" w:rsidRDefault="005E13C9" w:rsidP="00355725">
      <w:pPr>
        <w:rPr>
          <w:rFonts w:ascii="Times New Roman" w:hAnsi="Times New Roman" w:cs="Times New Roman"/>
          <w:color w:val="000000" w:themeColor="text1"/>
          <w:lang w:eastAsia="en-US"/>
        </w:rPr>
      </w:pPr>
    </w:p>
    <w:p w14:paraId="0F65F235" w14:textId="77777777" w:rsidR="005E13C9" w:rsidRPr="00EF5FDF" w:rsidRDefault="005E13C9" w:rsidP="00355725">
      <w:pPr>
        <w:rPr>
          <w:rFonts w:ascii="Times New Roman" w:hAnsi="Times New Roman" w:cs="Times New Roman"/>
          <w:color w:val="000000" w:themeColor="text1"/>
          <w:lang w:eastAsia="en-US"/>
        </w:rPr>
      </w:pPr>
    </w:p>
    <w:p w14:paraId="6AE08BAA" w14:textId="77777777" w:rsidR="005E13C9" w:rsidRPr="00EF5FDF" w:rsidRDefault="005E13C9" w:rsidP="00355725">
      <w:pPr>
        <w:rPr>
          <w:rFonts w:ascii="Times New Roman" w:hAnsi="Times New Roman" w:cs="Times New Roman"/>
          <w:color w:val="000000" w:themeColor="text1"/>
          <w:lang w:eastAsia="en-US"/>
        </w:rPr>
      </w:pPr>
    </w:p>
    <w:p w14:paraId="1078D04C" w14:textId="77777777" w:rsidR="005E13C9" w:rsidRPr="00EF5FDF" w:rsidRDefault="005E13C9" w:rsidP="00355725">
      <w:pPr>
        <w:rPr>
          <w:rFonts w:ascii="Times New Roman" w:hAnsi="Times New Roman" w:cs="Times New Roman"/>
          <w:color w:val="000000" w:themeColor="text1"/>
          <w:lang w:eastAsia="en-US"/>
        </w:rPr>
      </w:pPr>
    </w:p>
    <w:p w14:paraId="581E57B9" w14:textId="77777777" w:rsidR="005E13C9" w:rsidRPr="00EF5FDF" w:rsidRDefault="005E13C9" w:rsidP="00355725">
      <w:pPr>
        <w:rPr>
          <w:rFonts w:ascii="Times New Roman" w:hAnsi="Times New Roman" w:cs="Times New Roman"/>
          <w:color w:val="000000" w:themeColor="text1"/>
          <w:lang w:eastAsia="en-US"/>
        </w:rPr>
      </w:pPr>
    </w:p>
    <w:p w14:paraId="7D2FB997" w14:textId="77777777" w:rsidR="005E13C9" w:rsidRPr="00EF5FDF" w:rsidRDefault="005E13C9" w:rsidP="00355725">
      <w:pPr>
        <w:rPr>
          <w:rFonts w:ascii="Times New Roman" w:hAnsi="Times New Roman" w:cs="Times New Roman"/>
          <w:color w:val="000000" w:themeColor="text1"/>
          <w:lang w:eastAsia="en-US"/>
        </w:rPr>
      </w:pPr>
    </w:p>
    <w:p w14:paraId="4BB20944" w14:textId="77777777" w:rsidR="005E13C9" w:rsidRPr="00EF5FDF" w:rsidRDefault="005E13C9" w:rsidP="00355725">
      <w:pPr>
        <w:rPr>
          <w:rFonts w:ascii="Times New Roman" w:hAnsi="Times New Roman" w:cs="Times New Roman"/>
          <w:color w:val="000000" w:themeColor="text1"/>
          <w:lang w:eastAsia="en-US"/>
        </w:rPr>
      </w:pPr>
    </w:p>
    <w:p w14:paraId="7416FCEA" w14:textId="77777777" w:rsidR="005E13C9" w:rsidRPr="00EF5FDF" w:rsidRDefault="005E13C9" w:rsidP="00355725">
      <w:pPr>
        <w:rPr>
          <w:rFonts w:ascii="Times New Roman" w:hAnsi="Times New Roman" w:cs="Times New Roman"/>
          <w:color w:val="000000" w:themeColor="text1"/>
          <w:lang w:eastAsia="en-US"/>
        </w:rPr>
      </w:pPr>
    </w:p>
    <w:p w14:paraId="40C14B6F" w14:textId="77777777" w:rsidR="005E13C9" w:rsidRPr="00EF5FDF" w:rsidRDefault="005E13C9" w:rsidP="00355725">
      <w:pPr>
        <w:rPr>
          <w:rFonts w:ascii="Times New Roman" w:hAnsi="Times New Roman" w:cs="Times New Roman"/>
          <w:color w:val="000000" w:themeColor="text1"/>
          <w:lang w:eastAsia="en-US"/>
        </w:rPr>
      </w:pPr>
    </w:p>
    <w:p w14:paraId="58061866" w14:textId="77777777" w:rsidR="005E13C9" w:rsidRPr="00EF5FDF" w:rsidRDefault="005E13C9" w:rsidP="00355725">
      <w:pPr>
        <w:rPr>
          <w:rFonts w:ascii="Times New Roman" w:hAnsi="Times New Roman" w:cs="Times New Roman"/>
          <w:color w:val="000000" w:themeColor="text1"/>
          <w:lang w:eastAsia="en-US"/>
        </w:rPr>
      </w:pPr>
    </w:p>
    <w:p w14:paraId="2A5E020A" w14:textId="77777777" w:rsidR="005E13C9" w:rsidRPr="00EF5FDF" w:rsidRDefault="005E13C9" w:rsidP="00355725">
      <w:pPr>
        <w:rPr>
          <w:rFonts w:ascii="Times New Roman" w:hAnsi="Times New Roman" w:cs="Times New Roman"/>
          <w:color w:val="000000" w:themeColor="text1"/>
          <w:lang w:eastAsia="en-US"/>
        </w:rPr>
      </w:pPr>
    </w:p>
    <w:p w14:paraId="4270CDF2" w14:textId="7CE2F856" w:rsidR="00355725" w:rsidRPr="00EF5FDF" w:rsidRDefault="005E13C9" w:rsidP="00355725">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lastRenderedPageBreak/>
        <w:drawing>
          <wp:anchor distT="0" distB="0" distL="114300" distR="114300" simplePos="0" relativeHeight="251689984" behindDoc="0" locked="0" layoutInCell="1" allowOverlap="1" wp14:anchorId="7D5C2EAD" wp14:editId="24CAF9C7">
            <wp:simplePos x="0" y="0"/>
            <wp:positionH relativeFrom="margin">
              <wp:posOffset>2923836</wp:posOffset>
            </wp:positionH>
            <wp:positionV relativeFrom="paragraph">
              <wp:posOffset>218750</wp:posOffset>
            </wp:positionV>
            <wp:extent cx="1726507" cy="2105342"/>
            <wp:effectExtent l="0" t="0" r="7620" b="0"/>
            <wp:wrapThrough wrapText="bothSides">
              <wp:wrapPolygon edited="0">
                <wp:start x="0" y="0"/>
                <wp:lineTo x="0" y="21307"/>
                <wp:lineTo x="21457" y="21307"/>
                <wp:lineTo x="21457" y="0"/>
                <wp:lineTo x="0" y="0"/>
              </wp:wrapPolygon>
            </wp:wrapThrough>
            <wp:docPr id="1961741412" name="Picture 19617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6507" cy="2105342"/>
                    </a:xfrm>
                    <a:prstGeom prst="rect">
                      <a:avLst/>
                    </a:prstGeom>
                  </pic:spPr>
                </pic:pic>
              </a:graphicData>
            </a:graphic>
            <wp14:sizeRelH relativeFrom="margin">
              <wp14:pctWidth>0</wp14:pctWidth>
            </wp14:sizeRelH>
            <wp14:sizeRelV relativeFrom="margin">
              <wp14:pctHeight>0</wp14:pctHeight>
            </wp14:sizeRelV>
          </wp:anchor>
        </w:drawing>
      </w:r>
    </w:p>
    <w:p w14:paraId="17E1F197" w14:textId="223622E5" w:rsidR="00DD1E27" w:rsidRPr="00EF5FDF" w:rsidRDefault="00DD1E27" w:rsidP="00DD1E27">
      <w:pPr>
        <w:rPr>
          <w:rFonts w:ascii="Times New Roman" w:hAnsi="Times New Roman" w:cs="Times New Roman"/>
          <w:color w:val="000000" w:themeColor="text1"/>
          <w:lang w:eastAsia="en-US"/>
        </w:rPr>
      </w:pPr>
    </w:p>
    <w:p w14:paraId="17D09C7B" w14:textId="26FA53D0" w:rsidR="00DD1E27" w:rsidRPr="00EF5FDF" w:rsidRDefault="005E13C9" w:rsidP="00DD1E27">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688960" behindDoc="0" locked="0" layoutInCell="1" allowOverlap="1" wp14:anchorId="29AED340" wp14:editId="3EFFB8CB">
            <wp:simplePos x="0" y="0"/>
            <wp:positionH relativeFrom="column">
              <wp:posOffset>836945</wp:posOffset>
            </wp:positionH>
            <wp:positionV relativeFrom="paragraph">
              <wp:posOffset>136835</wp:posOffset>
            </wp:positionV>
            <wp:extent cx="2170195" cy="1564375"/>
            <wp:effectExtent l="0" t="0" r="1905" b="0"/>
            <wp:wrapThrough wrapText="bothSides">
              <wp:wrapPolygon edited="0">
                <wp:start x="0" y="0"/>
                <wp:lineTo x="0" y="21311"/>
                <wp:lineTo x="21429" y="21311"/>
                <wp:lineTo x="21429" y="0"/>
                <wp:lineTo x="0" y="0"/>
              </wp:wrapPolygon>
            </wp:wrapThrough>
            <wp:docPr id="1961741411" name="Picture 196174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1411" name="Picture 196174141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170195" cy="1564375"/>
                    </a:xfrm>
                    <a:prstGeom prst="rect">
                      <a:avLst/>
                    </a:prstGeom>
                  </pic:spPr>
                </pic:pic>
              </a:graphicData>
            </a:graphic>
            <wp14:sizeRelH relativeFrom="margin">
              <wp14:pctWidth>0</wp14:pctWidth>
            </wp14:sizeRelH>
            <wp14:sizeRelV relativeFrom="margin">
              <wp14:pctHeight>0</wp14:pctHeight>
            </wp14:sizeRelV>
          </wp:anchor>
        </w:drawing>
      </w:r>
    </w:p>
    <w:p w14:paraId="5F30E057" w14:textId="224AB479" w:rsidR="006D3D6F" w:rsidRPr="00EF5FDF" w:rsidRDefault="006D3D6F" w:rsidP="005006B5">
      <w:pPr>
        <w:jc w:val="center"/>
        <w:rPr>
          <w:rFonts w:ascii="Times New Roman" w:hAnsi="Times New Roman" w:cs="Times New Roman"/>
          <w:color w:val="000000" w:themeColor="text1"/>
          <w:lang w:eastAsia="en-US"/>
        </w:rPr>
      </w:pPr>
    </w:p>
    <w:p w14:paraId="5E41CCD3" w14:textId="7A1A90BB" w:rsidR="005006B5" w:rsidRPr="00EF5FDF" w:rsidRDefault="005006B5" w:rsidP="005006B5">
      <w:pPr>
        <w:jc w:val="center"/>
        <w:rPr>
          <w:rFonts w:ascii="Times New Roman" w:hAnsi="Times New Roman" w:cs="Times New Roman"/>
          <w:color w:val="000000" w:themeColor="text1"/>
          <w:lang w:eastAsia="en-US"/>
        </w:rPr>
      </w:pPr>
    </w:p>
    <w:p w14:paraId="46435AC5" w14:textId="77777777" w:rsidR="00355725" w:rsidRPr="00EF5FDF" w:rsidRDefault="00355725" w:rsidP="00DD1E27">
      <w:pPr>
        <w:pStyle w:val="Caption"/>
        <w:jc w:val="center"/>
        <w:rPr>
          <w:rFonts w:ascii="Times New Roman" w:hAnsi="Times New Roman" w:cs="Times New Roman"/>
          <w:i w:val="0"/>
          <w:iCs w:val="0"/>
          <w:color w:val="000000" w:themeColor="text1"/>
          <w:sz w:val="24"/>
          <w:szCs w:val="24"/>
        </w:rPr>
      </w:pPr>
    </w:p>
    <w:p w14:paraId="4D113E69" w14:textId="04E535E8" w:rsidR="00355725" w:rsidRPr="00EF5FDF" w:rsidRDefault="00355725" w:rsidP="00DD1E27">
      <w:pPr>
        <w:pStyle w:val="Caption"/>
        <w:jc w:val="center"/>
        <w:rPr>
          <w:rFonts w:ascii="Times New Roman" w:hAnsi="Times New Roman" w:cs="Times New Roman"/>
          <w:i w:val="0"/>
          <w:iCs w:val="0"/>
          <w:color w:val="000000" w:themeColor="text1"/>
          <w:sz w:val="24"/>
          <w:szCs w:val="24"/>
        </w:rPr>
      </w:pPr>
    </w:p>
    <w:p w14:paraId="3380B305" w14:textId="4CA6BBFB" w:rsidR="00355725" w:rsidRPr="00EF5FDF" w:rsidRDefault="00355725" w:rsidP="00DD1E27">
      <w:pPr>
        <w:pStyle w:val="Caption"/>
        <w:jc w:val="center"/>
        <w:rPr>
          <w:rFonts w:ascii="Times New Roman" w:hAnsi="Times New Roman" w:cs="Times New Roman"/>
          <w:i w:val="0"/>
          <w:iCs w:val="0"/>
          <w:color w:val="000000" w:themeColor="text1"/>
          <w:sz w:val="24"/>
          <w:szCs w:val="24"/>
        </w:rPr>
      </w:pPr>
    </w:p>
    <w:p w14:paraId="7348527D" w14:textId="7BEB23F3" w:rsidR="00355725" w:rsidRPr="00EF5FDF" w:rsidRDefault="005E13C9" w:rsidP="00DD1E27">
      <w:pPr>
        <w:pStyle w:val="Caption"/>
        <w:jc w:val="center"/>
        <w:rPr>
          <w:rFonts w:ascii="Times New Roman" w:hAnsi="Times New Roman" w:cs="Times New Roman"/>
          <w:i w:val="0"/>
          <w:iCs w:val="0"/>
          <w:color w:val="000000" w:themeColor="text1"/>
          <w:sz w:val="24"/>
          <w:szCs w:val="24"/>
        </w:rPr>
      </w:pPr>
      <w:r w:rsidRPr="00EF5FDF">
        <w:rPr>
          <w:rFonts w:ascii="Times New Roman" w:hAnsi="Times New Roman" w:cs="Times New Roman"/>
          <w:noProof/>
          <w:color w:val="000000" w:themeColor="text1"/>
        </w:rPr>
        <w:drawing>
          <wp:anchor distT="0" distB="0" distL="114300" distR="114300" simplePos="0" relativeHeight="251691008" behindDoc="0" locked="0" layoutInCell="1" allowOverlap="1" wp14:anchorId="2D22B29D" wp14:editId="55B818E0">
            <wp:simplePos x="0" y="0"/>
            <wp:positionH relativeFrom="margin">
              <wp:posOffset>1190625</wp:posOffset>
            </wp:positionH>
            <wp:positionV relativeFrom="paragraph">
              <wp:posOffset>222885</wp:posOffset>
            </wp:positionV>
            <wp:extent cx="3338195" cy="3822065"/>
            <wp:effectExtent l="0" t="0" r="0" b="6985"/>
            <wp:wrapThrough wrapText="bothSides">
              <wp:wrapPolygon edited="0">
                <wp:start x="0" y="0"/>
                <wp:lineTo x="0" y="21532"/>
                <wp:lineTo x="21448" y="21532"/>
                <wp:lineTo x="21448" y="0"/>
                <wp:lineTo x="0" y="0"/>
              </wp:wrapPolygon>
            </wp:wrapThrough>
            <wp:docPr id="1961741410" name="Picture 196174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38195" cy="3822065"/>
                    </a:xfrm>
                    <a:prstGeom prst="rect">
                      <a:avLst/>
                    </a:prstGeom>
                  </pic:spPr>
                </pic:pic>
              </a:graphicData>
            </a:graphic>
            <wp14:sizeRelH relativeFrom="margin">
              <wp14:pctWidth>0</wp14:pctWidth>
            </wp14:sizeRelH>
            <wp14:sizeRelV relativeFrom="margin">
              <wp14:pctHeight>0</wp14:pctHeight>
            </wp14:sizeRelV>
          </wp:anchor>
        </w:drawing>
      </w:r>
    </w:p>
    <w:p w14:paraId="018626BB" w14:textId="454B7C44" w:rsidR="005E13C9" w:rsidRPr="00EF5FDF" w:rsidRDefault="005E13C9" w:rsidP="00DD1E27">
      <w:pPr>
        <w:pStyle w:val="Caption"/>
        <w:jc w:val="center"/>
        <w:rPr>
          <w:rFonts w:ascii="Times New Roman" w:hAnsi="Times New Roman" w:cs="Times New Roman"/>
          <w:i w:val="0"/>
          <w:iCs w:val="0"/>
          <w:color w:val="000000" w:themeColor="text1"/>
          <w:sz w:val="24"/>
          <w:szCs w:val="24"/>
        </w:rPr>
      </w:pPr>
    </w:p>
    <w:p w14:paraId="1935CA8A" w14:textId="77777777" w:rsidR="005E13C9" w:rsidRPr="00EF5FDF" w:rsidRDefault="005E13C9" w:rsidP="00DD1E27">
      <w:pPr>
        <w:pStyle w:val="Caption"/>
        <w:jc w:val="center"/>
        <w:rPr>
          <w:rFonts w:ascii="Times New Roman" w:hAnsi="Times New Roman" w:cs="Times New Roman"/>
          <w:i w:val="0"/>
          <w:iCs w:val="0"/>
          <w:color w:val="000000" w:themeColor="text1"/>
          <w:sz w:val="24"/>
          <w:szCs w:val="24"/>
        </w:rPr>
      </w:pPr>
    </w:p>
    <w:p w14:paraId="220F3906" w14:textId="77777777" w:rsidR="005E13C9" w:rsidRPr="00EF5FDF" w:rsidRDefault="005E13C9" w:rsidP="00DD1E27">
      <w:pPr>
        <w:pStyle w:val="Caption"/>
        <w:jc w:val="center"/>
        <w:rPr>
          <w:rFonts w:ascii="Times New Roman" w:hAnsi="Times New Roman" w:cs="Times New Roman"/>
          <w:i w:val="0"/>
          <w:iCs w:val="0"/>
          <w:color w:val="000000" w:themeColor="text1"/>
          <w:sz w:val="24"/>
          <w:szCs w:val="24"/>
        </w:rPr>
      </w:pPr>
    </w:p>
    <w:p w14:paraId="771A2616" w14:textId="77777777" w:rsidR="005E13C9" w:rsidRPr="00EF5FDF" w:rsidRDefault="005E13C9" w:rsidP="00DD1E27">
      <w:pPr>
        <w:pStyle w:val="Caption"/>
        <w:jc w:val="center"/>
        <w:rPr>
          <w:rFonts w:ascii="Times New Roman" w:hAnsi="Times New Roman" w:cs="Times New Roman"/>
          <w:i w:val="0"/>
          <w:iCs w:val="0"/>
          <w:color w:val="000000" w:themeColor="text1"/>
          <w:sz w:val="24"/>
          <w:szCs w:val="24"/>
        </w:rPr>
      </w:pPr>
    </w:p>
    <w:p w14:paraId="06006BF3" w14:textId="77777777" w:rsidR="005E13C9" w:rsidRPr="00EF5FDF" w:rsidRDefault="005E13C9" w:rsidP="00DD1E27">
      <w:pPr>
        <w:pStyle w:val="Caption"/>
        <w:jc w:val="center"/>
        <w:rPr>
          <w:rFonts w:ascii="Times New Roman" w:hAnsi="Times New Roman" w:cs="Times New Roman"/>
          <w:i w:val="0"/>
          <w:iCs w:val="0"/>
          <w:color w:val="000000" w:themeColor="text1"/>
          <w:sz w:val="24"/>
          <w:szCs w:val="24"/>
        </w:rPr>
      </w:pPr>
    </w:p>
    <w:p w14:paraId="56D80C7D" w14:textId="77777777" w:rsidR="005E13C9" w:rsidRPr="00EF5FDF" w:rsidRDefault="005E13C9" w:rsidP="005E13C9">
      <w:pPr>
        <w:rPr>
          <w:rFonts w:ascii="Times New Roman" w:hAnsi="Times New Roman" w:cs="Times New Roman"/>
          <w:lang w:eastAsia="en-US"/>
        </w:rPr>
      </w:pPr>
    </w:p>
    <w:p w14:paraId="4A367567" w14:textId="77777777" w:rsidR="005E13C9" w:rsidRPr="00EF5FDF" w:rsidRDefault="005E13C9" w:rsidP="005E13C9">
      <w:pPr>
        <w:rPr>
          <w:rFonts w:ascii="Times New Roman" w:hAnsi="Times New Roman" w:cs="Times New Roman"/>
          <w:lang w:eastAsia="en-US"/>
        </w:rPr>
      </w:pPr>
    </w:p>
    <w:p w14:paraId="6E8C32A9" w14:textId="77777777" w:rsidR="005E13C9" w:rsidRPr="00EF5FDF" w:rsidRDefault="005E13C9" w:rsidP="005E13C9">
      <w:pPr>
        <w:rPr>
          <w:rFonts w:ascii="Times New Roman" w:hAnsi="Times New Roman" w:cs="Times New Roman"/>
          <w:lang w:eastAsia="en-US"/>
        </w:rPr>
      </w:pPr>
    </w:p>
    <w:p w14:paraId="3F2658F5" w14:textId="77777777" w:rsidR="005E13C9" w:rsidRPr="00EF5FDF" w:rsidRDefault="005E13C9" w:rsidP="005E13C9">
      <w:pPr>
        <w:rPr>
          <w:rFonts w:ascii="Times New Roman" w:hAnsi="Times New Roman" w:cs="Times New Roman"/>
          <w:lang w:eastAsia="en-US"/>
        </w:rPr>
      </w:pPr>
    </w:p>
    <w:p w14:paraId="611AD53D" w14:textId="77777777" w:rsidR="005E13C9" w:rsidRPr="00EF5FDF" w:rsidRDefault="005E13C9" w:rsidP="005E13C9">
      <w:pPr>
        <w:rPr>
          <w:rFonts w:ascii="Times New Roman" w:hAnsi="Times New Roman" w:cs="Times New Roman"/>
          <w:lang w:eastAsia="en-US"/>
        </w:rPr>
      </w:pPr>
    </w:p>
    <w:p w14:paraId="2EF92A33" w14:textId="77777777" w:rsidR="005E13C9" w:rsidRPr="00EF5FDF" w:rsidRDefault="005E13C9" w:rsidP="005E13C9">
      <w:pPr>
        <w:rPr>
          <w:rFonts w:ascii="Times New Roman" w:hAnsi="Times New Roman" w:cs="Times New Roman"/>
          <w:lang w:eastAsia="en-US"/>
        </w:rPr>
      </w:pPr>
    </w:p>
    <w:p w14:paraId="1E7782BF" w14:textId="77777777" w:rsidR="005E13C9" w:rsidRPr="00EF5FDF" w:rsidRDefault="005E13C9" w:rsidP="00DD1E27">
      <w:pPr>
        <w:pStyle w:val="Caption"/>
        <w:jc w:val="center"/>
        <w:rPr>
          <w:rFonts w:ascii="Times New Roman" w:hAnsi="Times New Roman" w:cs="Times New Roman"/>
          <w:i w:val="0"/>
          <w:iCs w:val="0"/>
          <w:color w:val="000000" w:themeColor="text1"/>
          <w:sz w:val="24"/>
          <w:szCs w:val="24"/>
        </w:rPr>
      </w:pPr>
    </w:p>
    <w:p w14:paraId="43601A14" w14:textId="77777777" w:rsidR="005E13C9" w:rsidRPr="00EF5FDF" w:rsidRDefault="005E13C9" w:rsidP="00DD1E27">
      <w:pPr>
        <w:pStyle w:val="Caption"/>
        <w:jc w:val="center"/>
        <w:rPr>
          <w:rFonts w:ascii="Times New Roman" w:hAnsi="Times New Roman" w:cs="Times New Roman"/>
          <w:i w:val="0"/>
          <w:iCs w:val="0"/>
          <w:color w:val="000000" w:themeColor="text1"/>
          <w:sz w:val="24"/>
          <w:szCs w:val="24"/>
        </w:rPr>
      </w:pPr>
    </w:p>
    <w:p w14:paraId="4D64BA49" w14:textId="560F082F" w:rsidR="005006B5" w:rsidRPr="00EF5FDF" w:rsidRDefault="006535C7" w:rsidP="00DD1E27">
      <w:pPr>
        <w:pStyle w:val="Caption"/>
        <w:jc w:val="center"/>
        <w:rPr>
          <w:rFonts w:ascii="Times New Roman" w:hAnsi="Times New Roman" w:cs="Times New Roman"/>
          <w:i w:val="0"/>
          <w:iCs w:val="0"/>
          <w:color w:val="000000" w:themeColor="text1"/>
          <w:sz w:val="24"/>
          <w:szCs w:val="24"/>
        </w:rPr>
      </w:pPr>
      <w:bookmarkStart w:id="65" w:name="_Toc171689130"/>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23</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Magnetic fields settings</w:t>
      </w:r>
      <w:r w:rsidR="00355725" w:rsidRPr="00EF5FDF">
        <w:rPr>
          <w:rFonts w:ascii="Times New Roman" w:hAnsi="Times New Roman" w:cs="Times New Roman"/>
          <w:i w:val="0"/>
          <w:iCs w:val="0"/>
          <w:color w:val="000000" w:themeColor="text1"/>
          <w:sz w:val="24"/>
          <w:szCs w:val="24"/>
        </w:rPr>
        <w:t xml:space="preserve"> for coil</w:t>
      </w:r>
      <w:bookmarkEnd w:id="65"/>
    </w:p>
    <w:p w14:paraId="49FD6009" w14:textId="5B9C5A77" w:rsidR="00355725" w:rsidRPr="00EF5FDF" w:rsidRDefault="00355725" w:rsidP="00355725">
      <w:pPr>
        <w:rPr>
          <w:rFonts w:ascii="Times New Roman" w:hAnsi="Times New Roman" w:cs="Times New Roman"/>
          <w:color w:val="000000" w:themeColor="text1"/>
          <w:lang w:eastAsia="en-US"/>
        </w:rPr>
      </w:pPr>
    </w:p>
    <w:p w14:paraId="214F306A" w14:textId="77777777" w:rsidR="005E13C9" w:rsidRPr="00EF5FDF" w:rsidRDefault="005E13C9" w:rsidP="00355725">
      <w:pPr>
        <w:rPr>
          <w:rFonts w:ascii="Times New Roman" w:hAnsi="Times New Roman" w:cs="Times New Roman"/>
          <w:color w:val="000000" w:themeColor="text1"/>
          <w:lang w:eastAsia="en-US"/>
        </w:rPr>
      </w:pPr>
    </w:p>
    <w:p w14:paraId="0CF7F817" w14:textId="77777777" w:rsidR="005E13C9" w:rsidRPr="00EF5FDF" w:rsidRDefault="005E13C9" w:rsidP="00355725">
      <w:pPr>
        <w:rPr>
          <w:rFonts w:ascii="Times New Roman" w:hAnsi="Times New Roman" w:cs="Times New Roman"/>
          <w:color w:val="000000" w:themeColor="text1"/>
          <w:lang w:eastAsia="en-US"/>
        </w:rPr>
      </w:pPr>
    </w:p>
    <w:p w14:paraId="1CBC984A" w14:textId="77777777" w:rsidR="005E13C9" w:rsidRPr="00EF5FDF" w:rsidRDefault="005E13C9" w:rsidP="00355725">
      <w:pPr>
        <w:rPr>
          <w:rFonts w:ascii="Times New Roman" w:hAnsi="Times New Roman" w:cs="Times New Roman"/>
          <w:color w:val="000000" w:themeColor="text1"/>
          <w:lang w:eastAsia="en-US"/>
        </w:rPr>
      </w:pPr>
    </w:p>
    <w:p w14:paraId="2FCCAC2C" w14:textId="77777777" w:rsidR="005E13C9" w:rsidRPr="00EF5FDF" w:rsidRDefault="005E13C9" w:rsidP="00355725">
      <w:pPr>
        <w:rPr>
          <w:rFonts w:ascii="Times New Roman" w:hAnsi="Times New Roman" w:cs="Times New Roman"/>
          <w:color w:val="000000" w:themeColor="text1"/>
          <w:lang w:eastAsia="en-US"/>
        </w:rPr>
      </w:pPr>
    </w:p>
    <w:p w14:paraId="33B73867" w14:textId="1A48B996" w:rsidR="005E13C9" w:rsidRPr="00EF5FDF" w:rsidRDefault="005E13C9" w:rsidP="00355725">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lastRenderedPageBreak/>
        <w:drawing>
          <wp:anchor distT="0" distB="0" distL="114300" distR="114300" simplePos="0" relativeHeight="251694080" behindDoc="0" locked="0" layoutInCell="1" allowOverlap="1" wp14:anchorId="11F5051F" wp14:editId="35B2BB5F">
            <wp:simplePos x="0" y="0"/>
            <wp:positionH relativeFrom="column">
              <wp:posOffset>3391535</wp:posOffset>
            </wp:positionH>
            <wp:positionV relativeFrom="paragraph">
              <wp:posOffset>156210</wp:posOffset>
            </wp:positionV>
            <wp:extent cx="1424305" cy="1701165"/>
            <wp:effectExtent l="0" t="0" r="4445" b="0"/>
            <wp:wrapThrough wrapText="bothSides">
              <wp:wrapPolygon edited="0">
                <wp:start x="0" y="0"/>
                <wp:lineTo x="0" y="21286"/>
                <wp:lineTo x="21379" y="21286"/>
                <wp:lineTo x="21379" y="0"/>
                <wp:lineTo x="0" y="0"/>
              </wp:wrapPolygon>
            </wp:wrapThrough>
            <wp:docPr id="1961741413" name="Picture 196174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1413" name="Picture 196174141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24305" cy="1701165"/>
                    </a:xfrm>
                    <a:prstGeom prst="rect">
                      <a:avLst/>
                    </a:prstGeom>
                  </pic:spPr>
                </pic:pic>
              </a:graphicData>
            </a:graphic>
            <wp14:sizeRelH relativeFrom="margin">
              <wp14:pctWidth>0</wp14:pctWidth>
            </wp14:sizeRelH>
            <wp14:sizeRelV relativeFrom="margin">
              <wp14:pctHeight>0</wp14:pctHeight>
            </wp14:sizeRelV>
          </wp:anchor>
        </w:drawing>
      </w:r>
    </w:p>
    <w:p w14:paraId="2202E1E5" w14:textId="15708FC8" w:rsidR="00355725" w:rsidRPr="00EF5FDF" w:rsidRDefault="005E13C9" w:rsidP="00355725">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693056" behindDoc="0" locked="0" layoutInCell="1" allowOverlap="1" wp14:anchorId="5ACCD0F2" wp14:editId="2CBDA566">
            <wp:simplePos x="0" y="0"/>
            <wp:positionH relativeFrom="margin">
              <wp:posOffset>913839</wp:posOffset>
            </wp:positionH>
            <wp:positionV relativeFrom="paragraph">
              <wp:posOffset>9451</wp:posOffset>
            </wp:positionV>
            <wp:extent cx="2418715" cy="1513205"/>
            <wp:effectExtent l="0" t="0" r="635" b="0"/>
            <wp:wrapThrough wrapText="bothSides">
              <wp:wrapPolygon edited="0">
                <wp:start x="0" y="0"/>
                <wp:lineTo x="0" y="21210"/>
                <wp:lineTo x="21436" y="21210"/>
                <wp:lineTo x="21436" y="0"/>
                <wp:lineTo x="0" y="0"/>
              </wp:wrapPolygon>
            </wp:wrapThrough>
            <wp:docPr id="1961741415" name="Picture 196174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418715" cy="1513205"/>
                    </a:xfrm>
                    <a:prstGeom prst="rect">
                      <a:avLst/>
                    </a:prstGeom>
                  </pic:spPr>
                </pic:pic>
              </a:graphicData>
            </a:graphic>
            <wp14:sizeRelH relativeFrom="margin">
              <wp14:pctWidth>0</wp14:pctWidth>
            </wp14:sizeRelH>
            <wp14:sizeRelV relativeFrom="margin">
              <wp14:pctHeight>0</wp14:pctHeight>
            </wp14:sizeRelV>
          </wp:anchor>
        </w:drawing>
      </w:r>
    </w:p>
    <w:p w14:paraId="2D3A805E" w14:textId="3E3415A4" w:rsidR="00355725" w:rsidRPr="00EF5FDF" w:rsidRDefault="00355725" w:rsidP="00355725">
      <w:pPr>
        <w:rPr>
          <w:rFonts w:ascii="Times New Roman" w:hAnsi="Times New Roman" w:cs="Times New Roman"/>
          <w:color w:val="000000" w:themeColor="text1"/>
          <w:lang w:eastAsia="en-US"/>
        </w:rPr>
      </w:pPr>
    </w:p>
    <w:p w14:paraId="239414BC" w14:textId="77777777" w:rsidR="00355725" w:rsidRPr="00EF5FDF" w:rsidRDefault="00355725" w:rsidP="00355725">
      <w:pPr>
        <w:rPr>
          <w:rFonts w:ascii="Times New Roman" w:hAnsi="Times New Roman" w:cs="Times New Roman"/>
          <w:color w:val="000000" w:themeColor="text1"/>
          <w:lang w:eastAsia="en-US"/>
        </w:rPr>
      </w:pPr>
    </w:p>
    <w:p w14:paraId="3C0AA7BA" w14:textId="77777777" w:rsidR="00355725" w:rsidRPr="00EF5FDF" w:rsidRDefault="00355725" w:rsidP="00355725">
      <w:pPr>
        <w:rPr>
          <w:rFonts w:ascii="Times New Roman" w:hAnsi="Times New Roman" w:cs="Times New Roman"/>
          <w:color w:val="000000" w:themeColor="text1"/>
          <w:lang w:eastAsia="en-US"/>
        </w:rPr>
      </w:pPr>
    </w:p>
    <w:p w14:paraId="1D5F6BD5" w14:textId="77777777" w:rsidR="00355725" w:rsidRPr="00EF5FDF" w:rsidRDefault="00355725" w:rsidP="00355725">
      <w:pPr>
        <w:rPr>
          <w:rFonts w:ascii="Times New Roman" w:hAnsi="Times New Roman" w:cs="Times New Roman"/>
          <w:color w:val="000000" w:themeColor="text1"/>
          <w:lang w:eastAsia="en-US"/>
        </w:rPr>
      </w:pPr>
    </w:p>
    <w:p w14:paraId="73E5E804" w14:textId="673C1744" w:rsidR="00355725" w:rsidRPr="00EF5FDF" w:rsidRDefault="00355725" w:rsidP="00355725">
      <w:pPr>
        <w:rPr>
          <w:rFonts w:ascii="Times New Roman" w:hAnsi="Times New Roman" w:cs="Times New Roman"/>
          <w:color w:val="000000" w:themeColor="text1"/>
          <w:lang w:eastAsia="en-US"/>
        </w:rPr>
      </w:pPr>
    </w:p>
    <w:p w14:paraId="47194178" w14:textId="390ECFFF" w:rsidR="00355725" w:rsidRPr="00EF5FDF" w:rsidRDefault="005E13C9" w:rsidP="00355725">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695104" behindDoc="0" locked="0" layoutInCell="1" allowOverlap="1" wp14:anchorId="7A2903EC" wp14:editId="7B6B5C12">
            <wp:simplePos x="0" y="0"/>
            <wp:positionH relativeFrom="margin">
              <wp:align>center</wp:align>
            </wp:positionH>
            <wp:positionV relativeFrom="paragraph">
              <wp:posOffset>48260</wp:posOffset>
            </wp:positionV>
            <wp:extent cx="3662045" cy="3019425"/>
            <wp:effectExtent l="0" t="0" r="0" b="9525"/>
            <wp:wrapThrough wrapText="bothSides">
              <wp:wrapPolygon edited="0">
                <wp:start x="0" y="0"/>
                <wp:lineTo x="0" y="21532"/>
                <wp:lineTo x="21461" y="21532"/>
                <wp:lineTo x="21461" y="0"/>
                <wp:lineTo x="0" y="0"/>
              </wp:wrapPolygon>
            </wp:wrapThrough>
            <wp:docPr id="1961741416" name="Picture 196174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1416" name="Picture 196174141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62045" cy="3019425"/>
                    </a:xfrm>
                    <a:prstGeom prst="rect">
                      <a:avLst/>
                    </a:prstGeom>
                  </pic:spPr>
                </pic:pic>
              </a:graphicData>
            </a:graphic>
            <wp14:sizeRelH relativeFrom="margin">
              <wp14:pctWidth>0</wp14:pctWidth>
            </wp14:sizeRelH>
            <wp14:sizeRelV relativeFrom="margin">
              <wp14:pctHeight>0</wp14:pctHeight>
            </wp14:sizeRelV>
          </wp:anchor>
        </w:drawing>
      </w:r>
    </w:p>
    <w:p w14:paraId="7D984C57" w14:textId="77777777" w:rsidR="005E13C9" w:rsidRPr="00EF5FDF" w:rsidRDefault="005E13C9" w:rsidP="00355725">
      <w:pPr>
        <w:pStyle w:val="Caption"/>
        <w:jc w:val="center"/>
        <w:rPr>
          <w:rFonts w:ascii="Times New Roman" w:hAnsi="Times New Roman" w:cs="Times New Roman"/>
          <w:i w:val="0"/>
          <w:iCs w:val="0"/>
          <w:color w:val="000000" w:themeColor="text1"/>
          <w:sz w:val="24"/>
          <w:szCs w:val="24"/>
        </w:rPr>
      </w:pPr>
    </w:p>
    <w:p w14:paraId="10031AD5" w14:textId="77777777" w:rsidR="005E13C9" w:rsidRPr="00EF5FDF" w:rsidRDefault="005E13C9" w:rsidP="00355725">
      <w:pPr>
        <w:pStyle w:val="Caption"/>
        <w:jc w:val="center"/>
        <w:rPr>
          <w:rFonts w:ascii="Times New Roman" w:hAnsi="Times New Roman" w:cs="Times New Roman"/>
          <w:i w:val="0"/>
          <w:iCs w:val="0"/>
          <w:color w:val="000000" w:themeColor="text1"/>
          <w:sz w:val="24"/>
          <w:szCs w:val="24"/>
        </w:rPr>
      </w:pPr>
    </w:p>
    <w:p w14:paraId="5BA0DCEE" w14:textId="77777777" w:rsidR="005E13C9" w:rsidRPr="00EF5FDF" w:rsidRDefault="005E13C9" w:rsidP="00355725">
      <w:pPr>
        <w:pStyle w:val="Caption"/>
        <w:jc w:val="center"/>
        <w:rPr>
          <w:rFonts w:ascii="Times New Roman" w:hAnsi="Times New Roman" w:cs="Times New Roman"/>
          <w:i w:val="0"/>
          <w:iCs w:val="0"/>
          <w:color w:val="000000" w:themeColor="text1"/>
          <w:sz w:val="24"/>
          <w:szCs w:val="24"/>
        </w:rPr>
      </w:pPr>
    </w:p>
    <w:p w14:paraId="074B28AC" w14:textId="77777777" w:rsidR="005E13C9" w:rsidRPr="00EF5FDF" w:rsidRDefault="005E13C9" w:rsidP="00355725">
      <w:pPr>
        <w:pStyle w:val="Caption"/>
        <w:jc w:val="center"/>
        <w:rPr>
          <w:rFonts w:ascii="Times New Roman" w:hAnsi="Times New Roman" w:cs="Times New Roman"/>
          <w:i w:val="0"/>
          <w:iCs w:val="0"/>
          <w:color w:val="000000" w:themeColor="text1"/>
          <w:sz w:val="24"/>
          <w:szCs w:val="24"/>
        </w:rPr>
      </w:pPr>
    </w:p>
    <w:p w14:paraId="3FA5C9C5" w14:textId="77777777" w:rsidR="005E13C9" w:rsidRPr="00EF5FDF" w:rsidRDefault="005E13C9" w:rsidP="00355725">
      <w:pPr>
        <w:pStyle w:val="Caption"/>
        <w:jc w:val="center"/>
        <w:rPr>
          <w:rFonts w:ascii="Times New Roman" w:hAnsi="Times New Roman" w:cs="Times New Roman"/>
          <w:i w:val="0"/>
          <w:iCs w:val="0"/>
          <w:color w:val="000000" w:themeColor="text1"/>
          <w:sz w:val="24"/>
          <w:szCs w:val="24"/>
        </w:rPr>
      </w:pPr>
    </w:p>
    <w:p w14:paraId="166A7B24" w14:textId="77777777" w:rsidR="005E13C9" w:rsidRPr="00EF5FDF" w:rsidRDefault="005E13C9" w:rsidP="00355725">
      <w:pPr>
        <w:pStyle w:val="Caption"/>
        <w:jc w:val="center"/>
        <w:rPr>
          <w:rFonts w:ascii="Times New Roman" w:hAnsi="Times New Roman" w:cs="Times New Roman"/>
          <w:i w:val="0"/>
          <w:iCs w:val="0"/>
          <w:color w:val="000000" w:themeColor="text1"/>
          <w:sz w:val="24"/>
          <w:szCs w:val="24"/>
        </w:rPr>
      </w:pPr>
    </w:p>
    <w:p w14:paraId="09CB9BFA" w14:textId="77777777" w:rsidR="005E13C9" w:rsidRPr="00EF5FDF" w:rsidRDefault="005E13C9" w:rsidP="005E13C9">
      <w:pPr>
        <w:rPr>
          <w:rFonts w:ascii="Times New Roman" w:hAnsi="Times New Roman" w:cs="Times New Roman"/>
          <w:lang w:eastAsia="en-US"/>
        </w:rPr>
      </w:pPr>
    </w:p>
    <w:p w14:paraId="16B3A075" w14:textId="77777777" w:rsidR="005E13C9" w:rsidRPr="00EF5FDF" w:rsidRDefault="005E13C9" w:rsidP="005E13C9">
      <w:pPr>
        <w:rPr>
          <w:rFonts w:ascii="Times New Roman" w:hAnsi="Times New Roman" w:cs="Times New Roman"/>
          <w:lang w:eastAsia="en-US"/>
        </w:rPr>
      </w:pPr>
    </w:p>
    <w:p w14:paraId="1D71AFF5" w14:textId="77777777" w:rsidR="005E13C9" w:rsidRPr="00EF5FDF" w:rsidRDefault="005E13C9" w:rsidP="00355725">
      <w:pPr>
        <w:pStyle w:val="Caption"/>
        <w:jc w:val="center"/>
        <w:rPr>
          <w:rFonts w:ascii="Times New Roman" w:hAnsi="Times New Roman" w:cs="Times New Roman"/>
          <w:i w:val="0"/>
          <w:iCs w:val="0"/>
          <w:color w:val="000000" w:themeColor="text1"/>
          <w:sz w:val="24"/>
          <w:szCs w:val="24"/>
        </w:rPr>
      </w:pPr>
    </w:p>
    <w:p w14:paraId="6FF94135" w14:textId="77777777" w:rsidR="005E13C9" w:rsidRPr="00EF5FDF" w:rsidRDefault="005E13C9" w:rsidP="00355725">
      <w:pPr>
        <w:pStyle w:val="Caption"/>
        <w:jc w:val="center"/>
        <w:rPr>
          <w:rFonts w:ascii="Times New Roman" w:hAnsi="Times New Roman" w:cs="Times New Roman"/>
          <w:i w:val="0"/>
          <w:iCs w:val="0"/>
          <w:color w:val="000000" w:themeColor="text1"/>
          <w:sz w:val="24"/>
          <w:szCs w:val="24"/>
        </w:rPr>
      </w:pPr>
    </w:p>
    <w:p w14:paraId="2F74B299" w14:textId="4FFD73D6" w:rsidR="00355725" w:rsidRPr="00EF5FDF" w:rsidRDefault="00355725" w:rsidP="00355725">
      <w:pPr>
        <w:pStyle w:val="Caption"/>
        <w:jc w:val="center"/>
        <w:rPr>
          <w:rFonts w:ascii="Times New Roman" w:hAnsi="Times New Roman" w:cs="Times New Roman"/>
          <w:i w:val="0"/>
          <w:iCs w:val="0"/>
          <w:color w:val="000000" w:themeColor="text1"/>
          <w:sz w:val="24"/>
          <w:szCs w:val="24"/>
        </w:rPr>
      </w:pPr>
      <w:bookmarkStart w:id="66" w:name="_Toc171689131"/>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24</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Magnetic fields settings for Ampere’s law in fluids</w:t>
      </w:r>
      <w:bookmarkEnd w:id="66"/>
    </w:p>
    <w:p w14:paraId="426FB6C1" w14:textId="77777777" w:rsidR="00DD1E27" w:rsidRPr="00EF5FDF" w:rsidRDefault="00DD1E27" w:rsidP="005006B5">
      <w:pPr>
        <w:rPr>
          <w:rFonts w:ascii="Times New Roman" w:hAnsi="Times New Roman" w:cs="Times New Roman"/>
          <w:color w:val="000000" w:themeColor="text1"/>
          <w:lang w:eastAsia="en-US"/>
        </w:rPr>
      </w:pPr>
    </w:p>
    <w:p w14:paraId="16CB92B5" w14:textId="54F72266" w:rsidR="005006B5" w:rsidRPr="00EF5FDF" w:rsidRDefault="005006B5" w:rsidP="005006B5">
      <w:pPr>
        <w:jc w:val="center"/>
        <w:rPr>
          <w:rFonts w:ascii="Times New Roman" w:hAnsi="Times New Roman" w:cs="Times New Roman"/>
          <w:color w:val="000000" w:themeColor="text1"/>
          <w:lang w:eastAsia="en-US"/>
        </w:rPr>
      </w:pPr>
    </w:p>
    <w:p w14:paraId="3144E242" w14:textId="77777777" w:rsidR="005E13C9" w:rsidRPr="00EF5FDF" w:rsidRDefault="005E13C9" w:rsidP="005006B5">
      <w:pPr>
        <w:jc w:val="center"/>
        <w:rPr>
          <w:rFonts w:ascii="Times New Roman" w:hAnsi="Times New Roman" w:cs="Times New Roman"/>
          <w:color w:val="000000" w:themeColor="text1"/>
          <w:lang w:eastAsia="en-US"/>
        </w:rPr>
      </w:pPr>
    </w:p>
    <w:p w14:paraId="76786C1E" w14:textId="77777777" w:rsidR="005E13C9" w:rsidRPr="00EF5FDF" w:rsidRDefault="005E13C9" w:rsidP="005006B5">
      <w:pPr>
        <w:jc w:val="center"/>
        <w:rPr>
          <w:rFonts w:ascii="Times New Roman" w:hAnsi="Times New Roman" w:cs="Times New Roman"/>
          <w:color w:val="000000" w:themeColor="text1"/>
          <w:lang w:eastAsia="en-US"/>
        </w:rPr>
      </w:pPr>
    </w:p>
    <w:p w14:paraId="08697363" w14:textId="77777777" w:rsidR="005E13C9" w:rsidRPr="00EF5FDF" w:rsidRDefault="005E13C9" w:rsidP="005006B5">
      <w:pPr>
        <w:jc w:val="center"/>
        <w:rPr>
          <w:rFonts w:ascii="Times New Roman" w:hAnsi="Times New Roman" w:cs="Times New Roman"/>
          <w:color w:val="000000" w:themeColor="text1"/>
          <w:lang w:eastAsia="en-US"/>
        </w:rPr>
      </w:pPr>
    </w:p>
    <w:p w14:paraId="4CE1A851" w14:textId="77777777" w:rsidR="005E13C9" w:rsidRPr="00EF5FDF" w:rsidRDefault="005E13C9" w:rsidP="005006B5">
      <w:pPr>
        <w:jc w:val="center"/>
        <w:rPr>
          <w:rFonts w:ascii="Times New Roman" w:hAnsi="Times New Roman" w:cs="Times New Roman"/>
          <w:color w:val="000000" w:themeColor="text1"/>
          <w:lang w:eastAsia="en-US"/>
        </w:rPr>
      </w:pPr>
    </w:p>
    <w:p w14:paraId="76F672FC" w14:textId="77777777" w:rsidR="005E13C9" w:rsidRPr="00EF5FDF" w:rsidRDefault="005E13C9" w:rsidP="005006B5">
      <w:pPr>
        <w:jc w:val="center"/>
        <w:rPr>
          <w:rFonts w:ascii="Times New Roman" w:hAnsi="Times New Roman" w:cs="Times New Roman"/>
          <w:color w:val="000000" w:themeColor="text1"/>
          <w:lang w:eastAsia="en-US"/>
        </w:rPr>
      </w:pPr>
    </w:p>
    <w:p w14:paraId="6B4A6689" w14:textId="7804E5DB" w:rsidR="005E13C9" w:rsidRPr="00EF5FDF" w:rsidRDefault="005E13C9" w:rsidP="005006B5">
      <w:pPr>
        <w:jc w:val="cente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lastRenderedPageBreak/>
        <w:drawing>
          <wp:anchor distT="0" distB="0" distL="114300" distR="114300" simplePos="0" relativeHeight="251697152" behindDoc="0" locked="0" layoutInCell="1" allowOverlap="1" wp14:anchorId="56C00F6E" wp14:editId="4AE7458F">
            <wp:simplePos x="0" y="0"/>
            <wp:positionH relativeFrom="column">
              <wp:posOffset>2827551</wp:posOffset>
            </wp:positionH>
            <wp:positionV relativeFrom="paragraph">
              <wp:posOffset>222885</wp:posOffset>
            </wp:positionV>
            <wp:extent cx="1786270" cy="2211572"/>
            <wp:effectExtent l="0" t="0" r="4445" b="0"/>
            <wp:wrapThrough wrapText="bothSides">
              <wp:wrapPolygon edited="0">
                <wp:start x="0" y="0"/>
                <wp:lineTo x="0" y="21401"/>
                <wp:lineTo x="21423" y="21401"/>
                <wp:lineTo x="21423" y="0"/>
                <wp:lineTo x="0" y="0"/>
              </wp:wrapPolygon>
            </wp:wrapThrough>
            <wp:docPr id="1961741419" name="Picture 196174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86270" cy="2211572"/>
                    </a:xfrm>
                    <a:prstGeom prst="rect">
                      <a:avLst/>
                    </a:prstGeom>
                  </pic:spPr>
                </pic:pic>
              </a:graphicData>
            </a:graphic>
            <wp14:sizeRelH relativeFrom="margin">
              <wp14:pctWidth>0</wp14:pctWidth>
            </wp14:sizeRelH>
            <wp14:sizeRelV relativeFrom="margin">
              <wp14:pctHeight>0</wp14:pctHeight>
            </wp14:sizeRelV>
          </wp:anchor>
        </w:drawing>
      </w:r>
    </w:p>
    <w:p w14:paraId="3C44D05F" w14:textId="6EF30A8D" w:rsidR="00863C30" w:rsidRPr="00EF5FDF" w:rsidRDefault="005E13C9" w:rsidP="005006B5">
      <w:pPr>
        <w:jc w:val="cente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696128" behindDoc="0" locked="0" layoutInCell="1" allowOverlap="1" wp14:anchorId="794D3F5A" wp14:editId="1462D96D">
            <wp:simplePos x="0" y="0"/>
            <wp:positionH relativeFrom="margin">
              <wp:posOffset>861149</wp:posOffset>
            </wp:positionH>
            <wp:positionV relativeFrom="paragraph">
              <wp:posOffset>256658</wp:posOffset>
            </wp:positionV>
            <wp:extent cx="1821067" cy="1853545"/>
            <wp:effectExtent l="0" t="0" r="8255" b="0"/>
            <wp:wrapThrough wrapText="bothSides">
              <wp:wrapPolygon edited="0">
                <wp:start x="0" y="0"/>
                <wp:lineTo x="0" y="21319"/>
                <wp:lineTo x="21472" y="21319"/>
                <wp:lineTo x="21472" y="0"/>
                <wp:lineTo x="0" y="0"/>
              </wp:wrapPolygon>
            </wp:wrapThrough>
            <wp:docPr id="1961741414" name="Picture 196174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21067" cy="1853545"/>
                    </a:xfrm>
                    <a:prstGeom prst="rect">
                      <a:avLst/>
                    </a:prstGeom>
                  </pic:spPr>
                </pic:pic>
              </a:graphicData>
            </a:graphic>
            <wp14:sizeRelH relativeFrom="margin">
              <wp14:pctWidth>0</wp14:pctWidth>
            </wp14:sizeRelH>
            <wp14:sizeRelV relativeFrom="margin">
              <wp14:pctHeight>0</wp14:pctHeight>
            </wp14:sizeRelV>
          </wp:anchor>
        </w:drawing>
      </w:r>
    </w:p>
    <w:p w14:paraId="2E5145AA" w14:textId="641ED3EA" w:rsidR="00863C30" w:rsidRPr="00EF5FDF" w:rsidRDefault="00863C30" w:rsidP="005006B5">
      <w:pPr>
        <w:jc w:val="center"/>
        <w:rPr>
          <w:rFonts w:ascii="Times New Roman" w:hAnsi="Times New Roman" w:cs="Times New Roman"/>
          <w:color w:val="000000" w:themeColor="text1"/>
          <w:lang w:eastAsia="en-US"/>
        </w:rPr>
      </w:pPr>
    </w:p>
    <w:p w14:paraId="6D4B31F6" w14:textId="35996420" w:rsidR="00863C30" w:rsidRPr="00EF5FDF" w:rsidRDefault="00863C30" w:rsidP="005006B5">
      <w:pPr>
        <w:jc w:val="center"/>
        <w:rPr>
          <w:rFonts w:ascii="Times New Roman" w:hAnsi="Times New Roman" w:cs="Times New Roman"/>
          <w:color w:val="000000" w:themeColor="text1"/>
          <w:lang w:eastAsia="en-US"/>
        </w:rPr>
      </w:pPr>
    </w:p>
    <w:p w14:paraId="42BCFAF1"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326D8865"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0A23FB2F"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2BAC44EA" w14:textId="5A58D4BD"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256E897D" w14:textId="35322094" w:rsidR="005E13C9" w:rsidRPr="00EF5FDF" w:rsidRDefault="005E13C9" w:rsidP="006535C7">
      <w:pPr>
        <w:pStyle w:val="Caption"/>
        <w:jc w:val="center"/>
        <w:rPr>
          <w:rFonts w:ascii="Times New Roman" w:hAnsi="Times New Roman" w:cs="Times New Roman"/>
          <w:i w:val="0"/>
          <w:iCs w:val="0"/>
          <w:color w:val="000000" w:themeColor="text1"/>
          <w:sz w:val="24"/>
          <w:szCs w:val="24"/>
        </w:rPr>
      </w:pPr>
      <w:r w:rsidRPr="00EF5FDF">
        <w:rPr>
          <w:rFonts w:ascii="Times New Roman" w:hAnsi="Times New Roman" w:cs="Times New Roman"/>
          <w:noProof/>
          <w:color w:val="000000" w:themeColor="text1"/>
        </w:rPr>
        <w:drawing>
          <wp:anchor distT="0" distB="0" distL="114300" distR="114300" simplePos="0" relativeHeight="251698176" behindDoc="0" locked="0" layoutInCell="1" allowOverlap="1" wp14:anchorId="1386348C" wp14:editId="76AD7C7A">
            <wp:simplePos x="0" y="0"/>
            <wp:positionH relativeFrom="column">
              <wp:posOffset>1094592</wp:posOffset>
            </wp:positionH>
            <wp:positionV relativeFrom="paragraph">
              <wp:posOffset>140926</wp:posOffset>
            </wp:positionV>
            <wp:extent cx="3875405" cy="2115820"/>
            <wp:effectExtent l="0" t="0" r="0" b="0"/>
            <wp:wrapThrough wrapText="bothSides">
              <wp:wrapPolygon edited="0">
                <wp:start x="0" y="0"/>
                <wp:lineTo x="0" y="21393"/>
                <wp:lineTo x="21448" y="21393"/>
                <wp:lineTo x="21448" y="0"/>
                <wp:lineTo x="0" y="0"/>
              </wp:wrapPolygon>
            </wp:wrapThrough>
            <wp:docPr id="1961741428" name="Picture 196174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75405" cy="2115820"/>
                    </a:xfrm>
                    <a:prstGeom prst="rect">
                      <a:avLst/>
                    </a:prstGeom>
                  </pic:spPr>
                </pic:pic>
              </a:graphicData>
            </a:graphic>
            <wp14:sizeRelH relativeFrom="margin">
              <wp14:pctWidth>0</wp14:pctWidth>
            </wp14:sizeRelH>
            <wp14:sizeRelV relativeFrom="margin">
              <wp14:pctHeight>0</wp14:pctHeight>
            </wp14:sizeRelV>
          </wp:anchor>
        </w:drawing>
      </w:r>
    </w:p>
    <w:p w14:paraId="5A93A6D2" w14:textId="7B3A2F1E"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4C731E8E" w14:textId="77777777" w:rsidR="005E13C9" w:rsidRPr="00EF5FDF" w:rsidRDefault="005E13C9" w:rsidP="005E13C9">
      <w:pPr>
        <w:rPr>
          <w:rFonts w:ascii="Times New Roman" w:hAnsi="Times New Roman" w:cs="Times New Roman"/>
          <w:lang w:eastAsia="en-US"/>
        </w:rPr>
      </w:pPr>
    </w:p>
    <w:p w14:paraId="6C22BB94" w14:textId="77777777" w:rsidR="005E13C9" w:rsidRPr="00EF5FDF" w:rsidRDefault="005E13C9" w:rsidP="005E13C9">
      <w:pPr>
        <w:rPr>
          <w:rFonts w:ascii="Times New Roman" w:hAnsi="Times New Roman" w:cs="Times New Roman"/>
          <w:lang w:eastAsia="en-US"/>
        </w:rPr>
      </w:pPr>
    </w:p>
    <w:p w14:paraId="3E68B9F2" w14:textId="77777777" w:rsidR="005E13C9" w:rsidRPr="00EF5FDF" w:rsidRDefault="005E13C9" w:rsidP="005E13C9">
      <w:pPr>
        <w:rPr>
          <w:rFonts w:ascii="Times New Roman" w:hAnsi="Times New Roman" w:cs="Times New Roman"/>
          <w:lang w:eastAsia="en-US"/>
        </w:rPr>
      </w:pPr>
    </w:p>
    <w:p w14:paraId="07152C33"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7C0F76DC"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28102FCF" w14:textId="77777777" w:rsidR="005E13C9" w:rsidRPr="00EF5FDF" w:rsidRDefault="005E13C9" w:rsidP="006535C7">
      <w:pPr>
        <w:pStyle w:val="Caption"/>
        <w:jc w:val="center"/>
        <w:rPr>
          <w:rFonts w:ascii="Times New Roman" w:hAnsi="Times New Roman" w:cs="Times New Roman"/>
          <w:i w:val="0"/>
          <w:iCs w:val="0"/>
          <w:color w:val="000000" w:themeColor="text1"/>
          <w:sz w:val="24"/>
          <w:szCs w:val="24"/>
        </w:rPr>
      </w:pPr>
    </w:p>
    <w:p w14:paraId="414177EE" w14:textId="0C1123D5" w:rsidR="005006B5" w:rsidRPr="00EF5FDF" w:rsidRDefault="006535C7" w:rsidP="006535C7">
      <w:pPr>
        <w:pStyle w:val="Caption"/>
        <w:jc w:val="center"/>
        <w:rPr>
          <w:rFonts w:ascii="Times New Roman" w:hAnsi="Times New Roman" w:cs="Times New Roman"/>
          <w:i w:val="0"/>
          <w:iCs w:val="0"/>
          <w:color w:val="000000" w:themeColor="text1"/>
          <w:sz w:val="24"/>
          <w:szCs w:val="24"/>
        </w:rPr>
      </w:pPr>
      <w:bookmarkStart w:id="67" w:name="_Toc171689132"/>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25</w:t>
      </w:r>
      <w:r w:rsidRPr="00EF5FDF">
        <w:rPr>
          <w:rFonts w:ascii="Times New Roman" w:hAnsi="Times New Roman" w:cs="Times New Roman"/>
          <w:i w:val="0"/>
          <w:iCs w:val="0"/>
          <w:color w:val="000000" w:themeColor="text1"/>
          <w:sz w:val="24"/>
          <w:szCs w:val="24"/>
        </w:rPr>
        <w:fldChar w:fldCharType="end"/>
      </w:r>
      <w:r w:rsidRPr="00EF5FDF">
        <w:rPr>
          <w:rFonts w:ascii="Times New Roman" w:hAnsi="Times New Roman" w:cs="Times New Roman"/>
          <w:i w:val="0"/>
          <w:iCs w:val="0"/>
          <w:color w:val="000000" w:themeColor="text1"/>
          <w:sz w:val="24"/>
          <w:szCs w:val="24"/>
        </w:rPr>
        <w:t xml:space="preserve">. </w:t>
      </w:r>
      <w:r w:rsidR="00863C30" w:rsidRPr="00EF5FDF">
        <w:rPr>
          <w:rFonts w:ascii="Times New Roman" w:hAnsi="Times New Roman" w:cs="Times New Roman"/>
          <w:i w:val="0"/>
          <w:iCs w:val="0"/>
          <w:color w:val="000000" w:themeColor="text1"/>
          <w:sz w:val="24"/>
          <w:szCs w:val="24"/>
        </w:rPr>
        <w:t>F</w:t>
      </w:r>
      <w:r w:rsidRPr="00EF5FDF">
        <w:rPr>
          <w:rFonts w:ascii="Times New Roman" w:hAnsi="Times New Roman" w:cs="Times New Roman"/>
          <w:i w:val="0"/>
          <w:iCs w:val="0"/>
          <w:color w:val="000000" w:themeColor="text1"/>
          <w:sz w:val="24"/>
          <w:szCs w:val="24"/>
        </w:rPr>
        <w:t>low settings</w:t>
      </w:r>
      <w:r w:rsidR="00863C30" w:rsidRPr="00EF5FDF">
        <w:rPr>
          <w:rFonts w:ascii="Times New Roman" w:hAnsi="Times New Roman" w:cs="Times New Roman"/>
          <w:i w:val="0"/>
          <w:iCs w:val="0"/>
          <w:color w:val="000000" w:themeColor="text1"/>
          <w:sz w:val="24"/>
          <w:szCs w:val="24"/>
        </w:rPr>
        <w:t xml:space="preserve"> for Ferrofluid and air</w:t>
      </w:r>
      <w:bookmarkEnd w:id="67"/>
    </w:p>
    <w:p w14:paraId="43CD53BA" w14:textId="77777777" w:rsidR="005006B5" w:rsidRPr="00EF5FDF" w:rsidRDefault="005006B5" w:rsidP="005006B5">
      <w:pPr>
        <w:jc w:val="center"/>
        <w:rPr>
          <w:rFonts w:ascii="Times New Roman" w:hAnsi="Times New Roman" w:cs="Times New Roman"/>
          <w:color w:val="000000" w:themeColor="text1"/>
          <w:lang w:eastAsia="en-US"/>
        </w:rPr>
      </w:pPr>
    </w:p>
    <w:p w14:paraId="18EDC9AF" w14:textId="77777777" w:rsidR="005E13C9" w:rsidRPr="00EF5FDF" w:rsidRDefault="005E13C9" w:rsidP="005006B5">
      <w:pPr>
        <w:jc w:val="center"/>
        <w:rPr>
          <w:rFonts w:ascii="Times New Roman" w:hAnsi="Times New Roman" w:cs="Times New Roman"/>
          <w:color w:val="000000" w:themeColor="text1"/>
          <w:lang w:eastAsia="en-US"/>
        </w:rPr>
      </w:pPr>
    </w:p>
    <w:p w14:paraId="56255225" w14:textId="77777777" w:rsidR="005E13C9" w:rsidRPr="00EF5FDF" w:rsidRDefault="005E13C9" w:rsidP="005006B5">
      <w:pPr>
        <w:jc w:val="center"/>
        <w:rPr>
          <w:rFonts w:ascii="Times New Roman" w:hAnsi="Times New Roman" w:cs="Times New Roman"/>
          <w:color w:val="000000" w:themeColor="text1"/>
          <w:lang w:eastAsia="en-US"/>
        </w:rPr>
      </w:pPr>
    </w:p>
    <w:p w14:paraId="0B36E7D9" w14:textId="77777777" w:rsidR="005E13C9" w:rsidRPr="00EF5FDF" w:rsidRDefault="005E13C9" w:rsidP="005006B5">
      <w:pPr>
        <w:jc w:val="center"/>
        <w:rPr>
          <w:rFonts w:ascii="Times New Roman" w:hAnsi="Times New Roman" w:cs="Times New Roman"/>
          <w:color w:val="000000" w:themeColor="text1"/>
          <w:lang w:eastAsia="en-US"/>
        </w:rPr>
      </w:pPr>
    </w:p>
    <w:p w14:paraId="619052F4" w14:textId="77777777" w:rsidR="005E13C9" w:rsidRPr="00EF5FDF" w:rsidRDefault="005E13C9" w:rsidP="005006B5">
      <w:pPr>
        <w:jc w:val="center"/>
        <w:rPr>
          <w:rFonts w:ascii="Times New Roman" w:hAnsi="Times New Roman" w:cs="Times New Roman"/>
          <w:color w:val="000000" w:themeColor="text1"/>
          <w:lang w:eastAsia="en-US"/>
        </w:rPr>
      </w:pPr>
    </w:p>
    <w:p w14:paraId="2A8BB79C" w14:textId="77777777" w:rsidR="005E13C9" w:rsidRPr="00EF5FDF" w:rsidRDefault="005E13C9" w:rsidP="005006B5">
      <w:pPr>
        <w:jc w:val="center"/>
        <w:rPr>
          <w:rFonts w:ascii="Times New Roman" w:hAnsi="Times New Roman" w:cs="Times New Roman"/>
          <w:color w:val="000000" w:themeColor="text1"/>
          <w:lang w:eastAsia="en-US"/>
        </w:rPr>
      </w:pPr>
    </w:p>
    <w:p w14:paraId="6DAAC028" w14:textId="77777777" w:rsidR="005E13C9" w:rsidRPr="00EF5FDF" w:rsidRDefault="005E13C9" w:rsidP="005006B5">
      <w:pPr>
        <w:jc w:val="center"/>
        <w:rPr>
          <w:rFonts w:ascii="Times New Roman" w:hAnsi="Times New Roman" w:cs="Times New Roman"/>
          <w:color w:val="000000" w:themeColor="text1"/>
          <w:lang w:eastAsia="en-US"/>
        </w:rPr>
      </w:pPr>
    </w:p>
    <w:p w14:paraId="24D01E0C" w14:textId="3C8340E5" w:rsidR="00863C30" w:rsidRPr="00EF5FDF" w:rsidRDefault="00863C30" w:rsidP="005006B5">
      <w:pPr>
        <w:jc w:val="center"/>
        <w:rPr>
          <w:rFonts w:ascii="Times New Roman" w:hAnsi="Times New Roman" w:cs="Times New Roman"/>
          <w:color w:val="000000" w:themeColor="text1"/>
          <w:lang w:eastAsia="en-US"/>
        </w:rPr>
      </w:pPr>
    </w:p>
    <w:p w14:paraId="035A63FD" w14:textId="77777777" w:rsidR="005E13C9" w:rsidRPr="00EF5FDF" w:rsidRDefault="005E13C9" w:rsidP="005006B5">
      <w:pPr>
        <w:jc w:val="center"/>
        <w:rPr>
          <w:rFonts w:ascii="Times New Roman" w:hAnsi="Times New Roman" w:cs="Times New Roman"/>
          <w:color w:val="000000" w:themeColor="text1"/>
          <w:lang w:eastAsia="en-US"/>
        </w:rPr>
      </w:pPr>
    </w:p>
    <w:p w14:paraId="4022AAF9" w14:textId="77777777" w:rsidR="005E13C9" w:rsidRPr="00EF5FDF" w:rsidRDefault="005E13C9" w:rsidP="005006B5">
      <w:pPr>
        <w:jc w:val="center"/>
        <w:rPr>
          <w:rFonts w:ascii="Times New Roman" w:hAnsi="Times New Roman" w:cs="Times New Roman"/>
          <w:color w:val="000000" w:themeColor="text1"/>
          <w:lang w:eastAsia="en-US"/>
        </w:rPr>
      </w:pPr>
    </w:p>
    <w:p w14:paraId="3940DA85" w14:textId="77777777" w:rsidR="005E13C9" w:rsidRPr="00EF5FDF" w:rsidRDefault="005E13C9" w:rsidP="005006B5">
      <w:pPr>
        <w:jc w:val="center"/>
        <w:rPr>
          <w:rFonts w:ascii="Times New Roman" w:hAnsi="Times New Roman" w:cs="Times New Roman"/>
          <w:color w:val="000000" w:themeColor="text1"/>
          <w:lang w:eastAsia="en-US"/>
        </w:rPr>
      </w:pPr>
    </w:p>
    <w:p w14:paraId="4F015CC5" w14:textId="77777777" w:rsidR="005E13C9" w:rsidRPr="00EF5FDF" w:rsidRDefault="005E13C9" w:rsidP="005006B5">
      <w:pPr>
        <w:jc w:val="center"/>
        <w:rPr>
          <w:rFonts w:ascii="Times New Roman" w:hAnsi="Times New Roman" w:cs="Times New Roman"/>
          <w:color w:val="000000" w:themeColor="text1"/>
          <w:lang w:eastAsia="en-US"/>
        </w:rPr>
      </w:pPr>
    </w:p>
    <w:p w14:paraId="735586E5" w14:textId="77777777" w:rsidR="005E13C9" w:rsidRPr="00EF5FDF" w:rsidRDefault="005E13C9" w:rsidP="005006B5">
      <w:pPr>
        <w:jc w:val="center"/>
        <w:rPr>
          <w:rFonts w:ascii="Times New Roman" w:hAnsi="Times New Roman" w:cs="Times New Roman"/>
          <w:color w:val="000000" w:themeColor="text1"/>
          <w:lang w:eastAsia="en-US"/>
        </w:rPr>
      </w:pPr>
    </w:p>
    <w:p w14:paraId="143FBABB" w14:textId="6F0C8800" w:rsidR="00863C30" w:rsidRPr="00EF5FDF" w:rsidRDefault="00863C30" w:rsidP="005006B5">
      <w:pPr>
        <w:jc w:val="center"/>
        <w:rPr>
          <w:rFonts w:ascii="Times New Roman" w:hAnsi="Times New Roman" w:cs="Times New Roman"/>
          <w:color w:val="000000" w:themeColor="text1"/>
          <w:lang w:eastAsia="en-US"/>
        </w:rPr>
      </w:pPr>
    </w:p>
    <w:p w14:paraId="3ED81460" w14:textId="4ECA58FE" w:rsidR="00863C30" w:rsidRPr="00EF5FDF" w:rsidRDefault="005E13C9" w:rsidP="005006B5">
      <w:pPr>
        <w:jc w:val="cente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700224" behindDoc="0" locked="0" layoutInCell="1" allowOverlap="1" wp14:anchorId="7B972AA1" wp14:editId="2F60F564">
            <wp:simplePos x="0" y="0"/>
            <wp:positionH relativeFrom="column">
              <wp:posOffset>2955172</wp:posOffset>
            </wp:positionH>
            <wp:positionV relativeFrom="paragraph">
              <wp:posOffset>14280</wp:posOffset>
            </wp:positionV>
            <wp:extent cx="1702621" cy="2115879"/>
            <wp:effectExtent l="0" t="0" r="0" b="0"/>
            <wp:wrapThrough wrapText="bothSides">
              <wp:wrapPolygon edited="0">
                <wp:start x="0" y="0"/>
                <wp:lineTo x="0" y="21393"/>
                <wp:lineTo x="21270" y="21393"/>
                <wp:lineTo x="21270" y="0"/>
                <wp:lineTo x="0" y="0"/>
              </wp:wrapPolygon>
            </wp:wrapThrough>
            <wp:docPr id="1961741430" name="Picture 196174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02621" cy="2115879"/>
                    </a:xfrm>
                    <a:prstGeom prst="rect">
                      <a:avLst/>
                    </a:prstGeom>
                  </pic:spPr>
                </pic:pic>
              </a:graphicData>
            </a:graphic>
            <wp14:sizeRelH relativeFrom="margin">
              <wp14:pctWidth>0</wp14:pctWidth>
            </wp14:sizeRelH>
            <wp14:sizeRelV relativeFrom="margin">
              <wp14:pctHeight>0</wp14:pctHeight>
            </wp14:sizeRelV>
          </wp:anchor>
        </w:drawing>
      </w:r>
      <w:r w:rsidRPr="00EF5FDF">
        <w:rPr>
          <w:rFonts w:ascii="Times New Roman" w:hAnsi="Times New Roman" w:cs="Times New Roman"/>
          <w:noProof/>
          <w:color w:val="000000" w:themeColor="text1"/>
        </w:rPr>
        <w:drawing>
          <wp:anchor distT="0" distB="0" distL="114300" distR="114300" simplePos="0" relativeHeight="251699200" behindDoc="0" locked="0" layoutInCell="1" allowOverlap="1" wp14:anchorId="74EF0895" wp14:editId="77D99D27">
            <wp:simplePos x="0" y="0"/>
            <wp:positionH relativeFrom="column">
              <wp:posOffset>882104</wp:posOffset>
            </wp:positionH>
            <wp:positionV relativeFrom="paragraph">
              <wp:posOffset>110401</wp:posOffset>
            </wp:positionV>
            <wp:extent cx="1883856" cy="1999513"/>
            <wp:effectExtent l="0" t="0" r="2540" b="1270"/>
            <wp:wrapThrough wrapText="bothSides">
              <wp:wrapPolygon edited="0">
                <wp:start x="0" y="0"/>
                <wp:lineTo x="0" y="21408"/>
                <wp:lineTo x="21411" y="21408"/>
                <wp:lineTo x="21411" y="0"/>
                <wp:lineTo x="0" y="0"/>
              </wp:wrapPolygon>
            </wp:wrapThrough>
            <wp:docPr id="1961741429" name="Picture 196174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83856" cy="1999513"/>
                    </a:xfrm>
                    <a:prstGeom prst="rect">
                      <a:avLst/>
                    </a:prstGeom>
                  </pic:spPr>
                </pic:pic>
              </a:graphicData>
            </a:graphic>
            <wp14:sizeRelH relativeFrom="margin">
              <wp14:pctWidth>0</wp14:pctWidth>
            </wp14:sizeRelH>
            <wp14:sizeRelV relativeFrom="margin">
              <wp14:pctHeight>0</wp14:pctHeight>
            </wp14:sizeRelV>
          </wp:anchor>
        </w:drawing>
      </w:r>
    </w:p>
    <w:p w14:paraId="2CD64C95" w14:textId="77777777" w:rsidR="005E13C9" w:rsidRPr="00EF5FDF" w:rsidRDefault="005E13C9" w:rsidP="00863C30">
      <w:pPr>
        <w:pStyle w:val="Caption"/>
        <w:jc w:val="center"/>
        <w:rPr>
          <w:rFonts w:ascii="Times New Roman" w:hAnsi="Times New Roman" w:cs="Times New Roman"/>
          <w:i w:val="0"/>
          <w:iCs w:val="0"/>
          <w:color w:val="000000" w:themeColor="text1"/>
          <w:sz w:val="24"/>
          <w:szCs w:val="24"/>
        </w:rPr>
      </w:pPr>
    </w:p>
    <w:p w14:paraId="49C391C8" w14:textId="1DA82380" w:rsidR="005E13C9" w:rsidRPr="00EF5FDF" w:rsidRDefault="005E13C9" w:rsidP="00863C30">
      <w:pPr>
        <w:pStyle w:val="Caption"/>
        <w:jc w:val="center"/>
        <w:rPr>
          <w:rFonts w:ascii="Times New Roman" w:hAnsi="Times New Roman" w:cs="Times New Roman"/>
          <w:i w:val="0"/>
          <w:iCs w:val="0"/>
          <w:color w:val="000000" w:themeColor="text1"/>
          <w:sz w:val="24"/>
          <w:szCs w:val="24"/>
        </w:rPr>
      </w:pPr>
    </w:p>
    <w:p w14:paraId="4EBC3098" w14:textId="77777777" w:rsidR="005E13C9" w:rsidRPr="00EF5FDF" w:rsidRDefault="005E13C9" w:rsidP="00863C30">
      <w:pPr>
        <w:pStyle w:val="Caption"/>
        <w:jc w:val="center"/>
        <w:rPr>
          <w:rFonts w:ascii="Times New Roman" w:hAnsi="Times New Roman" w:cs="Times New Roman"/>
          <w:i w:val="0"/>
          <w:iCs w:val="0"/>
          <w:color w:val="000000" w:themeColor="text1"/>
          <w:sz w:val="24"/>
          <w:szCs w:val="24"/>
        </w:rPr>
      </w:pPr>
    </w:p>
    <w:p w14:paraId="548AE1ED" w14:textId="77777777" w:rsidR="005E13C9" w:rsidRPr="00EF5FDF" w:rsidRDefault="005E13C9" w:rsidP="00863C30">
      <w:pPr>
        <w:pStyle w:val="Caption"/>
        <w:jc w:val="center"/>
        <w:rPr>
          <w:rFonts w:ascii="Times New Roman" w:hAnsi="Times New Roman" w:cs="Times New Roman"/>
          <w:i w:val="0"/>
          <w:iCs w:val="0"/>
          <w:color w:val="000000" w:themeColor="text1"/>
          <w:sz w:val="24"/>
          <w:szCs w:val="24"/>
        </w:rPr>
      </w:pPr>
    </w:p>
    <w:p w14:paraId="74FF9518" w14:textId="74C51FA8" w:rsidR="005E13C9" w:rsidRPr="00EF5FDF" w:rsidRDefault="005E13C9" w:rsidP="00863C30">
      <w:pPr>
        <w:pStyle w:val="Caption"/>
        <w:jc w:val="center"/>
        <w:rPr>
          <w:rFonts w:ascii="Times New Roman" w:hAnsi="Times New Roman" w:cs="Times New Roman"/>
          <w:i w:val="0"/>
          <w:iCs w:val="0"/>
          <w:color w:val="000000" w:themeColor="text1"/>
          <w:sz w:val="24"/>
          <w:szCs w:val="24"/>
        </w:rPr>
      </w:pPr>
    </w:p>
    <w:p w14:paraId="1D4C7D50" w14:textId="16A8D62E" w:rsidR="005E13C9" w:rsidRPr="00EF5FDF" w:rsidRDefault="005E13C9" w:rsidP="00863C30">
      <w:pPr>
        <w:pStyle w:val="Caption"/>
        <w:jc w:val="center"/>
        <w:rPr>
          <w:rFonts w:ascii="Times New Roman" w:hAnsi="Times New Roman" w:cs="Times New Roman"/>
          <w:i w:val="0"/>
          <w:iCs w:val="0"/>
          <w:color w:val="000000" w:themeColor="text1"/>
          <w:sz w:val="24"/>
          <w:szCs w:val="24"/>
        </w:rPr>
      </w:pPr>
    </w:p>
    <w:p w14:paraId="5E22802B" w14:textId="211A65DE" w:rsidR="005E13C9" w:rsidRPr="00EF5FDF" w:rsidRDefault="005E13C9" w:rsidP="00863C30">
      <w:pPr>
        <w:pStyle w:val="Caption"/>
        <w:jc w:val="center"/>
        <w:rPr>
          <w:rFonts w:ascii="Times New Roman" w:hAnsi="Times New Roman" w:cs="Times New Roman"/>
          <w:i w:val="0"/>
          <w:iCs w:val="0"/>
          <w:color w:val="000000" w:themeColor="text1"/>
          <w:sz w:val="24"/>
          <w:szCs w:val="24"/>
        </w:rPr>
      </w:pPr>
      <w:r w:rsidRPr="00EF5FDF">
        <w:rPr>
          <w:rFonts w:ascii="Times New Roman" w:hAnsi="Times New Roman" w:cs="Times New Roman"/>
          <w:noProof/>
          <w:color w:val="000000" w:themeColor="text1"/>
        </w:rPr>
        <w:drawing>
          <wp:anchor distT="0" distB="0" distL="114300" distR="114300" simplePos="0" relativeHeight="251701248" behindDoc="0" locked="0" layoutInCell="1" allowOverlap="1" wp14:anchorId="300F688B" wp14:editId="1420AE3F">
            <wp:simplePos x="0" y="0"/>
            <wp:positionH relativeFrom="margin">
              <wp:posOffset>1073785</wp:posOffset>
            </wp:positionH>
            <wp:positionV relativeFrom="paragraph">
              <wp:posOffset>136525</wp:posOffset>
            </wp:positionV>
            <wp:extent cx="3715385" cy="2040890"/>
            <wp:effectExtent l="0" t="0" r="0" b="0"/>
            <wp:wrapThrough wrapText="bothSides">
              <wp:wrapPolygon edited="0">
                <wp:start x="0" y="0"/>
                <wp:lineTo x="0" y="21371"/>
                <wp:lineTo x="21486" y="21371"/>
                <wp:lineTo x="21486" y="0"/>
                <wp:lineTo x="0" y="0"/>
              </wp:wrapPolygon>
            </wp:wrapThrough>
            <wp:docPr id="1961741431" name="Picture 196174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15385" cy="2040890"/>
                    </a:xfrm>
                    <a:prstGeom prst="rect">
                      <a:avLst/>
                    </a:prstGeom>
                  </pic:spPr>
                </pic:pic>
              </a:graphicData>
            </a:graphic>
            <wp14:sizeRelH relativeFrom="margin">
              <wp14:pctWidth>0</wp14:pctWidth>
            </wp14:sizeRelH>
            <wp14:sizeRelV relativeFrom="margin">
              <wp14:pctHeight>0</wp14:pctHeight>
            </wp14:sizeRelV>
          </wp:anchor>
        </w:drawing>
      </w:r>
    </w:p>
    <w:p w14:paraId="31630DD3" w14:textId="4D21B49A" w:rsidR="005E13C9" w:rsidRPr="00EF5FDF" w:rsidRDefault="005E13C9" w:rsidP="00863C30">
      <w:pPr>
        <w:pStyle w:val="Caption"/>
        <w:jc w:val="center"/>
        <w:rPr>
          <w:rFonts w:ascii="Times New Roman" w:hAnsi="Times New Roman" w:cs="Times New Roman"/>
          <w:i w:val="0"/>
          <w:iCs w:val="0"/>
          <w:color w:val="000000" w:themeColor="text1"/>
          <w:sz w:val="24"/>
          <w:szCs w:val="24"/>
        </w:rPr>
      </w:pPr>
    </w:p>
    <w:p w14:paraId="07CE9280" w14:textId="77777777" w:rsidR="005E13C9" w:rsidRPr="00EF5FDF" w:rsidRDefault="005E13C9" w:rsidP="005E13C9">
      <w:pPr>
        <w:rPr>
          <w:rFonts w:ascii="Times New Roman" w:hAnsi="Times New Roman" w:cs="Times New Roman"/>
          <w:lang w:eastAsia="en-US"/>
        </w:rPr>
      </w:pPr>
    </w:p>
    <w:p w14:paraId="442A3058" w14:textId="77777777" w:rsidR="005E13C9" w:rsidRPr="00EF5FDF" w:rsidRDefault="005E13C9" w:rsidP="005E13C9">
      <w:pPr>
        <w:rPr>
          <w:rFonts w:ascii="Times New Roman" w:hAnsi="Times New Roman" w:cs="Times New Roman"/>
          <w:lang w:eastAsia="en-US"/>
        </w:rPr>
      </w:pPr>
    </w:p>
    <w:p w14:paraId="4A253BC7" w14:textId="77777777" w:rsidR="005E13C9" w:rsidRPr="00EF5FDF" w:rsidRDefault="005E13C9" w:rsidP="005E13C9">
      <w:pPr>
        <w:rPr>
          <w:rFonts w:ascii="Times New Roman" w:hAnsi="Times New Roman" w:cs="Times New Roman"/>
          <w:lang w:eastAsia="en-US"/>
        </w:rPr>
      </w:pPr>
    </w:p>
    <w:p w14:paraId="090CCBB5" w14:textId="77777777" w:rsidR="005E13C9" w:rsidRPr="00EF5FDF" w:rsidRDefault="005E13C9" w:rsidP="005E13C9">
      <w:pPr>
        <w:rPr>
          <w:rFonts w:ascii="Times New Roman" w:hAnsi="Times New Roman" w:cs="Times New Roman"/>
          <w:lang w:eastAsia="en-US"/>
        </w:rPr>
      </w:pPr>
    </w:p>
    <w:p w14:paraId="63599826" w14:textId="77777777" w:rsidR="005E13C9" w:rsidRPr="00EF5FDF" w:rsidRDefault="005E13C9" w:rsidP="005E13C9">
      <w:pPr>
        <w:rPr>
          <w:rFonts w:ascii="Times New Roman" w:hAnsi="Times New Roman" w:cs="Times New Roman"/>
          <w:lang w:eastAsia="en-US"/>
        </w:rPr>
      </w:pPr>
    </w:p>
    <w:p w14:paraId="2A48308E" w14:textId="77777777" w:rsidR="005E13C9" w:rsidRPr="00EF5FDF" w:rsidRDefault="005E13C9" w:rsidP="00863C30">
      <w:pPr>
        <w:pStyle w:val="Caption"/>
        <w:jc w:val="center"/>
        <w:rPr>
          <w:rFonts w:ascii="Times New Roman" w:hAnsi="Times New Roman" w:cs="Times New Roman"/>
          <w:i w:val="0"/>
          <w:iCs w:val="0"/>
          <w:color w:val="000000" w:themeColor="text1"/>
          <w:sz w:val="24"/>
          <w:szCs w:val="24"/>
        </w:rPr>
      </w:pPr>
    </w:p>
    <w:p w14:paraId="3212C43E" w14:textId="1394111A" w:rsidR="00863C30" w:rsidRPr="00EF5FDF" w:rsidRDefault="00863C30" w:rsidP="00863C30">
      <w:pPr>
        <w:pStyle w:val="Caption"/>
        <w:jc w:val="center"/>
        <w:rPr>
          <w:rFonts w:ascii="Times New Roman" w:hAnsi="Times New Roman" w:cs="Times New Roman"/>
          <w:i w:val="0"/>
          <w:iCs w:val="0"/>
          <w:color w:val="000000" w:themeColor="text1"/>
          <w:sz w:val="24"/>
          <w:szCs w:val="24"/>
        </w:rPr>
      </w:pPr>
      <w:bookmarkStart w:id="68" w:name="_Toc171689133"/>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color w:val="000000" w:themeColor="text1"/>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color w:val="000000" w:themeColor="text1"/>
        </w:rPr>
        <w:fldChar w:fldCharType="separate"/>
      </w:r>
      <w:r w:rsidR="008C64AA">
        <w:rPr>
          <w:rFonts w:ascii="Times New Roman" w:hAnsi="Times New Roman" w:cs="Times New Roman"/>
          <w:i w:val="0"/>
          <w:iCs w:val="0"/>
          <w:noProof/>
          <w:color w:val="000000" w:themeColor="text1"/>
          <w:sz w:val="24"/>
          <w:szCs w:val="24"/>
        </w:rPr>
        <w:t>26</w:t>
      </w:r>
      <w:r w:rsidRPr="00EF5FDF">
        <w:rPr>
          <w:rFonts w:ascii="Times New Roman" w:hAnsi="Times New Roman" w:cs="Times New Roman"/>
          <w:color w:val="000000" w:themeColor="text1"/>
        </w:rPr>
        <w:fldChar w:fldCharType="end"/>
      </w:r>
      <w:r w:rsidRPr="00EF5FDF">
        <w:rPr>
          <w:rFonts w:ascii="Times New Roman" w:hAnsi="Times New Roman" w:cs="Times New Roman"/>
          <w:i w:val="0"/>
          <w:iCs w:val="0"/>
          <w:color w:val="000000" w:themeColor="text1"/>
          <w:sz w:val="24"/>
          <w:szCs w:val="24"/>
        </w:rPr>
        <w:t>. Flow settings for Ferrofluid, air, and porous medium</w:t>
      </w:r>
      <w:bookmarkEnd w:id="68"/>
    </w:p>
    <w:p w14:paraId="647A72CB" w14:textId="77777777" w:rsidR="00863C30" w:rsidRPr="00EF5FDF" w:rsidRDefault="00863C30" w:rsidP="005006B5">
      <w:pPr>
        <w:jc w:val="center"/>
        <w:rPr>
          <w:rFonts w:ascii="Times New Roman" w:hAnsi="Times New Roman" w:cs="Times New Roman"/>
          <w:color w:val="000000" w:themeColor="text1"/>
          <w:lang w:eastAsia="en-US"/>
        </w:rPr>
      </w:pPr>
    </w:p>
    <w:p w14:paraId="40E50274" w14:textId="77777777" w:rsidR="00863C30" w:rsidRPr="00EF5FDF" w:rsidRDefault="00863C30" w:rsidP="005006B5">
      <w:pPr>
        <w:jc w:val="center"/>
        <w:rPr>
          <w:rFonts w:ascii="Times New Roman" w:hAnsi="Times New Roman" w:cs="Times New Roman"/>
          <w:color w:val="000000" w:themeColor="text1"/>
          <w:lang w:eastAsia="en-US"/>
        </w:rPr>
      </w:pPr>
    </w:p>
    <w:p w14:paraId="7707668A" w14:textId="77777777" w:rsidR="00863C30" w:rsidRPr="00EF5FDF" w:rsidRDefault="00863C30" w:rsidP="005006B5">
      <w:pPr>
        <w:jc w:val="center"/>
        <w:rPr>
          <w:rFonts w:ascii="Times New Roman" w:hAnsi="Times New Roman" w:cs="Times New Roman"/>
          <w:color w:val="000000" w:themeColor="text1"/>
          <w:lang w:eastAsia="en-US"/>
        </w:rPr>
      </w:pPr>
    </w:p>
    <w:p w14:paraId="7CBCB02C" w14:textId="77777777" w:rsidR="00863C30" w:rsidRPr="00EF5FDF" w:rsidRDefault="00863C30" w:rsidP="005006B5">
      <w:pPr>
        <w:jc w:val="center"/>
        <w:rPr>
          <w:rFonts w:ascii="Times New Roman" w:hAnsi="Times New Roman" w:cs="Times New Roman"/>
          <w:color w:val="000000" w:themeColor="text1"/>
          <w:lang w:eastAsia="en-US"/>
        </w:rPr>
      </w:pPr>
    </w:p>
    <w:p w14:paraId="19E67CFE" w14:textId="50577EB6" w:rsidR="005006B5" w:rsidRPr="00EF5FDF" w:rsidRDefault="005006B5" w:rsidP="005006B5">
      <w:pPr>
        <w:jc w:val="center"/>
        <w:rPr>
          <w:rFonts w:ascii="Times New Roman" w:hAnsi="Times New Roman" w:cs="Times New Roman"/>
          <w:color w:val="000000" w:themeColor="text1"/>
          <w:lang w:eastAsia="en-US"/>
        </w:rPr>
      </w:pPr>
    </w:p>
    <w:p w14:paraId="3BFA9B1C" w14:textId="77777777" w:rsidR="00863C30" w:rsidRPr="00EF5FDF" w:rsidRDefault="00863C30" w:rsidP="005006B5">
      <w:pPr>
        <w:jc w:val="center"/>
        <w:rPr>
          <w:rFonts w:ascii="Times New Roman" w:hAnsi="Times New Roman" w:cs="Times New Roman"/>
          <w:color w:val="000000" w:themeColor="text1"/>
          <w:lang w:eastAsia="en-US"/>
        </w:rPr>
      </w:pPr>
    </w:p>
    <w:p w14:paraId="5C0EA1F5" w14:textId="77777777" w:rsidR="00863C30" w:rsidRPr="00EF5FDF" w:rsidRDefault="00863C30" w:rsidP="005006B5">
      <w:pPr>
        <w:jc w:val="center"/>
        <w:rPr>
          <w:rFonts w:ascii="Times New Roman" w:hAnsi="Times New Roman" w:cs="Times New Roman"/>
          <w:color w:val="000000" w:themeColor="text1"/>
          <w:lang w:eastAsia="en-US"/>
        </w:rPr>
      </w:pPr>
    </w:p>
    <w:p w14:paraId="194C50F9" w14:textId="77777777" w:rsidR="00935982" w:rsidRPr="00EF5FDF" w:rsidRDefault="00935982" w:rsidP="005006B5">
      <w:pPr>
        <w:jc w:val="center"/>
        <w:rPr>
          <w:rFonts w:ascii="Times New Roman" w:hAnsi="Times New Roman" w:cs="Times New Roman"/>
          <w:color w:val="000000" w:themeColor="text1"/>
          <w:lang w:eastAsia="en-US"/>
        </w:rPr>
      </w:pPr>
    </w:p>
    <w:p w14:paraId="0CCAD36B" w14:textId="6DB8B642" w:rsidR="00863C30" w:rsidRPr="00EF5FDF" w:rsidRDefault="00863C30" w:rsidP="005006B5">
      <w:pPr>
        <w:jc w:val="center"/>
        <w:rPr>
          <w:rFonts w:ascii="Times New Roman" w:hAnsi="Times New Roman" w:cs="Times New Roman"/>
          <w:color w:val="000000" w:themeColor="text1"/>
          <w:lang w:eastAsia="en-US"/>
        </w:rPr>
      </w:pPr>
    </w:p>
    <w:p w14:paraId="6E22E2E2" w14:textId="77777777" w:rsidR="00863C30" w:rsidRPr="00EF5FDF" w:rsidRDefault="00863C30" w:rsidP="005006B5">
      <w:pPr>
        <w:jc w:val="center"/>
        <w:rPr>
          <w:rFonts w:ascii="Times New Roman" w:hAnsi="Times New Roman" w:cs="Times New Roman"/>
          <w:color w:val="000000" w:themeColor="text1"/>
          <w:lang w:eastAsia="en-US"/>
        </w:rPr>
      </w:pPr>
    </w:p>
    <w:p w14:paraId="03B021A9" w14:textId="77777777" w:rsidR="00863C30" w:rsidRPr="00EF5FDF" w:rsidRDefault="00863C30" w:rsidP="005006B5">
      <w:pPr>
        <w:jc w:val="center"/>
        <w:rPr>
          <w:rFonts w:ascii="Times New Roman" w:hAnsi="Times New Roman" w:cs="Times New Roman"/>
          <w:color w:val="000000" w:themeColor="text1"/>
          <w:lang w:eastAsia="en-US"/>
        </w:rPr>
      </w:pPr>
    </w:p>
    <w:p w14:paraId="2938D74E" w14:textId="77601CA5" w:rsidR="00863C30" w:rsidRPr="00EF5FDF" w:rsidRDefault="00863C30" w:rsidP="005006B5">
      <w:pPr>
        <w:jc w:val="cente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lastRenderedPageBreak/>
        <w:drawing>
          <wp:anchor distT="0" distB="0" distL="114300" distR="114300" simplePos="0" relativeHeight="251703296" behindDoc="0" locked="0" layoutInCell="1" allowOverlap="1" wp14:anchorId="50EFA80B" wp14:editId="0147825E">
            <wp:simplePos x="0" y="0"/>
            <wp:positionH relativeFrom="margin">
              <wp:posOffset>1876425</wp:posOffset>
            </wp:positionH>
            <wp:positionV relativeFrom="paragraph">
              <wp:posOffset>0</wp:posOffset>
            </wp:positionV>
            <wp:extent cx="1638300" cy="1858645"/>
            <wp:effectExtent l="0" t="0" r="0" b="8255"/>
            <wp:wrapThrough wrapText="bothSides">
              <wp:wrapPolygon edited="0">
                <wp:start x="0" y="0"/>
                <wp:lineTo x="0" y="21475"/>
                <wp:lineTo x="21349" y="21475"/>
                <wp:lineTo x="21349" y="0"/>
                <wp:lineTo x="0" y="0"/>
              </wp:wrapPolygon>
            </wp:wrapThrough>
            <wp:docPr id="1961741433" name="Picture 196174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38300" cy="1858645"/>
                    </a:xfrm>
                    <a:prstGeom prst="rect">
                      <a:avLst/>
                    </a:prstGeom>
                  </pic:spPr>
                </pic:pic>
              </a:graphicData>
            </a:graphic>
            <wp14:sizeRelH relativeFrom="margin">
              <wp14:pctWidth>0</wp14:pctWidth>
            </wp14:sizeRelH>
            <wp14:sizeRelV relativeFrom="margin">
              <wp14:pctHeight>0</wp14:pctHeight>
            </wp14:sizeRelV>
          </wp:anchor>
        </w:drawing>
      </w:r>
      <w:r w:rsidRPr="00EF5FDF">
        <w:rPr>
          <w:rFonts w:ascii="Times New Roman" w:hAnsi="Times New Roman" w:cs="Times New Roman"/>
          <w:noProof/>
          <w:color w:val="000000" w:themeColor="text1"/>
        </w:rPr>
        <w:drawing>
          <wp:anchor distT="0" distB="0" distL="114300" distR="114300" simplePos="0" relativeHeight="251702272" behindDoc="0" locked="0" layoutInCell="1" allowOverlap="1" wp14:anchorId="7D77CA89" wp14:editId="51250EDE">
            <wp:simplePos x="0" y="0"/>
            <wp:positionH relativeFrom="column">
              <wp:posOffset>333375</wp:posOffset>
            </wp:positionH>
            <wp:positionV relativeFrom="paragraph">
              <wp:posOffset>8890</wp:posOffset>
            </wp:positionV>
            <wp:extent cx="1683385" cy="1838325"/>
            <wp:effectExtent l="0" t="0" r="0" b="9525"/>
            <wp:wrapThrough wrapText="bothSides">
              <wp:wrapPolygon edited="0">
                <wp:start x="0" y="0"/>
                <wp:lineTo x="0" y="21488"/>
                <wp:lineTo x="21266" y="21488"/>
                <wp:lineTo x="21266" y="0"/>
                <wp:lineTo x="0" y="0"/>
              </wp:wrapPolygon>
            </wp:wrapThrough>
            <wp:docPr id="1961741432" name="Picture 196174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683385" cy="1838325"/>
                    </a:xfrm>
                    <a:prstGeom prst="rect">
                      <a:avLst/>
                    </a:prstGeom>
                  </pic:spPr>
                </pic:pic>
              </a:graphicData>
            </a:graphic>
            <wp14:sizeRelH relativeFrom="margin">
              <wp14:pctWidth>0</wp14:pctWidth>
            </wp14:sizeRelH>
            <wp14:sizeRelV relativeFrom="margin">
              <wp14:pctHeight>0</wp14:pctHeight>
            </wp14:sizeRelV>
          </wp:anchor>
        </w:drawing>
      </w:r>
    </w:p>
    <w:p w14:paraId="54CFC147" w14:textId="2731555E" w:rsidR="00863C30" w:rsidRPr="00EF5FDF" w:rsidRDefault="00863C30" w:rsidP="005006B5">
      <w:pPr>
        <w:jc w:val="cente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704320" behindDoc="0" locked="0" layoutInCell="1" allowOverlap="1" wp14:anchorId="488E0896" wp14:editId="0807CFFC">
            <wp:simplePos x="0" y="0"/>
            <wp:positionH relativeFrom="column">
              <wp:posOffset>3752850</wp:posOffset>
            </wp:positionH>
            <wp:positionV relativeFrom="paragraph">
              <wp:posOffset>267335</wp:posOffset>
            </wp:positionV>
            <wp:extent cx="2063115" cy="981075"/>
            <wp:effectExtent l="0" t="0" r="0" b="9525"/>
            <wp:wrapThrough wrapText="bothSides">
              <wp:wrapPolygon edited="0">
                <wp:start x="0" y="0"/>
                <wp:lineTo x="0" y="21390"/>
                <wp:lineTo x="21341" y="21390"/>
                <wp:lineTo x="21341" y="0"/>
                <wp:lineTo x="0" y="0"/>
              </wp:wrapPolygon>
            </wp:wrapThrough>
            <wp:docPr id="1961741434" name="Picture 196174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63115" cy="981075"/>
                    </a:xfrm>
                    <a:prstGeom prst="rect">
                      <a:avLst/>
                    </a:prstGeom>
                  </pic:spPr>
                </pic:pic>
              </a:graphicData>
            </a:graphic>
            <wp14:sizeRelH relativeFrom="margin">
              <wp14:pctWidth>0</wp14:pctWidth>
            </wp14:sizeRelH>
            <wp14:sizeRelV relativeFrom="margin">
              <wp14:pctHeight>0</wp14:pctHeight>
            </wp14:sizeRelV>
          </wp:anchor>
        </w:drawing>
      </w:r>
    </w:p>
    <w:p w14:paraId="6801FD12" w14:textId="4F90BB28" w:rsidR="00863C30" w:rsidRPr="00EF5FDF" w:rsidRDefault="00863C30" w:rsidP="005006B5">
      <w:pPr>
        <w:jc w:val="center"/>
        <w:rPr>
          <w:rFonts w:ascii="Times New Roman" w:hAnsi="Times New Roman" w:cs="Times New Roman"/>
          <w:color w:val="000000" w:themeColor="text1"/>
          <w:lang w:eastAsia="en-US"/>
        </w:rPr>
      </w:pPr>
    </w:p>
    <w:p w14:paraId="279365DB" w14:textId="0E6F8EE2" w:rsidR="00863C30" w:rsidRPr="00EF5FDF" w:rsidRDefault="00863C30" w:rsidP="005006B5">
      <w:pPr>
        <w:jc w:val="center"/>
        <w:rPr>
          <w:rFonts w:ascii="Times New Roman" w:hAnsi="Times New Roman" w:cs="Times New Roman"/>
          <w:color w:val="000000" w:themeColor="text1"/>
          <w:lang w:eastAsia="en-US"/>
        </w:rPr>
      </w:pPr>
    </w:p>
    <w:p w14:paraId="754E7204" w14:textId="0653D739" w:rsidR="005006B5" w:rsidRPr="00EF5FDF" w:rsidRDefault="006535C7" w:rsidP="0093275B">
      <w:pPr>
        <w:pStyle w:val="Caption"/>
        <w:jc w:val="center"/>
        <w:rPr>
          <w:rFonts w:ascii="Times New Roman" w:hAnsi="Times New Roman" w:cs="Times New Roman"/>
          <w:i w:val="0"/>
          <w:iCs w:val="0"/>
          <w:color w:val="000000" w:themeColor="text1"/>
          <w:sz w:val="22"/>
          <w:szCs w:val="22"/>
        </w:rPr>
      </w:pPr>
      <w:bookmarkStart w:id="69" w:name="_Toc171689134"/>
      <w:r w:rsidRPr="00EF5FDF">
        <w:rPr>
          <w:rFonts w:ascii="Times New Roman" w:hAnsi="Times New Roman" w:cs="Times New Roman"/>
          <w:i w:val="0"/>
          <w:iCs w:val="0"/>
          <w:color w:val="000000" w:themeColor="text1"/>
          <w:sz w:val="22"/>
          <w:szCs w:val="22"/>
        </w:rPr>
        <w:t xml:space="preserve">Figure </w:t>
      </w:r>
      <w:r w:rsidRPr="00EF5FDF">
        <w:rPr>
          <w:rFonts w:ascii="Times New Roman" w:hAnsi="Times New Roman" w:cs="Times New Roman"/>
          <w:i w:val="0"/>
          <w:iCs w:val="0"/>
          <w:color w:val="000000" w:themeColor="text1"/>
          <w:sz w:val="22"/>
          <w:szCs w:val="22"/>
        </w:rPr>
        <w:fldChar w:fldCharType="begin"/>
      </w:r>
      <w:r w:rsidRPr="00EF5FDF">
        <w:rPr>
          <w:rFonts w:ascii="Times New Roman" w:hAnsi="Times New Roman" w:cs="Times New Roman"/>
          <w:i w:val="0"/>
          <w:iCs w:val="0"/>
          <w:color w:val="000000" w:themeColor="text1"/>
          <w:sz w:val="22"/>
          <w:szCs w:val="22"/>
        </w:rPr>
        <w:instrText xml:space="preserve"> SEQ Figure \* ARABIC </w:instrText>
      </w:r>
      <w:r w:rsidRPr="00EF5FDF">
        <w:rPr>
          <w:rFonts w:ascii="Times New Roman" w:hAnsi="Times New Roman" w:cs="Times New Roman"/>
          <w:i w:val="0"/>
          <w:iCs w:val="0"/>
          <w:color w:val="000000" w:themeColor="text1"/>
          <w:sz w:val="22"/>
          <w:szCs w:val="22"/>
        </w:rPr>
        <w:fldChar w:fldCharType="separate"/>
      </w:r>
      <w:r w:rsidR="008C64AA">
        <w:rPr>
          <w:rFonts w:ascii="Times New Roman" w:hAnsi="Times New Roman" w:cs="Times New Roman"/>
          <w:i w:val="0"/>
          <w:iCs w:val="0"/>
          <w:noProof/>
          <w:color w:val="000000" w:themeColor="text1"/>
          <w:sz w:val="22"/>
          <w:szCs w:val="22"/>
        </w:rPr>
        <w:t>27</w:t>
      </w:r>
      <w:r w:rsidRPr="00EF5FDF">
        <w:rPr>
          <w:rFonts w:ascii="Times New Roman" w:hAnsi="Times New Roman" w:cs="Times New Roman"/>
          <w:i w:val="0"/>
          <w:iCs w:val="0"/>
          <w:color w:val="000000" w:themeColor="text1"/>
          <w:sz w:val="22"/>
          <w:szCs w:val="22"/>
        </w:rPr>
        <w:fldChar w:fldCharType="end"/>
      </w:r>
      <w:r w:rsidRPr="00EF5FDF">
        <w:rPr>
          <w:rFonts w:ascii="Times New Roman" w:hAnsi="Times New Roman" w:cs="Times New Roman"/>
          <w:i w:val="0"/>
          <w:iCs w:val="0"/>
          <w:color w:val="000000" w:themeColor="text1"/>
          <w:sz w:val="22"/>
          <w:szCs w:val="22"/>
        </w:rPr>
        <w:t>. Level set settings</w:t>
      </w:r>
      <w:r w:rsidR="00863C30" w:rsidRPr="00EF5FDF">
        <w:rPr>
          <w:rFonts w:ascii="Times New Roman" w:hAnsi="Times New Roman" w:cs="Times New Roman"/>
          <w:i w:val="0"/>
          <w:iCs w:val="0"/>
          <w:color w:val="000000" w:themeColor="text1"/>
          <w:sz w:val="22"/>
          <w:szCs w:val="22"/>
        </w:rPr>
        <w:t xml:space="preserve"> 1</w:t>
      </w:r>
      <w:bookmarkEnd w:id="69"/>
    </w:p>
    <w:p w14:paraId="1E219AD1" w14:textId="65FEC8E3" w:rsidR="0093275B" w:rsidRPr="00EF5FDF" w:rsidRDefault="0093275B" w:rsidP="0093275B">
      <w:pPr>
        <w:rPr>
          <w:rFonts w:ascii="Times New Roman" w:hAnsi="Times New Roman" w:cs="Times New Roman"/>
          <w:color w:val="000000" w:themeColor="text1"/>
          <w:lang w:eastAsia="en-US"/>
        </w:rPr>
      </w:pPr>
    </w:p>
    <w:p w14:paraId="62A5B56B" w14:textId="77777777" w:rsidR="00935982" w:rsidRPr="00EF5FDF" w:rsidRDefault="00935982" w:rsidP="0093275B">
      <w:pPr>
        <w:rPr>
          <w:rFonts w:ascii="Times New Roman" w:hAnsi="Times New Roman" w:cs="Times New Roman"/>
          <w:color w:val="000000" w:themeColor="text1"/>
          <w:lang w:eastAsia="en-US"/>
        </w:rPr>
      </w:pPr>
    </w:p>
    <w:p w14:paraId="1B6E57C0" w14:textId="15185C9D" w:rsidR="00863C30" w:rsidRPr="00EF5FDF" w:rsidRDefault="00172BD4" w:rsidP="0093275B">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705344" behindDoc="0" locked="0" layoutInCell="1" allowOverlap="1" wp14:anchorId="530EE403" wp14:editId="691FBAA0">
            <wp:simplePos x="0" y="0"/>
            <wp:positionH relativeFrom="column">
              <wp:posOffset>1962150</wp:posOffset>
            </wp:positionH>
            <wp:positionV relativeFrom="paragraph">
              <wp:posOffset>135890</wp:posOffset>
            </wp:positionV>
            <wp:extent cx="1485900" cy="1821180"/>
            <wp:effectExtent l="0" t="0" r="0" b="7620"/>
            <wp:wrapThrough wrapText="bothSides">
              <wp:wrapPolygon edited="0">
                <wp:start x="0" y="0"/>
                <wp:lineTo x="0" y="21464"/>
                <wp:lineTo x="21323" y="21464"/>
                <wp:lineTo x="21323" y="0"/>
                <wp:lineTo x="0" y="0"/>
              </wp:wrapPolygon>
            </wp:wrapThrough>
            <wp:docPr id="1961741436" name="Picture 196174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85900" cy="1821180"/>
                    </a:xfrm>
                    <a:prstGeom prst="rect">
                      <a:avLst/>
                    </a:prstGeom>
                  </pic:spPr>
                </pic:pic>
              </a:graphicData>
            </a:graphic>
            <wp14:sizeRelH relativeFrom="margin">
              <wp14:pctWidth>0</wp14:pctWidth>
            </wp14:sizeRelH>
            <wp14:sizeRelV relativeFrom="margin">
              <wp14:pctHeight>0</wp14:pctHeight>
            </wp14:sizeRelV>
          </wp:anchor>
        </w:drawing>
      </w:r>
    </w:p>
    <w:p w14:paraId="0D8EBD7E" w14:textId="5088A7AF" w:rsidR="00863C30" w:rsidRPr="00EF5FDF" w:rsidRDefault="00172BD4" w:rsidP="0093275B">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706368" behindDoc="0" locked="0" layoutInCell="1" allowOverlap="1" wp14:anchorId="2203B3F1" wp14:editId="2CC279E1">
            <wp:simplePos x="0" y="0"/>
            <wp:positionH relativeFrom="margin">
              <wp:posOffset>428625</wp:posOffset>
            </wp:positionH>
            <wp:positionV relativeFrom="paragraph">
              <wp:posOffset>13335</wp:posOffset>
            </wp:positionV>
            <wp:extent cx="1619250" cy="1619250"/>
            <wp:effectExtent l="0" t="0" r="0" b="0"/>
            <wp:wrapThrough wrapText="bothSides">
              <wp:wrapPolygon edited="0">
                <wp:start x="0" y="0"/>
                <wp:lineTo x="0" y="21346"/>
                <wp:lineTo x="21346" y="21346"/>
                <wp:lineTo x="21346" y="0"/>
                <wp:lineTo x="0" y="0"/>
              </wp:wrapPolygon>
            </wp:wrapThrough>
            <wp:docPr id="1961741437" name="Picture 196174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14:sizeRelH relativeFrom="margin">
              <wp14:pctWidth>0</wp14:pctWidth>
            </wp14:sizeRelH>
            <wp14:sizeRelV relativeFrom="margin">
              <wp14:pctHeight>0</wp14:pctHeight>
            </wp14:sizeRelV>
          </wp:anchor>
        </w:drawing>
      </w:r>
    </w:p>
    <w:p w14:paraId="2DB0C14A" w14:textId="0C9ACE9A" w:rsidR="00863C30" w:rsidRPr="00EF5FDF" w:rsidRDefault="00172BD4" w:rsidP="0093275B">
      <w:pPr>
        <w:rPr>
          <w:rFonts w:ascii="Times New Roman" w:hAnsi="Times New Roman" w:cs="Times New Roman"/>
          <w:color w:val="000000" w:themeColor="text1"/>
          <w:lang w:eastAsia="en-US"/>
        </w:rPr>
      </w:pPr>
      <w:r w:rsidRPr="00EF5FDF">
        <w:rPr>
          <w:rFonts w:ascii="Times New Roman" w:hAnsi="Times New Roman" w:cs="Times New Roman"/>
          <w:noProof/>
          <w:color w:val="000000" w:themeColor="text1"/>
        </w:rPr>
        <w:drawing>
          <wp:anchor distT="0" distB="0" distL="114300" distR="114300" simplePos="0" relativeHeight="251707392" behindDoc="0" locked="0" layoutInCell="1" allowOverlap="1" wp14:anchorId="52CC1ED1" wp14:editId="12920B94">
            <wp:simplePos x="0" y="0"/>
            <wp:positionH relativeFrom="margin">
              <wp:posOffset>3743325</wp:posOffset>
            </wp:positionH>
            <wp:positionV relativeFrom="paragraph">
              <wp:posOffset>118745</wp:posOffset>
            </wp:positionV>
            <wp:extent cx="1952625" cy="1057275"/>
            <wp:effectExtent l="0" t="0" r="9525" b="9525"/>
            <wp:wrapThrough wrapText="bothSides">
              <wp:wrapPolygon edited="0">
                <wp:start x="0" y="0"/>
                <wp:lineTo x="0" y="21405"/>
                <wp:lineTo x="21495" y="21405"/>
                <wp:lineTo x="21495" y="0"/>
                <wp:lineTo x="0" y="0"/>
              </wp:wrapPolygon>
            </wp:wrapThrough>
            <wp:docPr id="1961741438" name="Picture 196174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52625" cy="1057275"/>
                    </a:xfrm>
                    <a:prstGeom prst="rect">
                      <a:avLst/>
                    </a:prstGeom>
                  </pic:spPr>
                </pic:pic>
              </a:graphicData>
            </a:graphic>
            <wp14:sizeRelH relativeFrom="margin">
              <wp14:pctWidth>0</wp14:pctWidth>
            </wp14:sizeRelH>
            <wp14:sizeRelV relativeFrom="margin">
              <wp14:pctHeight>0</wp14:pctHeight>
            </wp14:sizeRelV>
          </wp:anchor>
        </w:drawing>
      </w:r>
    </w:p>
    <w:p w14:paraId="5963F60E" w14:textId="34FCAB57" w:rsidR="00863C30" w:rsidRPr="00EF5FDF" w:rsidRDefault="00863C30" w:rsidP="0093275B">
      <w:pPr>
        <w:rPr>
          <w:rFonts w:ascii="Times New Roman" w:hAnsi="Times New Roman" w:cs="Times New Roman"/>
          <w:color w:val="000000" w:themeColor="text1"/>
          <w:lang w:eastAsia="en-US"/>
        </w:rPr>
      </w:pPr>
    </w:p>
    <w:p w14:paraId="4D39C460" w14:textId="231712EC" w:rsidR="00172BD4" w:rsidRPr="00EF5FDF" w:rsidRDefault="00172BD4" w:rsidP="0093275B">
      <w:pPr>
        <w:rPr>
          <w:rFonts w:ascii="Times New Roman" w:hAnsi="Times New Roman" w:cs="Times New Roman"/>
          <w:color w:val="000000" w:themeColor="text1"/>
          <w:lang w:eastAsia="en-US"/>
        </w:rPr>
      </w:pPr>
    </w:p>
    <w:p w14:paraId="52A4D742" w14:textId="19FE4C10" w:rsidR="00172BD4" w:rsidRPr="00EF5FDF" w:rsidRDefault="00172BD4" w:rsidP="0093275B">
      <w:pPr>
        <w:rPr>
          <w:rFonts w:ascii="Times New Roman" w:hAnsi="Times New Roman" w:cs="Times New Roman"/>
          <w:color w:val="000000" w:themeColor="text1"/>
          <w:lang w:eastAsia="en-US"/>
        </w:rPr>
      </w:pPr>
    </w:p>
    <w:p w14:paraId="5228D5A6" w14:textId="77777777" w:rsidR="00172BD4" w:rsidRPr="00EF5FDF" w:rsidRDefault="00172BD4" w:rsidP="0093275B">
      <w:pPr>
        <w:rPr>
          <w:rFonts w:ascii="Times New Roman" w:hAnsi="Times New Roman" w:cs="Times New Roman"/>
          <w:color w:val="000000" w:themeColor="text1"/>
          <w:lang w:eastAsia="en-US"/>
        </w:rPr>
      </w:pPr>
    </w:p>
    <w:p w14:paraId="31813948" w14:textId="108D0238" w:rsidR="00863C30" w:rsidRPr="00EF5FDF" w:rsidRDefault="00863C30" w:rsidP="0093275B">
      <w:pPr>
        <w:rPr>
          <w:rFonts w:ascii="Times New Roman" w:hAnsi="Times New Roman" w:cs="Times New Roman"/>
          <w:color w:val="000000" w:themeColor="text1"/>
          <w:lang w:eastAsia="en-US"/>
        </w:rPr>
      </w:pPr>
    </w:p>
    <w:p w14:paraId="077D6B9F" w14:textId="56CA5BB7" w:rsidR="00863C30" w:rsidRPr="00EF5FDF" w:rsidRDefault="00863C30" w:rsidP="00863C30">
      <w:pPr>
        <w:pStyle w:val="Caption"/>
        <w:jc w:val="center"/>
        <w:rPr>
          <w:rFonts w:ascii="Times New Roman" w:hAnsi="Times New Roman" w:cs="Times New Roman"/>
          <w:i w:val="0"/>
          <w:iCs w:val="0"/>
          <w:color w:val="000000" w:themeColor="text1"/>
          <w:sz w:val="22"/>
          <w:szCs w:val="22"/>
        </w:rPr>
      </w:pPr>
      <w:bookmarkStart w:id="70" w:name="_Ref163204975"/>
      <w:bookmarkStart w:id="71" w:name="_Toc171689135"/>
      <w:r w:rsidRPr="00EF5FDF">
        <w:rPr>
          <w:rFonts w:ascii="Times New Roman" w:hAnsi="Times New Roman" w:cs="Times New Roman"/>
          <w:i w:val="0"/>
          <w:iCs w:val="0"/>
          <w:color w:val="000000" w:themeColor="text1"/>
          <w:sz w:val="22"/>
          <w:szCs w:val="22"/>
        </w:rPr>
        <w:t xml:space="preserve">Figure </w:t>
      </w:r>
      <w:r w:rsidRPr="00EF5FDF">
        <w:rPr>
          <w:rFonts w:ascii="Times New Roman" w:hAnsi="Times New Roman" w:cs="Times New Roman"/>
          <w:color w:val="000000" w:themeColor="text1"/>
        </w:rPr>
        <w:fldChar w:fldCharType="begin"/>
      </w:r>
      <w:r w:rsidRPr="00EF5FDF">
        <w:rPr>
          <w:rFonts w:ascii="Times New Roman" w:hAnsi="Times New Roman" w:cs="Times New Roman"/>
          <w:i w:val="0"/>
          <w:iCs w:val="0"/>
          <w:color w:val="000000" w:themeColor="text1"/>
          <w:sz w:val="22"/>
          <w:szCs w:val="22"/>
        </w:rPr>
        <w:instrText xml:space="preserve"> SEQ Figure \* ARABIC </w:instrText>
      </w:r>
      <w:r w:rsidRPr="00EF5FDF">
        <w:rPr>
          <w:rFonts w:ascii="Times New Roman" w:hAnsi="Times New Roman" w:cs="Times New Roman"/>
          <w:color w:val="000000" w:themeColor="text1"/>
        </w:rPr>
        <w:fldChar w:fldCharType="separate"/>
      </w:r>
      <w:r w:rsidR="008C64AA">
        <w:rPr>
          <w:rFonts w:ascii="Times New Roman" w:hAnsi="Times New Roman" w:cs="Times New Roman"/>
          <w:i w:val="0"/>
          <w:iCs w:val="0"/>
          <w:noProof/>
          <w:color w:val="000000" w:themeColor="text1"/>
          <w:sz w:val="22"/>
          <w:szCs w:val="22"/>
        </w:rPr>
        <w:t>28</w:t>
      </w:r>
      <w:r w:rsidRPr="00EF5FDF">
        <w:rPr>
          <w:rFonts w:ascii="Times New Roman" w:hAnsi="Times New Roman" w:cs="Times New Roman"/>
          <w:color w:val="000000" w:themeColor="text1"/>
        </w:rPr>
        <w:fldChar w:fldCharType="end"/>
      </w:r>
      <w:bookmarkEnd w:id="70"/>
      <w:r w:rsidRPr="00EF5FDF">
        <w:rPr>
          <w:rFonts w:ascii="Times New Roman" w:hAnsi="Times New Roman" w:cs="Times New Roman"/>
          <w:i w:val="0"/>
          <w:iCs w:val="0"/>
          <w:color w:val="000000" w:themeColor="text1"/>
          <w:sz w:val="22"/>
          <w:szCs w:val="22"/>
        </w:rPr>
        <w:t>. Level set settings 2</w:t>
      </w:r>
      <w:bookmarkEnd w:id="71"/>
    </w:p>
    <w:p w14:paraId="214EA3A3" w14:textId="77777777" w:rsidR="00863C30" w:rsidRPr="00EF5FDF" w:rsidRDefault="00863C30" w:rsidP="0093275B">
      <w:pPr>
        <w:rPr>
          <w:rFonts w:ascii="Times New Roman" w:hAnsi="Times New Roman" w:cs="Times New Roman"/>
          <w:color w:val="000000" w:themeColor="text1"/>
          <w:lang w:eastAsia="en-US"/>
        </w:rPr>
      </w:pPr>
    </w:p>
    <w:p w14:paraId="5595251B" w14:textId="77777777" w:rsidR="005006B5" w:rsidRPr="00EF5FDF" w:rsidRDefault="005006B5" w:rsidP="00DD1E27">
      <w:pPr>
        <w:rPr>
          <w:rFonts w:ascii="Times New Roman" w:hAnsi="Times New Roman" w:cs="Times New Roman"/>
          <w:color w:val="000000" w:themeColor="text1"/>
          <w:lang w:eastAsia="en-US"/>
        </w:rPr>
      </w:pPr>
    </w:p>
    <w:p w14:paraId="1F706297" w14:textId="77777777" w:rsidR="00355725" w:rsidRPr="00EF5FDF" w:rsidRDefault="00355725" w:rsidP="00DD1E27">
      <w:pPr>
        <w:rPr>
          <w:rFonts w:ascii="Times New Roman" w:hAnsi="Times New Roman" w:cs="Times New Roman"/>
          <w:color w:val="000000" w:themeColor="text1"/>
          <w:lang w:eastAsia="en-US"/>
        </w:rPr>
      </w:pPr>
    </w:p>
    <w:p w14:paraId="41478CCE" w14:textId="77777777" w:rsidR="00172BD4" w:rsidRPr="00EF5FDF" w:rsidRDefault="00172BD4" w:rsidP="00DD1E27">
      <w:pPr>
        <w:rPr>
          <w:rFonts w:ascii="Times New Roman" w:hAnsi="Times New Roman" w:cs="Times New Roman"/>
          <w:color w:val="000000" w:themeColor="text1"/>
          <w:lang w:eastAsia="en-US"/>
        </w:rPr>
      </w:pPr>
    </w:p>
    <w:p w14:paraId="000F54F2" w14:textId="77777777" w:rsidR="00172BD4" w:rsidRPr="00EF5FDF" w:rsidRDefault="00172BD4" w:rsidP="00DD1E27">
      <w:pPr>
        <w:rPr>
          <w:rFonts w:ascii="Times New Roman" w:hAnsi="Times New Roman" w:cs="Times New Roman"/>
          <w:color w:val="000000" w:themeColor="text1"/>
          <w:lang w:eastAsia="en-US"/>
        </w:rPr>
      </w:pPr>
    </w:p>
    <w:p w14:paraId="22C01A6D" w14:textId="77777777" w:rsidR="00500212" w:rsidRDefault="00500212">
      <w:pPr>
        <w:rPr>
          <w:ins w:id="72" w:author="Radighieri, Greg (GE Vernova)" w:date="2024-07-12T14:57:00Z"/>
          <w:rFonts w:ascii="Times New Roman" w:eastAsiaTheme="majorEastAsia" w:hAnsi="Times New Roman" w:cstheme="majorBidi"/>
          <w:b/>
          <w:kern w:val="0"/>
          <w:sz w:val="24"/>
          <w:szCs w:val="24"/>
          <w:lang w:eastAsia="en-US"/>
          <w14:ligatures w14:val="none"/>
        </w:rPr>
      </w:pPr>
      <w:ins w:id="73" w:author="Radighieri, Greg (GE Vernova)" w:date="2024-07-12T14:57:00Z">
        <w:r>
          <w:br w:type="page"/>
        </w:r>
      </w:ins>
    </w:p>
    <w:p w14:paraId="5C2BF8F1" w14:textId="4E15508D" w:rsidR="00500212" w:rsidRDefault="00500212" w:rsidP="00500212">
      <w:pPr>
        <w:pStyle w:val="Heading3"/>
      </w:pPr>
      <w:bookmarkStart w:id="74" w:name="_Toc171689079"/>
      <w:r>
        <w:lastRenderedPageBreak/>
        <w:t>3D COMSOL simulation</w:t>
      </w:r>
      <w:bookmarkEnd w:id="74"/>
    </w:p>
    <w:p w14:paraId="1DFA09FF" w14:textId="77777777" w:rsidR="00500212" w:rsidRDefault="00500212" w:rsidP="00500212">
      <w:pPr>
        <w:rPr>
          <w:lang w:eastAsia="en-US"/>
        </w:rPr>
      </w:pPr>
    </w:p>
    <w:p w14:paraId="1C5E4A50" w14:textId="771C735F" w:rsidR="00500212" w:rsidRDefault="00500212" w:rsidP="00406F97">
      <w:pPr>
        <w:spacing w:line="360" w:lineRule="auto"/>
        <w:ind w:firstLine="360"/>
        <w:jc w:val="both"/>
        <w:rPr>
          <w:rFonts w:ascii="Times New Roman" w:hAnsi="Times New Roman" w:cs="Times New Roman"/>
          <w:color w:val="000000" w:themeColor="text1"/>
          <w:lang w:eastAsia="en-US"/>
        </w:rPr>
      </w:pPr>
      <w:r>
        <w:rPr>
          <w:rFonts w:ascii="Times New Roman" w:hAnsi="Times New Roman" w:cs="Times New Roman"/>
          <w:color w:val="000000" w:themeColor="text1"/>
          <w:sz w:val="24"/>
          <w:szCs w:val="24"/>
          <w:lang w:eastAsia="en-US"/>
        </w:rPr>
        <w:t xml:space="preserve">The 3D simulation setup is made </w:t>
      </w:r>
      <w:proofErr w:type="gramStart"/>
      <w:r>
        <w:rPr>
          <w:rFonts w:ascii="Times New Roman" w:hAnsi="Times New Roman" w:cs="Times New Roman"/>
          <w:color w:val="000000" w:themeColor="text1"/>
          <w:sz w:val="24"/>
          <w:szCs w:val="24"/>
          <w:lang w:eastAsia="en-US"/>
        </w:rPr>
        <w:t>similar to</w:t>
      </w:r>
      <w:proofErr w:type="gramEnd"/>
      <w:r>
        <w:rPr>
          <w:rFonts w:ascii="Times New Roman" w:hAnsi="Times New Roman" w:cs="Times New Roman"/>
          <w:color w:val="000000" w:themeColor="text1"/>
          <w:sz w:val="24"/>
          <w:szCs w:val="24"/>
          <w:lang w:eastAsia="en-US"/>
        </w:rPr>
        <w:t xml:space="preserve"> the 2D setup. The 3D simulation is symmetric about both x and y- axes. Therefore, one quadrant of the domain is modeled. The schematic of the 3D simulation domain is shown in</w:t>
      </w:r>
      <w:r w:rsidR="008C64AA">
        <w:rPr>
          <w:rFonts w:ascii="Times New Roman" w:hAnsi="Times New Roman" w:cs="Times New Roman"/>
          <w:color w:val="000000" w:themeColor="text1"/>
          <w:sz w:val="24"/>
          <w:szCs w:val="24"/>
          <w:lang w:eastAsia="en-US"/>
        </w:rPr>
        <w:t xml:space="preserve"> </w:t>
      </w:r>
      <w:r w:rsidR="008C64AA" w:rsidRPr="008C64AA">
        <w:rPr>
          <w:rFonts w:ascii="Times New Roman" w:hAnsi="Times New Roman" w:cs="Times New Roman"/>
          <w:color w:val="000000" w:themeColor="text1"/>
          <w:sz w:val="24"/>
          <w:szCs w:val="24"/>
          <w:lang w:eastAsia="en-US"/>
        </w:rPr>
        <w:fldChar w:fldCharType="begin"/>
      </w:r>
      <w:r w:rsidR="008C64AA" w:rsidRPr="008C64AA">
        <w:rPr>
          <w:rFonts w:ascii="Times New Roman" w:hAnsi="Times New Roman" w:cs="Times New Roman"/>
          <w:color w:val="000000" w:themeColor="text1"/>
          <w:sz w:val="24"/>
          <w:szCs w:val="24"/>
          <w:lang w:eastAsia="en-US"/>
        </w:rPr>
        <w:instrText xml:space="preserve"> REF _Ref171688882 \h  \* MERGEFORMAT </w:instrText>
      </w:r>
      <w:r w:rsidR="008C64AA" w:rsidRPr="008C64AA">
        <w:rPr>
          <w:rFonts w:ascii="Times New Roman" w:hAnsi="Times New Roman" w:cs="Times New Roman"/>
          <w:color w:val="000000" w:themeColor="text1"/>
          <w:sz w:val="24"/>
          <w:szCs w:val="24"/>
          <w:lang w:eastAsia="en-US"/>
        </w:rPr>
      </w:r>
      <w:r w:rsidR="008C64AA" w:rsidRPr="008C64AA">
        <w:rPr>
          <w:rFonts w:ascii="Times New Roman" w:hAnsi="Times New Roman" w:cs="Times New Roman"/>
          <w:color w:val="000000" w:themeColor="text1"/>
          <w:sz w:val="24"/>
          <w:szCs w:val="24"/>
          <w:lang w:eastAsia="en-US"/>
        </w:rPr>
        <w:fldChar w:fldCharType="separate"/>
      </w:r>
      <w:r w:rsidR="008C64AA" w:rsidRPr="008C64AA">
        <w:rPr>
          <w:rFonts w:ascii="Times New Roman" w:hAnsi="Times New Roman" w:cs="Times New Roman"/>
          <w:color w:val="000000" w:themeColor="text1"/>
        </w:rPr>
        <w:t xml:space="preserve">Figure </w:t>
      </w:r>
      <w:r w:rsidR="008C64AA" w:rsidRPr="008C64AA">
        <w:rPr>
          <w:rFonts w:ascii="Times New Roman" w:hAnsi="Times New Roman" w:cs="Times New Roman"/>
          <w:noProof/>
          <w:color w:val="000000" w:themeColor="text1"/>
        </w:rPr>
        <w:t>29</w:t>
      </w:r>
      <w:r w:rsidR="008C64AA" w:rsidRPr="008C64AA">
        <w:rPr>
          <w:rFonts w:ascii="Times New Roman" w:hAnsi="Times New Roman" w:cs="Times New Roman"/>
          <w:color w:val="000000" w:themeColor="text1"/>
          <w:sz w:val="24"/>
          <w:szCs w:val="24"/>
          <w:lang w:eastAsia="en-US"/>
        </w:rPr>
        <w:fldChar w:fldCharType="end"/>
      </w:r>
      <w:r>
        <w:rPr>
          <w:rFonts w:ascii="Times New Roman" w:hAnsi="Times New Roman" w:cs="Times New Roman"/>
          <w:color w:val="000000" w:themeColor="text1"/>
          <w:sz w:val="24"/>
          <w:szCs w:val="24"/>
          <w:lang w:eastAsia="en-US"/>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0212" w14:paraId="56EF88C5" w14:textId="77777777" w:rsidTr="00500212">
        <w:tc>
          <w:tcPr>
            <w:tcW w:w="9350" w:type="dxa"/>
            <w:vAlign w:val="center"/>
            <w:hideMark/>
          </w:tcPr>
          <w:p w14:paraId="6855AE42" w14:textId="734652CA" w:rsidR="00500212" w:rsidRDefault="00500212">
            <w:pPr>
              <w:keepNext/>
              <w:jc w:val="center"/>
            </w:pPr>
            <w:r>
              <w:rPr>
                <w:rFonts w:ascii="Times New Roman" w:hAnsi="Times New Roman" w:cs="Times New Roman"/>
                <w:noProof/>
                <w:color w:val="000000" w:themeColor="text1"/>
              </w:rPr>
              <w:drawing>
                <wp:inline distT="0" distB="0" distL="0" distR="0" wp14:anchorId="52986F49" wp14:editId="7E03CFC2">
                  <wp:extent cx="2806700" cy="2019300"/>
                  <wp:effectExtent l="0" t="0" r="0" b="0"/>
                  <wp:docPr id="1961741423" name="Picture 196174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7426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6700" cy="2019300"/>
                          </a:xfrm>
                          <a:prstGeom prst="rect">
                            <a:avLst/>
                          </a:prstGeom>
                          <a:noFill/>
                          <a:ln>
                            <a:noFill/>
                          </a:ln>
                        </pic:spPr>
                      </pic:pic>
                    </a:graphicData>
                  </a:graphic>
                </wp:inline>
              </w:drawing>
            </w:r>
          </w:p>
          <w:p w14:paraId="3A0B19F4" w14:textId="00043664" w:rsidR="00500212" w:rsidRDefault="00500212">
            <w:pPr>
              <w:pStyle w:val="Caption"/>
              <w:jc w:val="center"/>
              <w:rPr>
                <w:rFonts w:ascii="Times New Roman" w:hAnsi="Times New Roman" w:cs="Times New Roman"/>
                <w:i w:val="0"/>
                <w:iCs w:val="0"/>
                <w:color w:val="000000" w:themeColor="text1"/>
                <w:sz w:val="22"/>
                <w:szCs w:val="22"/>
              </w:rPr>
            </w:pPr>
            <w:bookmarkStart w:id="75" w:name="_Ref171688882"/>
            <w:bookmarkStart w:id="76" w:name="_Toc171689136"/>
            <w:r>
              <w:rPr>
                <w:rFonts w:ascii="Times New Roman" w:hAnsi="Times New Roman" w:cs="Times New Roman"/>
                <w:i w:val="0"/>
                <w:iCs w:val="0"/>
                <w:color w:val="000000" w:themeColor="text1"/>
                <w:sz w:val="22"/>
                <w:szCs w:val="22"/>
              </w:rPr>
              <w:t xml:space="preserve">Figure </w:t>
            </w:r>
            <w:r>
              <w:rPr>
                <w:rFonts w:ascii="Times New Roman" w:hAnsi="Times New Roman" w:cs="Times New Roman"/>
                <w:i w:val="0"/>
                <w:iCs w:val="0"/>
                <w:color w:val="000000" w:themeColor="text1"/>
                <w:sz w:val="22"/>
                <w:szCs w:val="22"/>
              </w:rPr>
              <w:fldChar w:fldCharType="begin"/>
            </w:r>
            <w:r>
              <w:rPr>
                <w:rFonts w:ascii="Times New Roman" w:hAnsi="Times New Roman" w:cs="Times New Roman"/>
                <w:i w:val="0"/>
                <w:iCs w:val="0"/>
                <w:color w:val="000000" w:themeColor="text1"/>
                <w:sz w:val="22"/>
                <w:szCs w:val="22"/>
              </w:rPr>
              <w:instrText xml:space="preserve"> SEQ Figure \* ARABIC </w:instrText>
            </w:r>
            <w:r>
              <w:rPr>
                <w:rFonts w:ascii="Times New Roman" w:hAnsi="Times New Roman" w:cs="Times New Roman"/>
                <w:i w:val="0"/>
                <w:iCs w:val="0"/>
                <w:color w:val="000000" w:themeColor="text1"/>
                <w:sz w:val="22"/>
                <w:szCs w:val="22"/>
              </w:rPr>
              <w:fldChar w:fldCharType="separate"/>
            </w:r>
            <w:r w:rsidR="008C64AA">
              <w:rPr>
                <w:rFonts w:ascii="Times New Roman" w:hAnsi="Times New Roman" w:cs="Times New Roman"/>
                <w:i w:val="0"/>
                <w:iCs w:val="0"/>
                <w:noProof/>
                <w:color w:val="000000" w:themeColor="text1"/>
                <w:sz w:val="22"/>
                <w:szCs w:val="22"/>
              </w:rPr>
              <w:t>29</w:t>
            </w:r>
            <w:r>
              <w:rPr>
                <w:rFonts w:ascii="Times New Roman" w:hAnsi="Times New Roman" w:cs="Times New Roman"/>
                <w:i w:val="0"/>
                <w:iCs w:val="0"/>
                <w:color w:val="000000" w:themeColor="text1"/>
                <w:sz w:val="22"/>
                <w:szCs w:val="22"/>
              </w:rPr>
              <w:fldChar w:fldCharType="end"/>
            </w:r>
            <w:bookmarkEnd w:id="75"/>
            <w:r>
              <w:rPr>
                <w:rFonts w:ascii="Times New Roman" w:hAnsi="Times New Roman" w:cs="Times New Roman"/>
                <w:i w:val="0"/>
                <w:iCs w:val="0"/>
                <w:color w:val="000000" w:themeColor="text1"/>
                <w:sz w:val="22"/>
                <w:szCs w:val="22"/>
              </w:rPr>
              <w:t>. Schematic of 3D simulation domain</w:t>
            </w:r>
            <w:bookmarkEnd w:id="76"/>
          </w:p>
        </w:tc>
      </w:tr>
    </w:tbl>
    <w:p w14:paraId="3E5ED352" w14:textId="056C1011" w:rsidR="00500212" w:rsidRDefault="00500212" w:rsidP="00406F97">
      <w:pPr>
        <w:spacing w:line="360" w:lineRule="auto"/>
        <w:ind w:firstLine="360"/>
        <w:jc w:val="both"/>
        <w:rPr>
          <w:rFonts w:ascii="Times New Roman" w:hAnsi="Times New Roman" w:cs="Times New Roman"/>
          <w:color w:val="000000" w:themeColor="text1"/>
          <w:sz w:val="24"/>
          <w:szCs w:val="24"/>
          <w:lang w:eastAsia="en-US"/>
        </w:rPr>
      </w:pPr>
      <w:r>
        <w:rPr>
          <w:rFonts w:ascii="Times New Roman" w:hAnsi="Times New Roman" w:cs="Times New Roman"/>
          <w:color w:val="000000" w:themeColor="text1"/>
          <w:sz w:val="24"/>
          <w:szCs w:val="24"/>
          <w:lang w:eastAsia="en-US"/>
        </w:rPr>
        <w:t xml:space="preserve">The material, magnetic, </w:t>
      </w:r>
      <w:proofErr w:type="gramStart"/>
      <w:r>
        <w:rPr>
          <w:rFonts w:ascii="Times New Roman" w:hAnsi="Times New Roman" w:cs="Times New Roman"/>
          <w:color w:val="000000" w:themeColor="text1"/>
          <w:sz w:val="24"/>
          <w:szCs w:val="24"/>
          <w:lang w:eastAsia="en-US"/>
        </w:rPr>
        <w:t>fluid</w:t>
      </w:r>
      <w:proofErr w:type="gramEnd"/>
      <w:r>
        <w:rPr>
          <w:rFonts w:ascii="Times New Roman" w:hAnsi="Times New Roman" w:cs="Times New Roman"/>
          <w:color w:val="000000" w:themeColor="text1"/>
          <w:sz w:val="24"/>
          <w:szCs w:val="24"/>
          <w:lang w:eastAsia="en-US"/>
        </w:rPr>
        <w:t xml:space="preserve"> and porous media properties of the simulation are defined similar to the 2D simulation setup. </w:t>
      </w:r>
      <w:proofErr w:type="gramStart"/>
      <w:r>
        <w:rPr>
          <w:rFonts w:ascii="Times New Roman" w:hAnsi="Times New Roman" w:cs="Times New Roman"/>
          <w:color w:val="000000" w:themeColor="text1"/>
          <w:sz w:val="24"/>
          <w:szCs w:val="24"/>
          <w:lang w:eastAsia="en-US"/>
        </w:rPr>
        <w:t>In order to</w:t>
      </w:r>
      <w:proofErr w:type="gramEnd"/>
      <w:r>
        <w:rPr>
          <w:rFonts w:ascii="Times New Roman" w:hAnsi="Times New Roman" w:cs="Times New Roman"/>
          <w:color w:val="000000" w:themeColor="text1"/>
          <w:sz w:val="24"/>
          <w:szCs w:val="24"/>
          <w:lang w:eastAsia="en-US"/>
        </w:rPr>
        <w:t xml:space="preserve"> reduce the simulation wall time, the fluid equations are not solved in all the domains</w:t>
      </w:r>
      <w:r w:rsidRPr="008C64AA">
        <w:rPr>
          <w:rFonts w:ascii="Times New Roman" w:hAnsi="Times New Roman" w:cs="Times New Roman"/>
          <w:color w:val="000000" w:themeColor="text1"/>
          <w:sz w:val="24"/>
          <w:szCs w:val="24"/>
          <w:lang w:eastAsia="en-US"/>
        </w:rPr>
        <w:t xml:space="preserve">. </w:t>
      </w:r>
      <w:r w:rsidR="008C64AA" w:rsidRPr="008C64AA">
        <w:rPr>
          <w:rFonts w:ascii="Times New Roman" w:hAnsi="Times New Roman" w:cs="Times New Roman"/>
          <w:color w:val="000000" w:themeColor="text1"/>
          <w:sz w:val="24"/>
          <w:szCs w:val="24"/>
          <w:lang w:eastAsia="en-US"/>
        </w:rPr>
        <w:fldChar w:fldCharType="begin"/>
      </w:r>
      <w:r w:rsidR="008C64AA" w:rsidRPr="008C64AA">
        <w:rPr>
          <w:rFonts w:ascii="Times New Roman" w:hAnsi="Times New Roman" w:cs="Times New Roman"/>
          <w:color w:val="000000" w:themeColor="text1"/>
          <w:sz w:val="24"/>
          <w:szCs w:val="24"/>
          <w:lang w:eastAsia="en-US"/>
        </w:rPr>
        <w:instrText xml:space="preserve"> REF _Ref171688945 \h  \* MERGEFORMAT </w:instrText>
      </w:r>
      <w:r w:rsidR="008C64AA" w:rsidRPr="008C64AA">
        <w:rPr>
          <w:rFonts w:ascii="Times New Roman" w:hAnsi="Times New Roman" w:cs="Times New Roman"/>
          <w:color w:val="000000" w:themeColor="text1"/>
          <w:sz w:val="24"/>
          <w:szCs w:val="24"/>
          <w:lang w:eastAsia="en-US"/>
        </w:rPr>
      </w:r>
      <w:r w:rsidR="008C64AA" w:rsidRPr="008C64AA">
        <w:rPr>
          <w:rFonts w:ascii="Times New Roman" w:hAnsi="Times New Roman" w:cs="Times New Roman"/>
          <w:color w:val="000000" w:themeColor="text1"/>
          <w:sz w:val="24"/>
          <w:szCs w:val="24"/>
          <w:lang w:eastAsia="en-US"/>
        </w:rPr>
        <w:fldChar w:fldCharType="separate"/>
      </w:r>
      <w:r w:rsidR="008C64AA" w:rsidRPr="008C64AA">
        <w:rPr>
          <w:rFonts w:ascii="Times New Roman" w:hAnsi="Times New Roman" w:cs="Times New Roman"/>
          <w:color w:val="000000" w:themeColor="text1"/>
        </w:rPr>
        <w:t xml:space="preserve">Figure </w:t>
      </w:r>
      <w:r w:rsidR="008C64AA" w:rsidRPr="008C64AA">
        <w:rPr>
          <w:rFonts w:ascii="Times New Roman" w:hAnsi="Times New Roman" w:cs="Times New Roman"/>
          <w:noProof/>
          <w:color w:val="000000" w:themeColor="text1"/>
        </w:rPr>
        <w:t>30</w:t>
      </w:r>
      <w:r w:rsidR="008C64AA" w:rsidRPr="008C64AA">
        <w:rPr>
          <w:rFonts w:ascii="Times New Roman" w:hAnsi="Times New Roman" w:cs="Times New Roman"/>
          <w:color w:val="000000" w:themeColor="text1"/>
          <w:sz w:val="24"/>
          <w:szCs w:val="24"/>
          <w:lang w:eastAsia="en-US"/>
        </w:rPr>
        <w:fldChar w:fldCharType="end"/>
      </w:r>
      <w:r w:rsidR="008C64AA">
        <w:rPr>
          <w:rFonts w:ascii="Times New Roman" w:hAnsi="Times New Roman" w:cs="Times New Roman"/>
          <w:color w:val="000000" w:themeColor="text1"/>
          <w:sz w:val="24"/>
          <w:szCs w:val="24"/>
          <w:lang w:eastAsia="en-US"/>
        </w:rPr>
        <w:t xml:space="preserve"> </w:t>
      </w:r>
      <w:r>
        <w:rPr>
          <w:rFonts w:ascii="Times New Roman" w:hAnsi="Times New Roman" w:cs="Times New Roman"/>
          <w:color w:val="000000" w:themeColor="text1"/>
          <w:sz w:val="24"/>
          <w:szCs w:val="24"/>
          <w:lang w:eastAsia="en-US"/>
        </w:rPr>
        <w:t>shows the domain where the fluid equations are solved. In magnetic field module, the Ampere’s law in fluid section, only the domains where fluid equations are solved is selected. Since one-fourth of the coil is modeled for simulation, the coil length multiplication factor is increased to 4. In addition to the electro-magnetic coil properties, the 3D coil requires direction of the current flow (</w:t>
      </w:r>
      <w:r w:rsidR="008C64AA">
        <w:rPr>
          <w:rFonts w:ascii="Times New Roman" w:hAnsi="Times New Roman" w:cs="Times New Roman"/>
          <w:color w:val="000000" w:themeColor="text1"/>
          <w:sz w:val="24"/>
          <w:szCs w:val="24"/>
          <w:lang w:eastAsia="en-US"/>
        </w:rPr>
        <w:fldChar w:fldCharType="begin"/>
      </w:r>
      <w:r w:rsidR="008C64AA">
        <w:rPr>
          <w:rFonts w:ascii="Times New Roman" w:hAnsi="Times New Roman" w:cs="Times New Roman"/>
          <w:color w:val="000000" w:themeColor="text1"/>
          <w:sz w:val="24"/>
          <w:szCs w:val="24"/>
          <w:lang w:eastAsia="en-US"/>
        </w:rPr>
        <w:instrText xml:space="preserve"> REF _Ref171688972 \h </w:instrText>
      </w:r>
      <w:r w:rsidR="008C64AA">
        <w:rPr>
          <w:rFonts w:ascii="Times New Roman" w:hAnsi="Times New Roman" w:cs="Times New Roman"/>
          <w:color w:val="000000" w:themeColor="text1"/>
          <w:sz w:val="24"/>
          <w:szCs w:val="24"/>
          <w:lang w:eastAsia="en-US"/>
        </w:rPr>
      </w:r>
      <w:r w:rsidR="00406F97">
        <w:rPr>
          <w:rFonts w:ascii="Times New Roman" w:hAnsi="Times New Roman" w:cs="Times New Roman"/>
          <w:color w:val="000000" w:themeColor="text1"/>
          <w:sz w:val="24"/>
          <w:szCs w:val="24"/>
          <w:lang w:eastAsia="en-US"/>
        </w:rPr>
        <w:instrText xml:space="preserve"> \* MERGEFORMAT </w:instrText>
      </w:r>
      <w:r w:rsidR="008C64AA">
        <w:rPr>
          <w:rFonts w:ascii="Times New Roman" w:hAnsi="Times New Roman" w:cs="Times New Roman"/>
          <w:color w:val="000000" w:themeColor="text1"/>
          <w:sz w:val="24"/>
          <w:szCs w:val="24"/>
          <w:lang w:eastAsia="en-US"/>
        </w:rPr>
        <w:fldChar w:fldCharType="separate"/>
      </w:r>
      <w:r w:rsidR="008C64AA">
        <w:rPr>
          <w:rFonts w:ascii="Times New Roman" w:hAnsi="Times New Roman" w:cs="Times New Roman"/>
          <w:color w:val="000000" w:themeColor="text1"/>
          <w:kern w:val="0"/>
          <w:sz w:val="24"/>
          <w:szCs w:val="24"/>
          <w:lang w:eastAsia="en-US"/>
          <w14:ligatures w14:val="none"/>
        </w:rPr>
        <w:t xml:space="preserve">Figure </w:t>
      </w:r>
      <w:r w:rsidR="008C64AA">
        <w:rPr>
          <w:rFonts w:ascii="Times New Roman" w:hAnsi="Times New Roman" w:cs="Times New Roman"/>
          <w:noProof/>
          <w:color w:val="000000" w:themeColor="text1"/>
          <w:sz w:val="24"/>
          <w:szCs w:val="24"/>
        </w:rPr>
        <w:t>31</w:t>
      </w:r>
      <w:r w:rsidR="008C64AA">
        <w:rPr>
          <w:rFonts w:ascii="Times New Roman" w:hAnsi="Times New Roman" w:cs="Times New Roman"/>
          <w:color w:val="000000" w:themeColor="text1"/>
          <w:sz w:val="24"/>
          <w:szCs w:val="24"/>
          <w:lang w:eastAsia="en-US"/>
        </w:rPr>
        <w:fldChar w:fldCharType="end"/>
      </w:r>
      <w:r>
        <w:rPr>
          <w:rFonts w:ascii="Times New Roman" w:hAnsi="Times New Roman" w:cs="Times New Roman"/>
          <w:color w:val="000000" w:themeColor="text1"/>
          <w:sz w:val="24"/>
          <w:szCs w:val="24"/>
          <w:lang w:eastAsia="en-U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0212" w14:paraId="60EE30DF" w14:textId="77777777" w:rsidTr="00500212">
        <w:tc>
          <w:tcPr>
            <w:tcW w:w="5000" w:type="pct"/>
            <w:vAlign w:val="center"/>
            <w:hideMark/>
          </w:tcPr>
          <w:p w14:paraId="56DDBDE4" w14:textId="7F4DE672" w:rsidR="00500212" w:rsidRDefault="00500212">
            <w:pPr>
              <w:keepNext/>
              <w:jc w:val="center"/>
            </w:pPr>
            <w:r>
              <w:rPr>
                <w:rFonts w:ascii="Times New Roman" w:hAnsi="Times New Roman" w:cs="Times New Roman"/>
                <w:noProof/>
                <w:color w:val="000000" w:themeColor="text1"/>
                <w:sz w:val="24"/>
                <w:szCs w:val="24"/>
              </w:rPr>
              <w:lastRenderedPageBreak/>
              <w:drawing>
                <wp:inline distT="0" distB="0" distL="0" distR="0" wp14:anchorId="3CF22141" wp14:editId="52E39166">
                  <wp:extent cx="2159000" cy="2895600"/>
                  <wp:effectExtent l="0" t="0" r="0" b="0"/>
                  <wp:docPr id="1961741422" name="Picture 19617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742621"/>
                          <pic:cNvPicPr>
                            <a:picLocks noChangeAspect="1" noChangeArrowheads="1"/>
                          </pic:cNvPicPr>
                        </pic:nvPicPr>
                        <pic:blipFill>
                          <a:blip r:embed="rId74">
                            <a:extLst>
                              <a:ext uri="{28A0092B-C50C-407E-A947-70E740481C1C}">
                                <a14:useLocalDpi xmlns:a14="http://schemas.microsoft.com/office/drawing/2010/main" val="0"/>
                              </a:ext>
                            </a:extLst>
                          </a:blip>
                          <a:srcRect l="36438" t="23953" r="36478" b="6898"/>
                          <a:stretch>
                            <a:fillRect/>
                          </a:stretch>
                        </pic:blipFill>
                        <pic:spPr bwMode="auto">
                          <a:xfrm>
                            <a:off x="0" y="0"/>
                            <a:ext cx="2159000" cy="2895600"/>
                          </a:xfrm>
                          <a:prstGeom prst="rect">
                            <a:avLst/>
                          </a:prstGeom>
                          <a:noFill/>
                          <a:ln>
                            <a:noFill/>
                          </a:ln>
                        </pic:spPr>
                      </pic:pic>
                    </a:graphicData>
                  </a:graphic>
                </wp:inline>
              </w:drawing>
            </w:r>
          </w:p>
          <w:p w14:paraId="13CAAA26" w14:textId="420CFDA4" w:rsidR="00500212" w:rsidRDefault="00500212">
            <w:pPr>
              <w:pStyle w:val="Caption"/>
              <w:jc w:val="center"/>
              <w:rPr>
                <w:rFonts w:ascii="Times New Roman" w:hAnsi="Times New Roman" w:cs="Times New Roman"/>
                <w:color w:val="000000" w:themeColor="text1"/>
                <w:sz w:val="24"/>
                <w:szCs w:val="24"/>
              </w:rPr>
            </w:pPr>
            <w:bookmarkStart w:id="77" w:name="_Ref171688945"/>
            <w:bookmarkStart w:id="78" w:name="_Toc171689137"/>
            <w:r>
              <w:rPr>
                <w:rFonts w:ascii="Times New Roman" w:hAnsi="Times New Roman" w:cs="Times New Roman"/>
                <w:i w:val="0"/>
                <w:iCs w:val="0"/>
                <w:color w:val="000000" w:themeColor="text1"/>
                <w:sz w:val="22"/>
                <w:szCs w:val="22"/>
              </w:rPr>
              <w:t xml:space="preserve">Figure </w:t>
            </w:r>
            <w:r>
              <w:rPr>
                <w:rFonts w:ascii="Times New Roman" w:hAnsi="Times New Roman" w:cs="Times New Roman"/>
                <w:i w:val="0"/>
                <w:iCs w:val="0"/>
                <w:color w:val="000000" w:themeColor="text1"/>
                <w:sz w:val="22"/>
                <w:szCs w:val="22"/>
              </w:rPr>
              <w:fldChar w:fldCharType="begin"/>
            </w:r>
            <w:r>
              <w:rPr>
                <w:rFonts w:ascii="Times New Roman" w:hAnsi="Times New Roman" w:cs="Times New Roman"/>
                <w:i w:val="0"/>
                <w:iCs w:val="0"/>
                <w:color w:val="000000" w:themeColor="text1"/>
                <w:sz w:val="22"/>
                <w:szCs w:val="22"/>
              </w:rPr>
              <w:instrText xml:space="preserve"> SEQ Figure \* ARABIC </w:instrText>
            </w:r>
            <w:r>
              <w:rPr>
                <w:rFonts w:ascii="Times New Roman" w:hAnsi="Times New Roman" w:cs="Times New Roman"/>
                <w:i w:val="0"/>
                <w:iCs w:val="0"/>
                <w:color w:val="000000" w:themeColor="text1"/>
                <w:sz w:val="22"/>
                <w:szCs w:val="22"/>
              </w:rPr>
              <w:fldChar w:fldCharType="separate"/>
            </w:r>
            <w:r w:rsidR="008C64AA">
              <w:rPr>
                <w:rFonts w:ascii="Times New Roman" w:hAnsi="Times New Roman" w:cs="Times New Roman"/>
                <w:i w:val="0"/>
                <w:iCs w:val="0"/>
                <w:noProof/>
                <w:color w:val="000000" w:themeColor="text1"/>
                <w:sz w:val="22"/>
                <w:szCs w:val="22"/>
              </w:rPr>
              <w:t>30</w:t>
            </w:r>
            <w:r>
              <w:rPr>
                <w:rFonts w:ascii="Times New Roman" w:hAnsi="Times New Roman" w:cs="Times New Roman"/>
                <w:i w:val="0"/>
                <w:iCs w:val="0"/>
                <w:color w:val="000000" w:themeColor="text1"/>
                <w:sz w:val="22"/>
                <w:szCs w:val="22"/>
              </w:rPr>
              <w:fldChar w:fldCharType="end"/>
            </w:r>
            <w:bookmarkEnd w:id="77"/>
            <w:r>
              <w:rPr>
                <w:rFonts w:ascii="Times New Roman" w:hAnsi="Times New Roman" w:cs="Times New Roman"/>
                <w:i w:val="0"/>
                <w:iCs w:val="0"/>
                <w:color w:val="000000" w:themeColor="text1"/>
                <w:sz w:val="22"/>
                <w:szCs w:val="22"/>
              </w:rPr>
              <w:t>. Domains selected for solving fluid equations in Laminar flow, Level set and magnetic field modules.</w:t>
            </w:r>
            <w:bookmarkEnd w:id="78"/>
          </w:p>
        </w:tc>
      </w:tr>
    </w:tbl>
    <w:p w14:paraId="2CD5B647" w14:textId="77777777" w:rsidR="00500212" w:rsidRDefault="00500212" w:rsidP="00500212">
      <w:pPr>
        <w:ind w:firstLine="360"/>
        <w:rPr>
          <w:rFonts w:ascii="Times New Roman" w:hAnsi="Times New Roman" w:cs="Times New Roman"/>
          <w:color w:val="000000" w:themeColor="text1"/>
          <w:sz w:val="24"/>
          <w:szCs w:val="24"/>
          <w:lang w:eastAsia="en-U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0212" w14:paraId="31FC07B6" w14:textId="77777777" w:rsidTr="00500212">
        <w:tc>
          <w:tcPr>
            <w:tcW w:w="9350" w:type="dxa"/>
            <w:vAlign w:val="center"/>
            <w:hideMark/>
          </w:tcPr>
          <w:p w14:paraId="1DBE7E6A" w14:textId="3799446C" w:rsidR="00500212" w:rsidRDefault="00500212">
            <w:pPr>
              <w:keepNext/>
              <w:jc w:val="center"/>
            </w:pPr>
            <w:r>
              <w:rPr>
                <w:noProof/>
              </w:rPr>
              <mc:AlternateContent>
                <mc:Choice Requires="wpg">
                  <w:drawing>
                    <wp:inline distT="0" distB="0" distL="0" distR="0" wp14:anchorId="152BF666" wp14:editId="5C515791">
                      <wp:extent cx="5577840" cy="2461260"/>
                      <wp:effectExtent l="0" t="0" r="3810" b="0"/>
                      <wp:docPr id="1961741425" name="Group 1961741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7840" cy="2461260"/>
                                <a:chOff x="0" y="0"/>
                                <a:chExt cx="92316" cy="41569"/>
                              </a:xfrm>
                            </wpg:grpSpPr>
                            <pic:pic xmlns:pic="http://schemas.openxmlformats.org/drawingml/2006/picture">
                              <pic:nvPicPr>
                                <pic:cNvPr id="1961741426" name="Picture 3099"/>
                                <pic:cNvPicPr>
                                  <a:picLocks noChangeAspect="1" noChangeArrowheads="1"/>
                                </pic:cNvPicPr>
                              </pic:nvPicPr>
                              <pic:blipFill>
                                <a:blip r:embed="rId75">
                                  <a:extLst>
                                    <a:ext uri="{28A0092B-C50C-407E-A947-70E740481C1C}">
                                      <a14:useLocalDpi xmlns:a14="http://schemas.microsoft.com/office/drawing/2010/main" val="0"/>
                                    </a:ext>
                                  </a:extLst>
                                </a:blip>
                                <a:srcRect l="28349" t="26756" r="44688" b="18112"/>
                                <a:stretch>
                                  <a:fillRect/>
                                </a:stretch>
                              </pic:blipFill>
                              <pic:spPr bwMode="auto">
                                <a:xfrm>
                                  <a:off x="60306" y="4410"/>
                                  <a:ext cx="32010" cy="343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1741427" name="Picture 31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74" cy="415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A8BFC24" id="Group 1961741425" o:spid="_x0000_s1026" style="width:439.2pt;height:193.8pt;mso-position-horizontal-relative:char;mso-position-vertical-relative:line" coordsize="92316,41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">
                      <v:shape id="Picture 3099" o:spid="_x0000_s1027" type="#_x0000_t75" style="position:absolute;left:60306;top:4410;width:32010;height:3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">
                        <v:imagedata r:id="rId77" o:title="" croptop="17535f" cropbottom="11870f" cropleft="18579f" cropright="29287f"/>
                      </v:shape>
                      <v:shape id="Picture 3100" o:spid="_x0000_s1028" type="#_x0000_t75" style="position:absolute;width:56074;height:4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">
                        <v:imagedata r:id="rId78" o:title=""/>
                      </v:shape>
                      <w10:anchorlock/>
                    </v:group>
                  </w:pict>
                </mc:Fallback>
              </mc:AlternateContent>
            </w:r>
          </w:p>
          <w:p w14:paraId="300459F6" w14:textId="1AF2EC31" w:rsidR="00500212" w:rsidRDefault="00500212">
            <w:pPr>
              <w:jc w:val="center"/>
              <w:rPr>
                <w:rFonts w:ascii="Times New Roman" w:hAnsi="Times New Roman" w:cs="Times New Roman"/>
                <w:color w:val="000000" w:themeColor="text1"/>
                <w:sz w:val="24"/>
                <w:szCs w:val="24"/>
              </w:rPr>
            </w:pPr>
            <w:bookmarkStart w:id="79" w:name="_Ref171688972"/>
            <w:bookmarkStart w:id="80" w:name="_Toc171689138"/>
            <w:r>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SEQ Figure \* ARABIC </w:instrText>
            </w:r>
            <w:r>
              <w:rPr>
                <w:rFonts w:ascii="Times New Roman" w:hAnsi="Times New Roman" w:cs="Times New Roman"/>
                <w:color w:val="000000" w:themeColor="text1"/>
                <w:sz w:val="24"/>
                <w:szCs w:val="24"/>
              </w:rPr>
              <w:fldChar w:fldCharType="separate"/>
            </w:r>
            <w:r w:rsidR="008C64AA">
              <w:rPr>
                <w:rFonts w:ascii="Times New Roman" w:hAnsi="Times New Roman" w:cs="Times New Roman"/>
                <w:noProof/>
                <w:color w:val="000000" w:themeColor="text1"/>
                <w:sz w:val="24"/>
                <w:szCs w:val="24"/>
              </w:rPr>
              <w:t>31</w:t>
            </w:r>
            <w:r>
              <w:rPr>
                <w:rFonts w:ascii="Times New Roman" w:hAnsi="Times New Roman" w:cs="Times New Roman"/>
                <w:color w:val="000000" w:themeColor="text1"/>
                <w:sz w:val="24"/>
                <w:szCs w:val="24"/>
              </w:rPr>
              <w:fldChar w:fldCharType="end"/>
            </w:r>
            <w:bookmarkEnd w:id="79"/>
            <w:r>
              <w:rPr>
                <w:rFonts w:ascii="Times New Roman" w:hAnsi="Times New Roman" w:cs="Times New Roman"/>
                <w:color w:val="000000" w:themeColor="text1"/>
                <w:sz w:val="24"/>
                <w:szCs w:val="24"/>
              </w:rPr>
              <w:t>. Setting direction of the coil current for EM coil.</w:t>
            </w:r>
            <w:bookmarkEnd w:id="80"/>
          </w:p>
        </w:tc>
      </w:tr>
    </w:tbl>
    <w:p w14:paraId="2CC0A6B0" w14:textId="77777777" w:rsidR="00500212" w:rsidRDefault="00500212" w:rsidP="00500212">
      <w:pPr>
        <w:ind w:firstLine="360"/>
        <w:rPr>
          <w:rFonts w:ascii="Times New Roman" w:hAnsi="Times New Roman" w:cs="Times New Roman"/>
          <w:color w:val="000000" w:themeColor="text1"/>
          <w:sz w:val="24"/>
          <w:szCs w:val="24"/>
          <w:lang w:eastAsia="en-US"/>
        </w:rPr>
      </w:pPr>
    </w:p>
    <w:p w14:paraId="75C7720B" w14:textId="12566BDB" w:rsidR="00500212" w:rsidRDefault="00500212" w:rsidP="00406F97">
      <w:pPr>
        <w:spacing w:line="360" w:lineRule="auto"/>
        <w:ind w:firstLine="360"/>
        <w:jc w:val="both"/>
        <w:rPr>
          <w:rFonts w:ascii="Times New Roman" w:hAnsi="Times New Roman" w:cs="Times New Roman"/>
          <w:color w:val="000000" w:themeColor="text1"/>
          <w:sz w:val="24"/>
          <w:szCs w:val="24"/>
          <w:lang w:eastAsia="en-US"/>
        </w:rPr>
      </w:pPr>
      <w:r>
        <w:rPr>
          <w:rFonts w:ascii="Times New Roman" w:hAnsi="Times New Roman" w:cs="Times New Roman"/>
          <w:color w:val="000000" w:themeColor="text1"/>
          <w:sz w:val="24"/>
          <w:szCs w:val="24"/>
          <w:lang w:eastAsia="en-US"/>
        </w:rPr>
        <w:t xml:space="preserve">The liquid mirror system consists of 271 EM coils. One-quadrant of the system consists of 75 coils. Similar to the settings described above, the 3D simulation setup is configured for 75 coil </w:t>
      </w:r>
      <w:proofErr w:type="gramStart"/>
      <w:r>
        <w:rPr>
          <w:rFonts w:ascii="Times New Roman" w:hAnsi="Times New Roman" w:cs="Times New Roman"/>
          <w:color w:val="000000" w:themeColor="text1"/>
          <w:sz w:val="24"/>
          <w:szCs w:val="24"/>
          <w:lang w:eastAsia="en-US"/>
        </w:rPr>
        <w:t>setup</w:t>
      </w:r>
      <w:proofErr w:type="gramEnd"/>
      <w:r>
        <w:rPr>
          <w:rFonts w:ascii="Times New Roman" w:hAnsi="Times New Roman" w:cs="Times New Roman"/>
          <w:color w:val="000000" w:themeColor="text1"/>
          <w:sz w:val="24"/>
          <w:szCs w:val="24"/>
          <w:lang w:eastAsia="en-US"/>
        </w:rPr>
        <w:t xml:space="preserve"> as shown in</w:t>
      </w:r>
      <w:r w:rsidR="008C64AA">
        <w:rPr>
          <w:rFonts w:ascii="Times New Roman" w:hAnsi="Times New Roman" w:cs="Times New Roman"/>
          <w:color w:val="000000" w:themeColor="text1"/>
          <w:sz w:val="24"/>
          <w:szCs w:val="24"/>
          <w:lang w:eastAsia="en-US"/>
        </w:rPr>
        <w:t xml:space="preserve"> </w:t>
      </w:r>
      <w:r w:rsidR="008C64AA">
        <w:rPr>
          <w:rFonts w:ascii="Times New Roman" w:hAnsi="Times New Roman" w:cs="Times New Roman"/>
          <w:color w:val="000000" w:themeColor="text1"/>
          <w:sz w:val="24"/>
          <w:szCs w:val="24"/>
          <w:lang w:eastAsia="en-US"/>
        </w:rPr>
        <w:fldChar w:fldCharType="begin"/>
      </w:r>
      <w:r w:rsidR="008C64AA">
        <w:rPr>
          <w:rFonts w:ascii="Times New Roman" w:hAnsi="Times New Roman" w:cs="Times New Roman"/>
          <w:color w:val="000000" w:themeColor="text1"/>
          <w:sz w:val="24"/>
          <w:szCs w:val="24"/>
          <w:lang w:eastAsia="en-US"/>
        </w:rPr>
        <w:instrText xml:space="preserve"> REF _Ref171688996 \h </w:instrText>
      </w:r>
      <w:r w:rsidR="008C64AA">
        <w:rPr>
          <w:rFonts w:ascii="Times New Roman" w:hAnsi="Times New Roman" w:cs="Times New Roman"/>
          <w:color w:val="000000" w:themeColor="text1"/>
          <w:sz w:val="24"/>
          <w:szCs w:val="24"/>
          <w:lang w:eastAsia="en-US"/>
        </w:rPr>
      </w:r>
      <w:r w:rsidR="00406F97">
        <w:rPr>
          <w:rFonts w:ascii="Times New Roman" w:hAnsi="Times New Roman" w:cs="Times New Roman"/>
          <w:color w:val="000000" w:themeColor="text1"/>
          <w:sz w:val="24"/>
          <w:szCs w:val="24"/>
          <w:lang w:eastAsia="en-US"/>
        </w:rPr>
        <w:instrText xml:space="preserve"> \* MERGEFORMAT </w:instrText>
      </w:r>
      <w:r w:rsidR="008C64AA">
        <w:rPr>
          <w:rFonts w:ascii="Times New Roman" w:hAnsi="Times New Roman" w:cs="Times New Roman"/>
          <w:color w:val="000000" w:themeColor="text1"/>
          <w:sz w:val="24"/>
          <w:szCs w:val="24"/>
          <w:lang w:eastAsia="en-US"/>
        </w:rPr>
        <w:fldChar w:fldCharType="separate"/>
      </w:r>
      <w:r w:rsidR="008C64AA">
        <w:rPr>
          <w:rFonts w:ascii="Times New Roman" w:hAnsi="Times New Roman" w:cs="Times New Roman"/>
          <w:i/>
          <w:iCs/>
          <w:color w:val="000000" w:themeColor="text1"/>
        </w:rPr>
        <w:t xml:space="preserve">Figure </w:t>
      </w:r>
      <w:r w:rsidR="008C64AA">
        <w:rPr>
          <w:rFonts w:ascii="Times New Roman" w:hAnsi="Times New Roman" w:cs="Times New Roman"/>
          <w:i/>
          <w:iCs/>
          <w:noProof/>
          <w:color w:val="000000" w:themeColor="text1"/>
        </w:rPr>
        <w:t>32</w:t>
      </w:r>
      <w:r w:rsidR="008C64AA">
        <w:rPr>
          <w:rFonts w:ascii="Times New Roman" w:hAnsi="Times New Roman" w:cs="Times New Roman"/>
          <w:color w:val="000000" w:themeColor="text1"/>
          <w:sz w:val="24"/>
          <w:szCs w:val="24"/>
          <w:lang w:eastAsia="en-US"/>
        </w:rPr>
        <w:fldChar w:fldCharType="end"/>
      </w:r>
      <w:r>
        <w:rPr>
          <w:rFonts w:ascii="Times New Roman" w:hAnsi="Times New Roman" w:cs="Times New Roman"/>
          <w:color w:val="000000" w:themeColor="text1"/>
          <w:sz w:val="24"/>
          <w:szCs w:val="24"/>
          <w:lang w:eastAsia="en-US"/>
        </w:rPr>
        <w:t>. The center coil has a coil length multiplication of 4 and coils at the symmetric plane has 2 (only one half of the coils is modeled).</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00212" w14:paraId="05B87FC3" w14:textId="77777777" w:rsidTr="00500212">
        <w:tc>
          <w:tcPr>
            <w:tcW w:w="9350" w:type="dxa"/>
            <w:vAlign w:val="center"/>
            <w:hideMark/>
          </w:tcPr>
          <w:p w14:paraId="7F6F1477" w14:textId="78958D54" w:rsidR="00500212" w:rsidRDefault="00500212">
            <w:pPr>
              <w:keepNext/>
              <w:jc w:val="center"/>
            </w:pPr>
            <w:r>
              <w:rPr>
                <w:rFonts w:ascii="Times New Roman" w:hAnsi="Times New Roman" w:cs="Times New Roman"/>
                <w:noProof/>
                <w:color w:val="000000" w:themeColor="text1"/>
                <w:sz w:val="24"/>
                <w:szCs w:val="24"/>
              </w:rPr>
              <w:lastRenderedPageBreak/>
              <w:drawing>
                <wp:inline distT="0" distB="0" distL="0" distR="0" wp14:anchorId="098C086D" wp14:editId="4B904435">
                  <wp:extent cx="5397500" cy="2493645"/>
                  <wp:effectExtent l="0" t="0" r="0" b="1905"/>
                  <wp:docPr id="1961741421" name="Picture 196174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742625"/>
                          <pic:cNvPicPr>
                            <a:picLocks noChangeAspect="1" noChangeArrowheads="1"/>
                          </pic:cNvPicPr>
                        </pic:nvPicPr>
                        <pic:blipFill>
                          <a:blip r:embed="rId79">
                            <a:extLst>
                              <a:ext uri="{28A0092B-C50C-407E-A947-70E740481C1C}">
                                <a14:useLocalDpi xmlns:a14="http://schemas.microsoft.com/office/drawing/2010/main" val="0"/>
                              </a:ext>
                            </a:extLst>
                          </a:blip>
                          <a:srcRect l="13217" t="2711" r="21490" b="827"/>
                          <a:stretch>
                            <a:fillRect/>
                          </a:stretch>
                        </pic:blipFill>
                        <pic:spPr bwMode="auto">
                          <a:xfrm>
                            <a:off x="0" y="0"/>
                            <a:ext cx="5397500" cy="2493645"/>
                          </a:xfrm>
                          <a:prstGeom prst="rect">
                            <a:avLst/>
                          </a:prstGeom>
                          <a:noFill/>
                          <a:ln>
                            <a:noFill/>
                          </a:ln>
                        </pic:spPr>
                      </pic:pic>
                    </a:graphicData>
                  </a:graphic>
                </wp:inline>
              </w:drawing>
            </w:r>
          </w:p>
          <w:p w14:paraId="63711ED3" w14:textId="14A82AE7" w:rsidR="00500212" w:rsidRDefault="00500212">
            <w:pPr>
              <w:pStyle w:val="Caption"/>
              <w:jc w:val="center"/>
              <w:rPr>
                <w:rFonts w:ascii="Times New Roman" w:hAnsi="Times New Roman" w:cs="Times New Roman"/>
                <w:i w:val="0"/>
                <w:iCs w:val="0"/>
                <w:color w:val="000000" w:themeColor="text1"/>
                <w:sz w:val="22"/>
                <w:szCs w:val="22"/>
              </w:rPr>
            </w:pPr>
            <w:bookmarkStart w:id="81" w:name="_Ref171688996"/>
            <w:bookmarkStart w:id="82" w:name="_Toc171689139"/>
            <w:r>
              <w:rPr>
                <w:rFonts w:ascii="Times New Roman" w:hAnsi="Times New Roman" w:cs="Times New Roman"/>
                <w:i w:val="0"/>
                <w:iCs w:val="0"/>
                <w:color w:val="000000" w:themeColor="text1"/>
                <w:sz w:val="22"/>
                <w:szCs w:val="22"/>
              </w:rPr>
              <w:t xml:space="preserve">Figure </w:t>
            </w:r>
            <w:r>
              <w:rPr>
                <w:rFonts w:ascii="Times New Roman" w:hAnsi="Times New Roman" w:cs="Times New Roman"/>
                <w:i w:val="0"/>
                <w:iCs w:val="0"/>
                <w:color w:val="000000" w:themeColor="text1"/>
                <w:sz w:val="22"/>
                <w:szCs w:val="22"/>
              </w:rPr>
              <w:fldChar w:fldCharType="begin"/>
            </w:r>
            <w:r>
              <w:rPr>
                <w:rFonts w:ascii="Times New Roman" w:hAnsi="Times New Roman" w:cs="Times New Roman"/>
                <w:i w:val="0"/>
                <w:iCs w:val="0"/>
                <w:color w:val="000000" w:themeColor="text1"/>
                <w:sz w:val="22"/>
                <w:szCs w:val="22"/>
              </w:rPr>
              <w:instrText xml:space="preserve"> SEQ Figure \* ARABIC </w:instrText>
            </w:r>
            <w:r>
              <w:rPr>
                <w:rFonts w:ascii="Times New Roman" w:hAnsi="Times New Roman" w:cs="Times New Roman"/>
                <w:i w:val="0"/>
                <w:iCs w:val="0"/>
                <w:color w:val="000000" w:themeColor="text1"/>
                <w:sz w:val="22"/>
                <w:szCs w:val="22"/>
              </w:rPr>
              <w:fldChar w:fldCharType="separate"/>
            </w:r>
            <w:r w:rsidR="008C64AA">
              <w:rPr>
                <w:rFonts w:ascii="Times New Roman" w:hAnsi="Times New Roman" w:cs="Times New Roman"/>
                <w:i w:val="0"/>
                <w:iCs w:val="0"/>
                <w:noProof/>
                <w:color w:val="000000" w:themeColor="text1"/>
                <w:sz w:val="22"/>
                <w:szCs w:val="22"/>
              </w:rPr>
              <w:t>32</w:t>
            </w:r>
            <w:r>
              <w:rPr>
                <w:rFonts w:ascii="Times New Roman" w:hAnsi="Times New Roman" w:cs="Times New Roman"/>
                <w:i w:val="0"/>
                <w:iCs w:val="0"/>
                <w:color w:val="000000" w:themeColor="text1"/>
                <w:sz w:val="22"/>
                <w:szCs w:val="22"/>
              </w:rPr>
              <w:fldChar w:fldCharType="end"/>
            </w:r>
            <w:bookmarkEnd w:id="81"/>
            <w:r>
              <w:rPr>
                <w:rFonts w:ascii="Times New Roman" w:hAnsi="Times New Roman" w:cs="Times New Roman"/>
                <w:i w:val="0"/>
                <w:iCs w:val="0"/>
                <w:color w:val="000000" w:themeColor="text1"/>
                <w:sz w:val="22"/>
                <w:szCs w:val="22"/>
              </w:rPr>
              <w:t>. Schematic of full mirror setup with 75 coils.</w:t>
            </w:r>
            <w:bookmarkEnd w:id="82"/>
          </w:p>
        </w:tc>
      </w:tr>
    </w:tbl>
    <w:p w14:paraId="47F31024" w14:textId="77777777" w:rsidR="00172BD4" w:rsidRPr="00EF5FDF" w:rsidRDefault="00172BD4" w:rsidP="00DD1E27">
      <w:pPr>
        <w:rPr>
          <w:rFonts w:ascii="Times New Roman" w:hAnsi="Times New Roman" w:cs="Times New Roman"/>
          <w:color w:val="000000" w:themeColor="text1"/>
          <w:lang w:eastAsia="en-US"/>
        </w:rPr>
      </w:pPr>
    </w:p>
    <w:p w14:paraId="55DFE297" w14:textId="77777777" w:rsidR="00355725" w:rsidRPr="00EF5FDF" w:rsidRDefault="00355725" w:rsidP="00DD1E27">
      <w:pPr>
        <w:rPr>
          <w:rFonts w:ascii="Times New Roman" w:hAnsi="Times New Roman" w:cs="Times New Roman"/>
          <w:color w:val="000000" w:themeColor="text1"/>
          <w:lang w:eastAsia="en-US"/>
        </w:rPr>
      </w:pPr>
    </w:p>
    <w:p w14:paraId="1275638F" w14:textId="77777777" w:rsidR="00355725" w:rsidRPr="00EF5FDF" w:rsidRDefault="00355725" w:rsidP="00DD1E27">
      <w:pPr>
        <w:rPr>
          <w:rFonts w:ascii="Times New Roman" w:hAnsi="Times New Roman" w:cs="Times New Roman"/>
          <w:color w:val="000000" w:themeColor="text1"/>
          <w:lang w:eastAsia="en-US"/>
        </w:rPr>
      </w:pPr>
    </w:p>
    <w:p w14:paraId="0F17C357" w14:textId="77777777" w:rsidR="00355725" w:rsidRPr="00EF5FDF" w:rsidRDefault="00355725" w:rsidP="00DD1E27">
      <w:pPr>
        <w:rPr>
          <w:rFonts w:ascii="Times New Roman" w:hAnsi="Times New Roman" w:cs="Times New Roman"/>
          <w:color w:val="000000" w:themeColor="text1"/>
          <w:lang w:eastAsia="en-US"/>
        </w:rPr>
      </w:pPr>
    </w:p>
    <w:p w14:paraId="7F1FD4F5" w14:textId="77777777" w:rsidR="00355725" w:rsidRPr="00EF5FDF" w:rsidRDefault="00355725" w:rsidP="00DD1E27">
      <w:pPr>
        <w:rPr>
          <w:rFonts w:ascii="Times New Roman" w:hAnsi="Times New Roman" w:cs="Times New Roman"/>
          <w:color w:val="000000" w:themeColor="text1"/>
          <w:lang w:eastAsia="en-US"/>
        </w:rPr>
      </w:pPr>
    </w:p>
    <w:p w14:paraId="205901F5" w14:textId="77777777" w:rsidR="008C64AA" w:rsidRDefault="008C64AA">
      <w:pPr>
        <w:rPr>
          <w:rFonts w:ascii="Times New Roman" w:eastAsiaTheme="majorEastAsia" w:hAnsi="Times New Roman" w:cs="Times New Roman"/>
          <w:b/>
          <w:color w:val="000000" w:themeColor="text1"/>
          <w:kern w:val="0"/>
          <w:sz w:val="24"/>
          <w:szCs w:val="26"/>
          <w:lang w:eastAsia="en-US"/>
          <w14:ligatures w14:val="none"/>
        </w:rPr>
      </w:pPr>
      <w:r>
        <w:rPr>
          <w:rFonts w:cs="Times New Roman"/>
          <w:color w:val="000000" w:themeColor="text1"/>
        </w:rPr>
        <w:br w:type="page"/>
      </w:r>
    </w:p>
    <w:p w14:paraId="497E774A" w14:textId="420A4DD7" w:rsidR="009E73E2" w:rsidRPr="00EF5FDF" w:rsidRDefault="009E73E2" w:rsidP="00F01D18">
      <w:pPr>
        <w:pStyle w:val="Heading2"/>
        <w:rPr>
          <w:rFonts w:cs="Times New Roman"/>
          <w:color w:val="000000" w:themeColor="text1"/>
        </w:rPr>
      </w:pPr>
      <w:bookmarkStart w:id="83" w:name="_Toc171689080"/>
      <w:r w:rsidRPr="00EF5FDF">
        <w:rPr>
          <w:rFonts w:cs="Times New Roman"/>
          <w:color w:val="000000" w:themeColor="text1"/>
        </w:rPr>
        <w:lastRenderedPageBreak/>
        <w:t>Modeling Approach</w:t>
      </w:r>
      <w:bookmarkEnd w:id="83"/>
    </w:p>
    <w:p w14:paraId="6568A727" w14:textId="77777777" w:rsidR="0004791C" w:rsidRPr="00EF5FDF" w:rsidRDefault="0004791C" w:rsidP="0004791C">
      <w:pPr>
        <w:rPr>
          <w:rFonts w:ascii="Times New Roman" w:hAnsi="Times New Roman" w:cs="Times New Roman"/>
          <w:color w:val="000000" w:themeColor="text1"/>
          <w:lang w:eastAsia="en-US"/>
        </w:rPr>
      </w:pPr>
    </w:p>
    <w:p w14:paraId="5F09CA4F" w14:textId="77777777" w:rsidR="00E15562" w:rsidRPr="00EF5FDF" w:rsidRDefault="009E73E2" w:rsidP="00E15562">
      <w:pPr>
        <w:pStyle w:val="Caption"/>
        <w:rPr>
          <w:rFonts w:ascii="Times New Roman" w:hAnsi="Times New Roman" w:cs="Times New Roman"/>
          <w:color w:val="000000" w:themeColor="text1"/>
        </w:rPr>
      </w:pPr>
      <w:bookmarkStart w:id="84" w:name="_Ref163118324"/>
      <w:r w:rsidRPr="00EF5FDF">
        <w:rPr>
          <w:rFonts w:ascii="Times New Roman" w:hAnsi="Times New Roman" w:cs="Times New Roman"/>
          <w:i w:val="0"/>
          <w:iCs w:val="0"/>
          <w:noProof/>
          <w:color w:val="000000" w:themeColor="text1"/>
          <w:sz w:val="24"/>
          <w:szCs w:val="24"/>
        </w:rPr>
        <w:drawing>
          <wp:inline distT="0" distB="0" distL="0" distR="0" wp14:anchorId="4EA9BF64" wp14:editId="51FAED4A">
            <wp:extent cx="5943600" cy="2614295"/>
            <wp:effectExtent l="0" t="0" r="0" b="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3DDBD4D8" w14:textId="6203FAEA" w:rsidR="009E73E2" w:rsidRPr="00EF5FDF" w:rsidRDefault="00E15562" w:rsidP="00E15562">
      <w:pPr>
        <w:pStyle w:val="Caption"/>
        <w:jc w:val="center"/>
        <w:rPr>
          <w:rFonts w:ascii="Times New Roman" w:hAnsi="Times New Roman" w:cs="Times New Roman"/>
          <w:i w:val="0"/>
          <w:iCs w:val="0"/>
          <w:color w:val="000000" w:themeColor="text1"/>
          <w:sz w:val="24"/>
          <w:szCs w:val="24"/>
        </w:rPr>
      </w:pPr>
      <w:bookmarkStart w:id="85" w:name="_Ref163203885"/>
      <w:bookmarkStart w:id="86" w:name="_Toc171689140"/>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33</w:t>
      </w:r>
      <w:r w:rsidRPr="00EF5FDF">
        <w:rPr>
          <w:rFonts w:ascii="Times New Roman" w:hAnsi="Times New Roman" w:cs="Times New Roman"/>
          <w:i w:val="0"/>
          <w:iCs w:val="0"/>
          <w:color w:val="000000" w:themeColor="text1"/>
          <w:sz w:val="24"/>
          <w:szCs w:val="24"/>
        </w:rPr>
        <w:fldChar w:fldCharType="end"/>
      </w:r>
      <w:bookmarkEnd w:id="85"/>
      <w:r w:rsidRPr="00EF5FDF">
        <w:rPr>
          <w:rFonts w:ascii="Times New Roman" w:hAnsi="Times New Roman" w:cs="Times New Roman"/>
          <w:i w:val="0"/>
          <w:iCs w:val="0"/>
          <w:color w:val="000000" w:themeColor="text1"/>
          <w:sz w:val="24"/>
          <w:szCs w:val="24"/>
        </w:rPr>
        <w:t>. Governing equations for systems and its coupling</w:t>
      </w:r>
      <w:bookmarkEnd w:id="84"/>
      <w:bookmarkEnd w:id="86"/>
    </w:p>
    <w:p w14:paraId="570E0DBA" w14:textId="77777777" w:rsidR="00282018" w:rsidRPr="00EF5FDF" w:rsidRDefault="00282018" w:rsidP="009E73E2">
      <w:pPr>
        <w:pStyle w:val="ListParagraph"/>
        <w:spacing w:after="0" w:line="360" w:lineRule="auto"/>
        <w:ind w:left="0"/>
        <w:rPr>
          <w:rFonts w:ascii="Times New Roman" w:hAnsi="Times New Roman" w:cs="Times New Roman"/>
          <w:color w:val="000000" w:themeColor="text1"/>
          <w:sz w:val="24"/>
          <w:szCs w:val="24"/>
        </w:rPr>
      </w:pPr>
    </w:p>
    <w:p w14:paraId="6EFD433B" w14:textId="2B0AAC92" w:rsidR="009E73E2" w:rsidRPr="00EF5FDF" w:rsidRDefault="009E73E2" w:rsidP="006C18EB">
      <w:pPr>
        <w:pStyle w:val="ListParagraph"/>
        <w:spacing w:after="0" w:line="360" w:lineRule="auto"/>
        <w:ind w:left="0" w:firstLine="360"/>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To validate the preliminary design results obtained from analytical models, a COMSOL Multiphysics simulation is performed. This simulation accounts for all three components of the physical system: ferrofluid, porous media, and the magnetic field generated by a coil, utilizing the Finite Element Method. In contrast to the analytical model, which doesn’t consider porous media, the COMSOL simulation provides a more accurate prediction of the system's response by incorporating the physics of porous media. The analytical model will be used to design the control system for closed loop operation, to better regulate and track the desired FDM wavefront geometry. The closed loop performance will be validated in COMSOL simulations. </w:t>
      </w:r>
      <w:r w:rsidR="00F91BCF" w:rsidRPr="00EF5FDF">
        <w:rPr>
          <w:rFonts w:ascii="Times New Roman" w:hAnsi="Times New Roman" w:cs="Times New Roman"/>
          <w:color w:val="000000" w:themeColor="text1"/>
          <w:sz w:val="24"/>
          <w:szCs w:val="24"/>
        </w:rPr>
        <w:fldChar w:fldCharType="begin"/>
      </w:r>
      <w:r w:rsidR="00F91BCF" w:rsidRPr="00EF5FDF">
        <w:rPr>
          <w:rFonts w:ascii="Times New Roman" w:hAnsi="Times New Roman" w:cs="Times New Roman"/>
          <w:color w:val="000000" w:themeColor="text1"/>
          <w:sz w:val="24"/>
          <w:szCs w:val="24"/>
        </w:rPr>
        <w:instrText xml:space="preserve"> REF _Ref163203885 \h </w:instrText>
      </w:r>
      <w:r w:rsidR="00EF5FDF">
        <w:rPr>
          <w:rFonts w:ascii="Times New Roman" w:hAnsi="Times New Roman" w:cs="Times New Roman"/>
          <w:color w:val="000000" w:themeColor="text1"/>
          <w:sz w:val="24"/>
          <w:szCs w:val="24"/>
        </w:rPr>
        <w:instrText xml:space="preserve"> \* MERGEFORMAT </w:instrText>
      </w:r>
      <w:r w:rsidR="00F91BCF" w:rsidRPr="00EF5FDF">
        <w:rPr>
          <w:rFonts w:ascii="Times New Roman" w:hAnsi="Times New Roman" w:cs="Times New Roman"/>
          <w:color w:val="000000" w:themeColor="text1"/>
          <w:sz w:val="24"/>
          <w:szCs w:val="24"/>
        </w:rPr>
      </w:r>
      <w:r w:rsidR="00F91BCF"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33</w:t>
      </w:r>
      <w:r w:rsidR="00F91BCF" w:rsidRPr="00EF5FDF">
        <w:rPr>
          <w:rFonts w:ascii="Times New Roman" w:hAnsi="Times New Roman" w:cs="Times New Roman"/>
          <w:color w:val="000000" w:themeColor="text1"/>
          <w:sz w:val="24"/>
          <w:szCs w:val="24"/>
        </w:rPr>
        <w:fldChar w:fldCharType="end"/>
      </w:r>
      <w:r w:rsidR="00F91BCF"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rPr>
        <w:t xml:space="preserve">illustrates the governing equations used in the COMSOL simulations and their interconnections. The flow dynamics of the ferrofluid are calculated based on the Laminar Navier-Stokes (N-S) equation. The deformed shape of the ferrofluid is simulated by coupling the Laminar N-S equation with the Magnetic Field equation, as shown in the figure. To integrate the two systems, the electromagnetic (EM) force, </w:t>
      </w:r>
      <m:oMath>
        <m:sSub>
          <m:sSubPr>
            <m:ctrlPr>
              <w:rPr>
                <w:rFonts w:ascii="Cambria Math" w:eastAsia="Times New Roman" w:hAnsi="Cambria Math" w:cs="Times New Roman"/>
                <w:color w:val="000000" w:themeColor="text1"/>
                <w:sz w:val="24"/>
                <w:szCs w:val="24"/>
                <w:lang w:eastAsia="en-US"/>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m</m:t>
            </m:r>
          </m:sub>
        </m:sSub>
      </m:oMath>
      <w:r w:rsidRPr="00EF5FDF">
        <w:rPr>
          <w:rFonts w:ascii="Times New Roman" w:hAnsi="Times New Roman" w:cs="Times New Roman"/>
          <w:color w:val="000000" w:themeColor="text1"/>
          <w:sz w:val="24"/>
          <w:szCs w:val="24"/>
        </w:rPr>
        <w:t xml:space="preserve"> , derived from the Magnetic Field equation, is introduced as a forcing term in the N-S equation. To model the porous media above the ferrofluid, Darcy's Law is applied in conjunction with the phase transport equation, as the fluid flow represents a two-phase flow consisting of air and ferrofluid. Darcy’s Law is coupled with the phase transport equation by setting the mass source term, </w:t>
      </w:r>
      <m:oMath>
        <m:sSub>
          <m:sSubPr>
            <m:ctrlPr>
              <w:rPr>
                <w:rFonts w:ascii="Cambria Math" w:eastAsia="Times New Roman" w:hAnsi="Cambria Math" w:cs="Times New Roman"/>
                <w:color w:val="000000" w:themeColor="text1"/>
                <w:sz w:val="24"/>
                <w:szCs w:val="24"/>
                <w:lang w:eastAsia="en-US"/>
              </w:rPr>
            </m:ctrlPr>
          </m:sSubPr>
          <m:e>
            <m:r>
              <m:rPr>
                <m:sty m:val="p"/>
              </m:rPr>
              <w:rPr>
                <w:rFonts w:ascii="Cambria Math" w:hAnsi="Cambria Math" w:cs="Times New Roman"/>
                <w:color w:val="000000" w:themeColor="text1"/>
                <w:sz w:val="24"/>
                <w:szCs w:val="24"/>
              </w:rPr>
              <m:t>Q</m:t>
            </m:r>
          </m:e>
          <m:sub>
            <m:r>
              <m:rPr>
                <m:sty m:val="p"/>
              </m:rPr>
              <w:rPr>
                <w:rFonts w:ascii="Cambria Math" w:hAnsi="Cambria Math" w:cs="Times New Roman"/>
                <w:color w:val="000000" w:themeColor="text1"/>
                <w:sz w:val="24"/>
                <w:szCs w:val="24"/>
              </w:rPr>
              <m:t>m</m:t>
            </m:r>
          </m:sub>
        </m:sSub>
      </m:oMath>
      <w:r w:rsidRPr="00EF5FDF">
        <w:rPr>
          <w:rFonts w:ascii="Times New Roman" w:hAnsi="Times New Roman" w:cs="Times New Roman"/>
          <w:color w:val="000000" w:themeColor="text1"/>
          <w:sz w:val="24"/>
          <w:szCs w:val="24"/>
        </w:rPr>
        <w:t xml:space="preserve">, in Darcy’s Law equal to the sum of the mass </w:t>
      </w:r>
      <w:r w:rsidRPr="00EF5FDF">
        <w:rPr>
          <w:rFonts w:ascii="Times New Roman" w:hAnsi="Times New Roman" w:cs="Times New Roman"/>
          <w:color w:val="000000" w:themeColor="text1"/>
          <w:sz w:val="24"/>
          <w:szCs w:val="24"/>
        </w:rPr>
        <w:lastRenderedPageBreak/>
        <w:t xml:space="preserve">source terms, </w:t>
      </w:r>
      <m:oMath>
        <m:sSub>
          <m:sSubPr>
            <m:ctrlPr>
              <w:rPr>
                <w:rFonts w:ascii="Cambria Math" w:eastAsia="Times New Roman" w:hAnsi="Cambria Math" w:cs="Times New Roman"/>
                <w:color w:val="000000" w:themeColor="text1"/>
                <w:sz w:val="24"/>
                <w:szCs w:val="24"/>
                <w:lang w:eastAsia="en-US"/>
              </w:rPr>
            </m:ctrlPr>
          </m:sSubPr>
          <m:e>
            <m:r>
              <m:rPr>
                <m:sty m:val="p"/>
              </m:rPr>
              <w:rPr>
                <w:rFonts w:ascii="Cambria Math" w:hAnsi="Cambria Math" w:cs="Times New Roman"/>
                <w:color w:val="000000" w:themeColor="text1"/>
                <w:sz w:val="24"/>
                <w:szCs w:val="24"/>
              </w:rPr>
              <m:t>Q</m:t>
            </m:r>
          </m:e>
          <m:sub>
            <m:r>
              <m:rPr>
                <m:sty m:val="p"/>
              </m:rPr>
              <w:rPr>
                <w:rFonts w:ascii="Cambria Math" w:hAnsi="Cambria Math" w:cs="Times New Roman"/>
                <w:color w:val="000000" w:themeColor="text1"/>
                <w:sz w:val="24"/>
                <w:szCs w:val="24"/>
              </w:rPr>
              <m:t>i</m:t>
            </m:r>
          </m:sub>
        </m:sSub>
      </m:oMath>
      <w:r w:rsidRPr="00EF5FDF">
        <w:rPr>
          <w:rFonts w:ascii="Times New Roman" w:hAnsi="Times New Roman" w:cs="Times New Roman"/>
          <w:color w:val="000000" w:themeColor="text1"/>
          <w:sz w:val="24"/>
          <w:szCs w:val="24"/>
        </w:rPr>
        <w:t>, for each individual volume fraction. Then, the porous media system, which comprises Darcy's Law and the phase transport equation, is coupled with the magnetic field-ferrofluid system. This is achieved by using the flow velocity, calculated from the porous media system, as an input to the magnetic field-ferrofluid system, as demonstrated in the figure.</w:t>
      </w:r>
    </w:p>
    <w:p w14:paraId="6660CC09" w14:textId="77777777" w:rsidR="009E73E2" w:rsidRPr="00EF5FDF" w:rsidRDefault="009E73E2" w:rsidP="009E73E2">
      <w:pPr>
        <w:pStyle w:val="ListParagraph"/>
        <w:spacing w:after="0" w:line="360" w:lineRule="auto"/>
        <w:ind w:left="0"/>
        <w:rPr>
          <w:rFonts w:ascii="Times New Roman" w:hAnsi="Times New Roman" w:cs="Times New Roman"/>
          <w:color w:val="000000" w:themeColor="text1"/>
          <w:sz w:val="24"/>
          <w:szCs w:val="24"/>
        </w:rPr>
      </w:pPr>
    </w:p>
    <w:p w14:paraId="07C27E50" w14:textId="12BCD1C1" w:rsidR="009E73E2" w:rsidRPr="00EF5FDF" w:rsidRDefault="009E73E2" w:rsidP="009E73E2">
      <w:pPr>
        <w:spacing w:line="360" w:lineRule="auto"/>
        <w:rPr>
          <w:rFonts w:ascii="Times New Roman" w:hAnsi="Times New Roman" w:cs="Times New Roman"/>
          <w:color w:val="000000" w:themeColor="text1"/>
          <w:sz w:val="24"/>
          <w:szCs w:val="24"/>
        </w:rPr>
      </w:pPr>
      <w:r w:rsidRPr="00EF5FDF">
        <w:rPr>
          <w:rFonts w:ascii="Times New Roman" w:hAnsi="Times New Roman" w:cs="Times New Roman"/>
          <w:noProof/>
          <w:color w:val="000000" w:themeColor="text1"/>
          <w:sz w:val="24"/>
          <w:szCs w:val="24"/>
        </w:rPr>
        <w:drawing>
          <wp:inline distT="0" distB="0" distL="0" distR="0" wp14:anchorId="00D1B2BC" wp14:editId="1C8418EC">
            <wp:extent cx="5943600" cy="2932430"/>
            <wp:effectExtent l="0" t="0" r="0" b="127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t="681"/>
                    <a:stretch>
                      <a:fillRect/>
                    </a:stretch>
                  </pic:blipFill>
                  <pic:spPr bwMode="auto">
                    <a:xfrm>
                      <a:off x="0" y="0"/>
                      <a:ext cx="5943600" cy="2932430"/>
                    </a:xfrm>
                    <a:prstGeom prst="rect">
                      <a:avLst/>
                    </a:prstGeom>
                    <a:noFill/>
                    <a:ln>
                      <a:noFill/>
                    </a:ln>
                  </pic:spPr>
                </pic:pic>
              </a:graphicData>
            </a:graphic>
          </wp:inline>
        </w:drawing>
      </w:r>
    </w:p>
    <w:p w14:paraId="4DEEA990" w14:textId="35BCA96D" w:rsidR="009E73E2" w:rsidRPr="00EF5FDF" w:rsidRDefault="00AF1EAB" w:rsidP="00934E06">
      <w:pPr>
        <w:pStyle w:val="Caption"/>
        <w:jc w:val="center"/>
        <w:rPr>
          <w:rFonts w:ascii="Times New Roman" w:hAnsi="Times New Roman" w:cs="Times New Roman"/>
          <w:i w:val="0"/>
          <w:iCs w:val="0"/>
          <w:color w:val="000000" w:themeColor="text1"/>
          <w:sz w:val="24"/>
          <w:szCs w:val="24"/>
        </w:rPr>
      </w:pPr>
      <w:bookmarkStart w:id="87" w:name="_Ref163118355"/>
      <w:bookmarkStart w:id="88" w:name="_Toc171689141"/>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34</w:t>
      </w:r>
      <w:r w:rsidRPr="00EF5FDF">
        <w:rPr>
          <w:rFonts w:ascii="Times New Roman" w:hAnsi="Times New Roman" w:cs="Times New Roman"/>
          <w:i w:val="0"/>
          <w:iCs w:val="0"/>
          <w:color w:val="000000" w:themeColor="text1"/>
          <w:sz w:val="24"/>
          <w:szCs w:val="24"/>
        </w:rPr>
        <w:fldChar w:fldCharType="end"/>
      </w:r>
      <w:bookmarkEnd w:id="87"/>
      <w:r w:rsidRPr="00EF5FDF">
        <w:rPr>
          <w:rFonts w:ascii="Times New Roman" w:hAnsi="Times New Roman" w:cs="Times New Roman"/>
          <w:i w:val="0"/>
          <w:iCs w:val="0"/>
          <w:color w:val="000000" w:themeColor="text1"/>
          <w:sz w:val="24"/>
          <w:szCs w:val="24"/>
        </w:rPr>
        <w:t xml:space="preserve">. Flow charts depicting the coupling among three physics (Ferrofluid, Porous media, Magnetic field) and the verification of COMSOL results using an analytical </w:t>
      </w:r>
      <w:proofErr w:type="gramStart"/>
      <w:r w:rsidRPr="00EF5FDF">
        <w:rPr>
          <w:rFonts w:ascii="Times New Roman" w:hAnsi="Times New Roman" w:cs="Times New Roman"/>
          <w:i w:val="0"/>
          <w:iCs w:val="0"/>
          <w:color w:val="000000" w:themeColor="text1"/>
          <w:sz w:val="24"/>
          <w:szCs w:val="24"/>
        </w:rPr>
        <w:t>model</w:t>
      </w:r>
      <w:bookmarkEnd w:id="88"/>
      <w:proofErr w:type="gramEnd"/>
    </w:p>
    <w:p w14:paraId="6BDE793E" w14:textId="77777777" w:rsidR="00934E06" w:rsidRPr="00EF5FDF" w:rsidRDefault="00934E06" w:rsidP="00934E06">
      <w:pPr>
        <w:rPr>
          <w:rFonts w:ascii="Times New Roman" w:hAnsi="Times New Roman" w:cs="Times New Roman"/>
          <w:color w:val="000000" w:themeColor="text1"/>
          <w:lang w:eastAsia="en-US"/>
        </w:rPr>
      </w:pPr>
    </w:p>
    <w:p w14:paraId="57EBE98E" w14:textId="012DACA3" w:rsidR="009E73E2" w:rsidRPr="00EF5FDF" w:rsidRDefault="00F91BCF" w:rsidP="006C18EB">
      <w:pPr>
        <w:spacing w:line="360" w:lineRule="auto"/>
        <w:ind w:firstLine="360"/>
        <w:rPr>
          <w:rFonts w:ascii="Times New Roman" w:eastAsia="Times New Roman" w:hAnsi="Times New Roman" w:cs="Times New Roman"/>
          <w:color w:val="000000" w:themeColor="text1"/>
          <w:sz w:val="24"/>
          <w:szCs w:val="24"/>
        </w:rPr>
      </w:pPr>
      <w:r w:rsidRPr="00EF5FDF">
        <w:rPr>
          <w:rFonts w:ascii="Times New Roman" w:eastAsia="Times New Roman" w:hAnsi="Times New Roman" w:cs="Times New Roman"/>
          <w:color w:val="000000" w:themeColor="text1"/>
          <w:sz w:val="24"/>
          <w:szCs w:val="24"/>
        </w:rPr>
        <w:fldChar w:fldCharType="begin"/>
      </w:r>
      <w:r w:rsidRPr="00EF5FDF">
        <w:rPr>
          <w:rFonts w:ascii="Times New Roman" w:eastAsia="Times New Roman" w:hAnsi="Times New Roman" w:cs="Times New Roman"/>
          <w:color w:val="000000" w:themeColor="text1"/>
          <w:sz w:val="24"/>
          <w:szCs w:val="24"/>
        </w:rPr>
        <w:instrText xml:space="preserve"> REF _Ref163118355 \h </w:instrText>
      </w:r>
      <w:r w:rsidR="00EF5FDF">
        <w:rPr>
          <w:rFonts w:ascii="Times New Roman" w:eastAsia="Times New Roman" w:hAnsi="Times New Roman" w:cs="Times New Roman"/>
          <w:color w:val="000000" w:themeColor="text1"/>
          <w:sz w:val="24"/>
          <w:szCs w:val="24"/>
        </w:rPr>
        <w:instrText xml:space="preserve"> \* MERGEFORMAT </w:instrText>
      </w:r>
      <w:r w:rsidRPr="00EF5FDF">
        <w:rPr>
          <w:rFonts w:ascii="Times New Roman" w:eastAsia="Times New Roman" w:hAnsi="Times New Roman" w:cs="Times New Roman"/>
          <w:color w:val="000000" w:themeColor="text1"/>
          <w:sz w:val="24"/>
          <w:szCs w:val="24"/>
        </w:rPr>
      </w:r>
      <w:r w:rsidRPr="00EF5FDF">
        <w:rPr>
          <w:rFonts w:ascii="Times New Roman" w:eastAsia="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34</w:t>
      </w:r>
      <w:r w:rsidRPr="00EF5FDF">
        <w:rPr>
          <w:rFonts w:ascii="Times New Roman" w:eastAsia="Times New Roman" w:hAnsi="Times New Roman" w:cs="Times New Roman"/>
          <w:color w:val="000000" w:themeColor="text1"/>
          <w:sz w:val="24"/>
          <w:szCs w:val="24"/>
        </w:rPr>
        <w:fldChar w:fldCharType="end"/>
      </w:r>
      <w:r w:rsidRPr="00EF5FDF">
        <w:rPr>
          <w:rFonts w:ascii="Times New Roman" w:eastAsia="Times New Roman" w:hAnsi="Times New Roman" w:cs="Times New Roman"/>
          <w:color w:val="000000" w:themeColor="text1"/>
          <w:sz w:val="24"/>
          <w:szCs w:val="24"/>
        </w:rPr>
        <w:t xml:space="preserve"> </w:t>
      </w:r>
      <w:r w:rsidR="009E73E2" w:rsidRPr="00EF5FDF">
        <w:rPr>
          <w:rFonts w:ascii="Times New Roman" w:eastAsia="Times New Roman" w:hAnsi="Times New Roman" w:cs="Times New Roman"/>
          <w:color w:val="000000" w:themeColor="text1"/>
          <w:sz w:val="24"/>
          <w:szCs w:val="24"/>
        </w:rPr>
        <w:t>presents an overview of the modeling approaches to be utilized for system modeling. We employ three distinct modeling approaches: COMSOL simulation, analytical solution, and dynamics model. As explained in</w:t>
      </w:r>
      <w:r w:rsidRPr="00EF5FDF">
        <w:rPr>
          <w:rFonts w:ascii="Times New Roman" w:eastAsia="Times New Roman" w:hAnsi="Times New Roman" w:cs="Times New Roman"/>
          <w:color w:val="000000" w:themeColor="text1"/>
          <w:sz w:val="24"/>
          <w:szCs w:val="24"/>
        </w:rPr>
        <w:t xml:space="preserve"> </w:t>
      </w:r>
      <w:r w:rsidRPr="00EF5FDF">
        <w:rPr>
          <w:rFonts w:ascii="Times New Roman" w:eastAsia="Times New Roman" w:hAnsi="Times New Roman" w:cs="Times New Roman"/>
          <w:color w:val="000000" w:themeColor="text1"/>
          <w:sz w:val="24"/>
          <w:szCs w:val="24"/>
        </w:rPr>
        <w:fldChar w:fldCharType="begin"/>
      </w:r>
      <w:r w:rsidRPr="00EF5FDF">
        <w:rPr>
          <w:rFonts w:ascii="Times New Roman" w:eastAsia="Times New Roman" w:hAnsi="Times New Roman" w:cs="Times New Roman"/>
          <w:color w:val="000000" w:themeColor="text1"/>
          <w:sz w:val="24"/>
          <w:szCs w:val="24"/>
        </w:rPr>
        <w:instrText xml:space="preserve"> REF _Ref163203885 \h </w:instrText>
      </w:r>
      <w:r w:rsidR="00EF5FDF">
        <w:rPr>
          <w:rFonts w:ascii="Times New Roman" w:eastAsia="Times New Roman" w:hAnsi="Times New Roman" w:cs="Times New Roman"/>
          <w:color w:val="000000" w:themeColor="text1"/>
          <w:sz w:val="24"/>
          <w:szCs w:val="24"/>
        </w:rPr>
        <w:instrText xml:space="preserve"> \* MERGEFORMAT </w:instrText>
      </w:r>
      <w:r w:rsidRPr="00EF5FDF">
        <w:rPr>
          <w:rFonts w:ascii="Times New Roman" w:eastAsia="Times New Roman" w:hAnsi="Times New Roman" w:cs="Times New Roman"/>
          <w:color w:val="000000" w:themeColor="text1"/>
          <w:sz w:val="24"/>
          <w:szCs w:val="24"/>
        </w:rPr>
      </w:r>
      <w:r w:rsidRPr="00EF5FDF">
        <w:rPr>
          <w:rFonts w:ascii="Times New Roman" w:eastAsia="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33</w:t>
      </w:r>
      <w:r w:rsidRPr="00EF5FDF">
        <w:rPr>
          <w:rFonts w:ascii="Times New Roman" w:eastAsia="Times New Roman" w:hAnsi="Times New Roman" w:cs="Times New Roman"/>
          <w:color w:val="000000" w:themeColor="text1"/>
          <w:sz w:val="24"/>
          <w:szCs w:val="24"/>
        </w:rPr>
        <w:fldChar w:fldCharType="end"/>
      </w:r>
      <w:r w:rsidR="009E73E2" w:rsidRPr="00EF5FDF">
        <w:rPr>
          <w:rFonts w:ascii="Times New Roman" w:eastAsia="Times New Roman" w:hAnsi="Times New Roman" w:cs="Times New Roman"/>
          <w:color w:val="000000" w:themeColor="text1"/>
          <w:sz w:val="24"/>
          <w:szCs w:val="24"/>
        </w:rPr>
        <w:t xml:space="preserve">, these three physics models are intercoupled. The other two modeling approaches—namely, the analytical solution and the dynamics model—are employed to validate the simulation results obtained from COMSOL. The coils-ferrofluid model, detailed in </w:t>
      </w:r>
      <w:r w:rsidRPr="00EF5FDF">
        <w:rPr>
          <w:rFonts w:ascii="Times New Roman" w:eastAsia="Times New Roman" w:hAnsi="Times New Roman" w:cs="Times New Roman"/>
          <w:color w:val="000000" w:themeColor="text1"/>
          <w:kern w:val="0"/>
          <w:sz w:val="24"/>
          <w:szCs w:val="24"/>
          <w14:ligatures w14:val="none"/>
        </w:rPr>
        <w:fldChar w:fldCharType="begin"/>
      </w:r>
      <w:r w:rsidRPr="00EF5FDF">
        <w:rPr>
          <w:rFonts w:ascii="Times New Roman" w:eastAsia="Times New Roman" w:hAnsi="Times New Roman" w:cs="Times New Roman"/>
          <w:color w:val="000000" w:themeColor="text1"/>
          <w:kern w:val="0"/>
          <w:sz w:val="24"/>
          <w:szCs w:val="24"/>
          <w14:ligatures w14:val="none"/>
        </w:rPr>
        <w:instrText xml:space="preserve"> REF _Ref163203885 \h </w:instrText>
      </w:r>
      <w:r w:rsidR="00EF5FDF">
        <w:rPr>
          <w:rFonts w:ascii="Times New Roman" w:eastAsia="Times New Roman" w:hAnsi="Times New Roman" w:cs="Times New Roman"/>
          <w:color w:val="000000" w:themeColor="text1"/>
          <w:kern w:val="0"/>
          <w:sz w:val="24"/>
          <w:szCs w:val="24"/>
          <w14:ligatures w14:val="none"/>
        </w:rPr>
        <w:instrText xml:space="preserve"> \* MERGEFORMAT </w:instrText>
      </w:r>
      <w:r w:rsidRPr="00EF5FDF">
        <w:rPr>
          <w:rFonts w:ascii="Times New Roman" w:eastAsia="Times New Roman" w:hAnsi="Times New Roman" w:cs="Times New Roman"/>
          <w:color w:val="000000" w:themeColor="text1"/>
          <w:kern w:val="0"/>
          <w:sz w:val="24"/>
          <w:szCs w:val="24"/>
          <w14:ligatures w14:val="none"/>
        </w:rPr>
      </w:r>
      <w:r w:rsidRPr="00EF5FDF">
        <w:rPr>
          <w:rFonts w:ascii="Times New Roman" w:eastAsia="Times New Roman" w:hAnsi="Times New Roman" w:cs="Times New Roman"/>
          <w:color w:val="000000" w:themeColor="text1"/>
          <w:kern w:val="0"/>
          <w:sz w:val="24"/>
          <w:szCs w:val="24"/>
          <w14:ligatures w14:val="none"/>
        </w:rPr>
        <w:fldChar w:fldCharType="separate"/>
      </w:r>
      <w:r w:rsidR="008C64AA" w:rsidRPr="008C64AA">
        <w:rPr>
          <w:rFonts w:ascii="Times New Roman" w:hAnsi="Times New Roman" w:cs="Times New Roman"/>
          <w:color w:val="000000" w:themeColor="text1"/>
          <w:kern w:val="0"/>
          <w:sz w:val="24"/>
          <w:szCs w:val="24"/>
          <w14:ligatures w14:val="none"/>
        </w:rPr>
        <w:t xml:space="preserve">Figure </w:t>
      </w:r>
      <w:r w:rsidR="008C64AA" w:rsidRPr="008C64AA">
        <w:rPr>
          <w:rFonts w:ascii="Times New Roman" w:hAnsi="Times New Roman" w:cs="Times New Roman"/>
          <w:noProof/>
          <w:color w:val="000000" w:themeColor="text1"/>
          <w:kern w:val="0"/>
          <w:sz w:val="24"/>
          <w:szCs w:val="24"/>
          <w14:ligatures w14:val="none"/>
        </w:rPr>
        <w:t>33</w:t>
      </w:r>
      <w:r w:rsidRPr="00EF5FDF">
        <w:rPr>
          <w:rFonts w:ascii="Times New Roman" w:eastAsia="Times New Roman" w:hAnsi="Times New Roman" w:cs="Times New Roman"/>
          <w:color w:val="000000" w:themeColor="text1"/>
          <w:kern w:val="0"/>
          <w:sz w:val="24"/>
          <w:szCs w:val="24"/>
          <w14:ligatures w14:val="none"/>
        </w:rPr>
        <w:fldChar w:fldCharType="end"/>
      </w:r>
      <w:r w:rsidR="009E73E2" w:rsidRPr="00EF5FDF">
        <w:rPr>
          <w:rFonts w:ascii="Times New Roman" w:eastAsia="Times New Roman" w:hAnsi="Times New Roman" w:cs="Times New Roman"/>
          <w:color w:val="000000" w:themeColor="text1"/>
          <w:sz w:val="24"/>
          <w:szCs w:val="24"/>
        </w:rPr>
        <w:t xml:space="preserve">, is utilized to verify the interaction between the ferrofluid and the magnetic field within the COMSOL simulation. Additionally, the Lucas-Washburn equation is applied to confirm the accuracy of the porous media model developed in the COMSOL simulation. The dynamics model differs from the analytical solution of the coils-ferrofluid model in that it accounts for the inertia effects of the ferrofluid. This model is utilized both to validate the COMSOL simulation results and to develop the control scheme for the </w:t>
      </w:r>
      <w:r w:rsidR="009E73E2" w:rsidRPr="00EF5FDF">
        <w:rPr>
          <w:rFonts w:ascii="Times New Roman" w:eastAsia="Times New Roman" w:hAnsi="Times New Roman" w:cs="Times New Roman"/>
          <w:color w:val="000000" w:themeColor="text1"/>
          <w:sz w:val="24"/>
          <w:szCs w:val="24"/>
        </w:rPr>
        <w:lastRenderedPageBreak/>
        <w:t xml:space="preserve">system. The common inputs for the three modeling approaches, as shown in </w:t>
      </w:r>
      <w:r w:rsidRPr="00EF5FDF">
        <w:rPr>
          <w:rFonts w:ascii="Times New Roman" w:eastAsia="Times New Roman" w:hAnsi="Times New Roman" w:cs="Times New Roman"/>
          <w:color w:val="000000" w:themeColor="text1"/>
          <w:kern w:val="0"/>
          <w:sz w:val="24"/>
          <w:szCs w:val="24"/>
          <w14:ligatures w14:val="none"/>
        </w:rPr>
        <w:fldChar w:fldCharType="begin"/>
      </w:r>
      <w:r w:rsidRPr="00EF5FDF">
        <w:rPr>
          <w:rFonts w:ascii="Times New Roman" w:eastAsia="Times New Roman" w:hAnsi="Times New Roman" w:cs="Times New Roman"/>
          <w:color w:val="000000" w:themeColor="text1"/>
          <w:kern w:val="0"/>
          <w:sz w:val="24"/>
          <w:szCs w:val="24"/>
          <w14:ligatures w14:val="none"/>
        </w:rPr>
        <w:instrText xml:space="preserve"> REF _Ref163118355 \h </w:instrText>
      </w:r>
      <w:r w:rsidR="00EF5FDF">
        <w:rPr>
          <w:rFonts w:ascii="Times New Roman" w:eastAsia="Times New Roman" w:hAnsi="Times New Roman" w:cs="Times New Roman"/>
          <w:color w:val="000000" w:themeColor="text1"/>
          <w:kern w:val="0"/>
          <w:sz w:val="24"/>
          <w:szCs w:val="24"/>
          <w14:ligatures w14:val="none"/>
        </w:rPr>
        <w:instrText xml:space="preserve"> \* MERGEFORMAT </w:instrText>
      </w:r>
      <w:r w:rsidRPr="00EF5FDF">
        <w:rPr>
          <w:rFonts w:ascii="Times New Roman" w:eastAsia="Times New Roman" w:hAnsi="Times New Roman" w:cs="Times New Roman"/>
          <w:color w:val="000000" w:themeColor="text1"/>
          <w:kern w:val="0"/>
          <w:sz w:val="24"/>
          <w:szCs w:val="24"/>
          <w14:ligatures w14:val="none"/>
        </w:rPr>
      </w:r>
      <w:r w:rsidRPr="00EF5FDF">
        <w:rPr>
          <w:rFonts w:ascii="Times New Roman" w:eastAsia="Times New Roman" w:hAnsi="Times New Roman" w:cs="Times New Roman"/>
          <w:color w:val="000000" w:themeColor="text1"/>
          <w:kern w:val="0"/>
          <w:sz w:val="24"/>
          <w:szCs w:val="24"/>
          <w14:ligatures w14:val="none"/>
        </w:rPr>
        <w:fldChar w:fldCharType="separate"/>
      </w:r>
      <w:r w:rsidR="008C64AA" w:rsidRPr="008C64AA">
        <w:rPr>
          <w:rFonts w:ascii="Times New Roman" w:hAnsi="Times New Roman" w:cs="Times New Roman"/>
          <w:color w:val="000000" w:themeColor="text1"/>
          <w:kern w:val="0"/>
          <w:sz w:val="24"/>
          <w:szCs w:val="24"/>
          <w14:ligatures w14:val="none"/>
        </w:rPr>
        <w:t xml:space="preserve">Figure </w:t>
      </w:r>
      <w:r w:rsidR="008C64AA" w:rsidRPr="008C64AA">
        <w:rPr>
          <w:rFonts w:ascii="Times New Roman" w:hAnsi="Times New Roman" w:cs="Times New Roman"/>
          <w:noProof/>
          <w:color w:val="000000" w:themeColor="text1"/>
          <w:kern w:val="0"/>
          <w:sz w:val="24"/>
          <w:szCs w:val="24"/>
          <w14:ligatures w14:val="none"/>
        </w:rPr>
        <w:t>34</w:t>
      </w:r>
      <w:r w:rsidRPr="00EF5FDF">
        <w:rPr>
          <w:rFonts w:ascii="Times New Roman" w:eastAsia="Times New Roman" w:hAnsi="Times New Roman" w:cs="Times New Roman"/>
          <w:color w:val="000000" w:themeColor="text1"/>
          <w:kern w:val="0"/>
          <w:sz w:val="24"/>
          <w:szCs w:val="24"/>
          <w14:ligatures w14:val="none"/>
        </w:rPr>
        <w:fldChar w:fldCharType="end"/>
      </w:r>
      <w:r w:rsidR="009E73E2" w:rsidRPr="00EF5FDF">
        <w:rPr>
          <w:rFonts w:ascii="Times New Roman" w:eastAsia="Times New Roman" w:hAnsi="Times New Roman" w:cs="Times New Roman"/>
          <w:color w:val="000000" w:themeColor="text1"/>
          <w:sz w:val="24"/>
          <w:szCs w:val="24"/>
        </w:rPr>
        <w:t>, include optical requirements, ferrofluid properties, current input, electromagnetic and Helmholtz coil geometry, and gravitational force. Porous media properties are added exclusively to COMSOL, which uniquely incorporates the porous media structure. All three modeling approaches predict the ferrofluid deformation in response to coil actuation, but they differ in their consideration of additional effects: COMSOL accounts for both fluid inertia and porous media effects; the dynamics model only considers fluid inertia; and the analytical model does not account for either.</w:t>
      </w:r>
    </w:p>
    <w:p w14:paraId="167B94A8" w14:textId="5ED86843" w:rsidR="00E633EB" w:rsidRPr="00EF5FDF" w:rsidRDefault="009E73E2" w:rsidP="006C18EB">
      <w:pPr>
        <w:spacing w:line="360" w:lineRule="auto"/>
        <w:ind w:firstLine="360"/>
        <w:contextualSpacing/>
        <w:rPr>
          <w:rFonts w:ascii="Times New Roman" w:eastAsia="Times New Roman" w:hAnsi="Times New Roman" w:cs="Times New Roman"/>
          <w:color w:val="000000" w:themeColor="text1"/>
          <w:sz w:val="24"/>
          <w:szCs w:val="24"/>
        </w:rPr>
      </w:pPr>
      <w:r w:rsidRPr="00EF5FDF">
        <w:rPr>
          <w:rFonts w:ascii="Times New Roman" w:eastAsia="Times New Roman" w:hAnsi="Times New Roman" w:cs="Times New Roman"/>
          <w:color w:val="000000" w:themeColor="text1"/>
          <w:sz w:val="24"/>
          <w:szCs w:val="24"/>
        </w:rPr>
        <w:t xml:space="preserve">The CFD and electromagnetic modules are used to model the mirror setup. The magnetic field forces generated by the applied magnetic field is calculated using Maxwell’s stress tensor equation. The calculated volumetric forces are added to the CFD module which couples the CFD and electromagnetics modules. A sub-zone inside the CFD module is introduced with selected porous media properties to couple the laminar N-S and porous media. The level set equation used to define the volume fraction of the fluid in the domain. The wetted wall condition combines the laminar N-S and level set equations. For given inputs such as, actuation and bias coil parameters, fluid and porous media properties, the spatial resolution of the magnetic field and spatial and temporal resolution of the volume fraction of the ferrofluid is calculated. The time resolved volume fraction of the ferrofluid determines the stability of the system. </w:t>
      </w:r>
    </w:p>
    <w:p w14:paraId="2C2AB395" w14:textId="42338614" w:rsidR="006535C7" w:rsidRPr="00EF5FDF" w:rsidRDefault="006535C7" w:rsidP="006535C7">
      <w:pPr>
        <w:pStyle w:val="PlainText"/>
        <w:keepNext/>
        <w:ind w:left="630"/>
        <w:jc w:val="center"/>
        <w:rPr>
          <w:rFonts w:ascii="Times New Roman" w:hAnsi="Times New Roman" w:cs="Times New Roman"/>
          <w:color w:val="000000" w:themeColor="text1"/>
        </w:rPr>
      </w:pPr>
      <w:r w:rsidRPr="00EF5FDF">
        <w:rPr>
          <w:rFonts w:ascii="Times New Roman" w:hAnsi="Times New Roman" w:cs="Times New Roman"/>
          <w:noProof/>
          <w:color w:val="000000" w:themeColor="text1"/>
        </w:rPr>
        <w:drawing>
          <wp:inline distT="0" distB="0" distL="0" distR="0" wp14:anchorId="77F27977" wp14:editId="0C977BDB">
            <wp:extent cx="2667000" cy="2784819"/>
            <wp:effectExtent l="0" t="0" r="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7000" cy="2784819"/>
                    </a:xfrm>
                    <a:prstGeom prst="rect">
                      <a:avLst/>
                    </a:prstGeom>
                    <a:noFill/>
                    <a:ln>
                      <a:noFill/>
                    </a:ln>
                  </pic:spPr>
                </pic:pic>
              </a:graphicData>
            </a:graphic>
          </wp:inline>
        </w:drawing>
      </w:r>
    </w:p>
    <w:p w14:paraId="5EDCA99A" w14:textId="77777777" w:rsidR="008C3871" w:rsidRPr="00EF5FDF" w:rsidRDefault="008C3871" w:rsidP="006535C7">
      <w:pPr>
        <w:pStyle w:val="PlainText"/>
        <w:keepNext/>
        <w:ind w:left="630"/>
        <w:jc w:val="center"/>
        <w:rPr>
          <w:rFonts w:ascii="Times New Roman" w:hAnsi="Times New Roman" w:cs="Times New Roman"/>
          <w:color w:val="000000" w:themeColor="text1"/>
        </w:rPr>
      </w:pPr>
    </w:p>
    <w:p w14:paraId="7D381D96" w14:textId="40242432" w:rsidR="006535C7" w:rsidRPr="00EF5FDF" w:rsidRDefault="006535C7" w:rsidP="006535C7">
      <w:pPr>
        <w:pStyle w:val="Caption"/>
        <w:jc w:val="center"/>
        <w:rPr>
          <w:rFonts w:ascii="Times New Roman" w:hAnsi="Times New Roman" w:cs="Times New Roman"/>
          <w:b/>
          <w:bCs/>
          <w:i w:val="0"/>
          <w:iCs w:val="0"/>
          <w:color w:val="000000" w:themeColor="text1"/>
          <w:sz w:val="24"/>
          <w:szCs w:val="24"/>
        </w:rPr>
      </w:pPr>
      <w:bookmarkStart w:id="89" w:name="_Ref163130217"/>
      <w:bookmarkStart w:id="90" w:name="_Toc171689142"/>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35</w:t>
      </w:r>
      <w:r w:rsidRPr="00EF5FDF">
        <w:rPr>
          <w:rFonts w:ascii="Times New Roman" w:hAnsi="Times New Roman" w:cs="Times New Roman"/>
          <w:i w:val="0"/>
          <w:iCs w:val="0"/>
          <w:color w:val="000000" w:themeColor="text1"/>
          <w:sz w:val="24"/>
          <w:szCs w:val="24"/>
        </w:rPr>
        <w:fldChar w:fldCharType="end"/>
      </w:r>
      <w:bookmarkEnd w:id="89"/>
      <w:r w:rsidRPr="00EF5FDF">
        <w:rPr>
          <w:rFonts w:ascii="Times New Roman" w:hAnsi="Times New Roman" w:cs="Times New Roman"/>
          <w:i w:val="0"/>
          <w:iCs w:val="0"/>
          <w:color w:val="000000" w:themeColor="text1"/>
          <w:sz w:val="24"/>
          <w:szCs w:val="24"/>
        </w:rPr>
        <w:t>. Schematic of COMSOL simulation setup</w:t>
      </w:r>
      <w:bookmarkEnd w:id="90"/>
    </w:p>
    <w:p w14:paraId="6CD4081D" w14:textId="693D1A7E" w:rsidR="006535C7" w:rsidRPr="00EF5FDF" w:rsidRDefault="00844FEF" w:rsidP="006535C7">
      <w:pPr>
        <w:pStyle w:val="PlainText"/>
        <w:spacing w:line="360" w:lineRule="auto"/>
        <w:ind w:firstLine="360"/>
        <w:jc w:val="both"/>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lastRenderedPageBreak/>
        <w:t>The liquid mirror setup consists of three layers namely reservoir (ferrofluid) layer, capillaries (porous) layer and near surface (liquid mirror) layer shown in</w:t>
      </w:r>
      <w:r w:rsidR="00F91BCF" w:rsidRPr="00EF5FDF">
        <w:rPr>
          <w:rFonts w:ascii="Times New Roman" w:hAnsi="Times New Roman" w:cs="Times New Roman"/>
          <w:bCs/>
          <w:color w:val="000000" w:themeColor="text1"/>
          <w:sz w:val="24"/>
          <w:szCs w:val="24"/>
        </w:rPr>
        <w:t xml:space="preserve"> </w:t>
      </w:r>
      <w:r w:rsidR="00F91BCF" w:rsidRPr="00EF5FDF">
        <w:rPr>
          <w:rFonts w:ascii="Times New Roman" w:hAnsi="Times New Roman" w:cs="Times New Roman"/>
          <w:bCs/>
          <w:color w:val="000000" w:themeColor="text1"/>
          <w:sz w:val="24"/>
          <w:szCs w:val="24"/>
        </w:rPr>
        <w:fldChar w:fldCharType="begin"/>
      </w:r>
      <w:r w:rsidR="00F91BCF" w:rsidRPr="00EF5FDF">
        <w:rPr>
          <w:rFonts w:ascii="Times New Roman" w:hAnsi="Times New Roman" w:cs="Times New Roman"/>
          <w:bCs/>
          <w:color w:val="000000" w:themeColor="text1"/>
          <w:sz w:val="24"/>
          <w:szCs w:val="24"/>
        </w:rPr>
        <w:instrText xml:space="preserve"> REF _Ref163130217 \h </w:instrText>
      </w:r>
      <w:r w:rsidR="00EF5FDF">
        <w:rPr>
          <w:rFonts w:ascii="Times New Roman" w:hAnsi="Times New Roman" w:cs="Times New Roman"/>
          <w:bCs/>
          <w:color w:val="000000" w:themeColor="text1"/>
          <w:sz w:val="24"/>
          <w:szCs w:val="24"/>
        </w:rPr>
        <w:instrText xml:space="preserve"> \* MERGEFORMAT </w:instrText>
      </w:r>
      <w:r w:rsidR="00F91BCF" w:rsidRPr="00EF5FDF">
        <w:rPr>
          <w:rFonts w:ascii="Times New Roman" w:hAnsi="Times New Roman" w:cs="Times New Roman"/>
          <w:bCs/>
          <w:color w:val="000000" w:themeColor="text1"/>
          <w:sz w:val="24"/>
          <w:szCs w:val="24"/>
        </w:rPr>
      </w:r>
      <w:r w:rsidR="00F91BCF" w:rsidRPr="00EF5FDF">
        <w:rPr>
          <w:rFonts w:ascii="Times New Roman" w:hAnsi="Times New Roman" w:cs="Times New Roman"/>
          <w:b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35</w:t>
      </w:r>
      <w:r w:rsidR="00F91BCF" w:rsidRPr="00EF5FDF">
        <w:rPr>
          <w:rFonts w:ascii="Times New Roman" w:hAnsi="Times New Roman" w:cs="Times New Roman"/>
          <w:bCs/>
          <w:color w:val="000000" w:themeColor="text1"/>
          <w:sz w:val="24"/>
          <w:szCs w:val="24"/>
        </w:rPr>
        <w:fldChar w:fldCharType="end"/>
      </w:r>
      <w:r w:rsidRPr="00EF5FDF">
        <w:rPr>
          <w:rFonts w:ascii="Times New Roman" w:hAnsi="Times New Roman" w:cs="Times New Roman"/>
          <w:bCs/>
          <w:color w:val="000000" w:themeColor="text1"/>
          <w:sz w:val="24"/>
          <w:szCs w:val="24"/>
        </w:rPr>
        <w:t xml:space="preserve">. </w:t>
      </w:r>
      <w:r w:rsidR="006535C7" w:rsidRPr="00EF5FDF">
        <w:rPr>
          <w:rFonts w:ascii="Times New Roman" w:hAnsi="Times New Roman" w:cs="Times New Roman"/>
          <w:bCs/>
          <w:color w:val="000000" w:themeColor="text1"/>
          <w:sz w:val="24"/>
          <w:szCs w:val="24"/>
        </w:rPr>
        <w:t xml:space="preserve">The ferrofluid in the reservoir </w:t>
      </w:r>
      <w:proofErr w:type="gramStart"/>
      <w:r w:rsidR="006535C7" w:rsidRPr="00EF5FDF">
        <w:rPr>
          <w:rFonts w:ascii="Times New Roman" w:hAnsi="Times New Roman" w:cs="Times New Roman"/>
          <w:bCs/>
          <w:color w:val="000000" w:themeColor="text1"/>
          <w:sz w:val="24"/>
          <w:szCs w:val="24"/>
        </w:rPr>
        <w:t>rises up</w:t>
      </w:r>
      <w:proofErr w:type="gramEnd"/>
      <w:r w:rsidR="006535C7" w:rsidRPr="00EF5FDF">
        <w:rPr>
          <w:rFonts w:ascii="Times New Roman" w:hAnsi="Times New Roman" w:cs="Times New Roman"/>
          <w:bCs/>
          <w:color w:val="000000" w:themeColor="text1"/>
          <w:sz w:val="24"/>
          <w:szCs w:val="24"/>
        </w:rPr>
        <w:t xml:space="preserve"> in the porous media due to capillary force and fills the near surface layer. The system consists of two fluids (ferrofluid and air) and modeled as a two-phase flow model. The velocity of the fluids is very low and Reynolds number is less than 10. Therefore, laminar Navier-Stokes equation is used as given in </w:t>
      </w:r>
      <w:r w:rsidRPr="00EF5FDF">
        <w:rPr>
          <w:rFonts w:ascii="Times New Roman" w:hAnsi="Times New Roman" w:cs="Times New Roman"/>
          <w:bCs/>
          <w:color w:val="000000" w:themeColor="text1"/>
          <w:sz w:val="24"/>
          <w:szCs w:val="24"/>
        </w:rPr>
        <w:t>EQ (1)</w:t>
      </w:r>
      <w:r w:rsidR="006535C7" w:rsidRPr="00EF5FDF">
        <w:rPr>
          <w:rFonts w:ascii="Times New Roman" w:hAnsi="Times New Roman" w:cs="Times New Roman"/>
          <w:bCs/>
          <w:color w:val="000000" w:themeColor="text1"/>
          <w:sz w:val="24"/>
          <w:szCs w:val="24"/>
        </w:rPr>
        <w:t>.</w:t>
      </w:r>
    </w:p>
    <w:p w14:paraId="1D482DDC" w14:textId="56639F47" w:rsidR="006535C7" w:rsidRPr="00EF5FDF" w:rsidRDefault="006535C7" w:rsidP="006535C7">
      <w:pPr>
        <w:pStyle w:val="PlainText"/>
        <w:spacing w:line="360" w:lineRule="auto"/>
        <w:ind w:left="630"/>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                                                               </w:t>
      </w:r>
      <m:oMath>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.u=0</m:t>
        </m:r>
      </m:oMath>
      <w:r w:rsidRPr="00EF5FDF">
        <w:rPr>
          <w:rFonts w:ascii="Times New Roman" w:eastAsiaTheme="minorEastAsia" w:hAnsi="Times New Roman" w:cs="Times New Roman"/>
          <w:bCs/>
          <w:color w:val="000000" w:themeColor="text1"/>
          <w:sz w:val="24"/>
          <w:szCs w:val="24"/>
        </w:rPr>
        <w:t xml:space="preserve">                                                               (</w:t>
      </w:r>
      <w:r w:rsidR="00844FEF" w:rsidRPr="00EF5FDF">
        <w:rPr>
          <w:rFonts w:ascii="Times New Roman" w:eastAsiaTheme="minorEastAsia" w:hAnsi="Times New Roman" w:cs="Times New Roman"/>
          <w:bCs/>
          <w:color w:val="000000" w:themeColor="text1"/>
          <w:sz w:val="24"/>
          <w:szCs w:val="24"/>
        </w:rPr>
        <w:t>1</w:t>
      </w:r>
      <w:r w:rsidRPr="00EF5FDF">
        <w:rPr>
          <w:rFonts w:ascii="Times New Roman" w:eastAsiaTheme="minorEastAsia" w:hAnsi="Times New Roman" w:cs="Times New Roman"/>
          <w:bCs/>
          <w:color w:val="000000" w:themeColor="text1"/>
          <w:sz w:val="24"/>
          <w:szCs w:val="24"/>
        </w:rPr>
        <w:t>)</w:t>
      </w:r>
    </w:p>
    <w:p w14:paraId="751404FE" w14:textId="447C3438" w:rsidR="006535C7" w:rsidRPr="00EF5FDF" w:rsidRDefault="006535C7" w:rsidP="006535C7">
      <w:pPr>
        <w:pStyle w:val="PlainText"/>
        <w:spacing w:line="360" w:lineRule="auto"/>
        <w:ind w:left="630"/>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                                                </w:t>
      </w:r>
      <m:oMath>
        <m:r>
          <w:rPr>
            <w:rFonts w:ascii="Cambria Math" w:hAnsi="Cambria Math" w:cs="Times New Roman"/>
            <w:color w:val="000000" w:themeColor="text1"/>
            <w:sz w:val="24"/>
            <w:szCs w:val="24"/>
          </w:rPr>
          <m:t>ρ</m:t>
        </m:r>
        <m:f>
          <m:fPr>
            <m:ctrlPr>
              <w:rPr>
                <w:rFonts w:ascii="Cambria Math" w:hAnsi="Cambria Math" w:cs="Times New Roman"/>
                <w:bCs/>
                <w:i/>
                <w:color w:val="000000" w:themeColor="text1"/>
                <w:sz w:val="24"/>
                <w:szCs w:val="24"/>
              </w:rPr>
            </m:ctrlPr>
          </m:fPr>
          <m:num>
            <m:r>
              <w:rPr>
                <w:rFonts w:ascii="Cambria Math" w:hAnsi="Cambria Math" w:cs="Times New Roman"/>
                <w:color w:val="000000" w:themeColor="text1"/>
                <w:sz w:val="24"/>
                <w:szCs w:val="24"/>
              </w:rPr>
              <m:t>Du</m:t>
            </m:r>
          </m:num>
          <m:den>
            <m:r>
              <w:rPr>
                <w:rFonts w:ascii="Cambria Math" w:hAnsi="Cambria Math" w:cs="Times New Roman"/>
                <w:color w:val="000000" w:themeColor="text1"/>
                <w:sz w:val="24"/>
                <w:szCs w:val="24"/>
              </w:rPr>
              <m:t>Dt</m:t>
            </m:r>
          </m:den>
        </m:f>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.τ+</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σ</m:t>
            </m:r>
          </m:sub>
        </m:sSub>
        <m:r>
          <w:rPr>
            <w:rFonts w:ascii="Cambria Math" w:hAnsi="Cambria Math" w:cs="Times New Roman"/>
            <w:color w:val="000000" w:themeColor="text1"/>
            <w:sz w:val="24"/>
            <w:szCs w:val="24"/>
          </w:rPr>
          <m:t>+</m:t>
        </m:r>
        <m:sSub>
          <m:sSubPr>
            <m:ctrlPr>
              <w:rPr>
                <w:rFonts w:ascii="Cambria Math" w:hAnsi="Cambria Math" w:cs="Times New Roman"/>
                <w:bCs/>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m</m:t>
            </m:r>
          </m:sub>
        </m:sSub>
      </m:oMath>
      <w:r w:rsidRPr="00EF5FDF">
        <w:rPr>
          <w:rFonts w:ascii="Times New Roman" w:eastAsiaTheme="minorEastAsia" w:hAnsi="Times New Roman" w:cs="Times New Roman"/>
          <w:bCs/>
          <w:color w:val="000000" w:themeColor="text1"/>
          <w:sz w:val="24"/>
          <w:szCs w:val="24"/>
        </w:rPr>
        <w:t xml:space="preserve">                                          (</w:t>
      </w:r>
      <w:r w:rsidR="00844FEF" w:rsidRPr="00EF5FDF">
        <w:rPr>
          <w:rFonts w:ascii="Times New Roman" w:eastAsiaTheme="minorEastAsia" w:hAnsi="Times New Roman" w:cs="Times New Roman"/>
          <w:bCs/>
          <w:color w:val="000000" w:themeColor="text1"/>
          <w:sz w:val="24"/>
          <w:szCs w:val="24"/>
        </w:rPr>
        <w:t>2</w:t>
      </w:r>
      <w:r w:rsidRPr="00EF5FDF">
        <w:rPr>
          <w:rFonts w:ascii="Times New Roman" w:eastAsiaTheme="minorEastAsia" w:hAnsi="Times New Roman" w:cs="Times New Roman"/>
          <w:bCs/>
          <w:color w:val="000000" w:themeColor="text1"/>
          <w:sz w:val="24"/>
          <w:szCs w:val="24"/>
        </w:rPr>
        <w:t>)</w:t>
      </w:r>
    </w:p>
    <w:p w14:paraId="1C108DB2" w14:textId="77777777" w:rsidR="006535C7" w:rsidRPr="00EF5FDF" w:rsidRDefault="006535C7" w:rsidP="006535C7">
      <w:pPr>
        <w:pStyle w:val="PlainText"/>
        <w:spacing w:line="360" w:lineRule="auto"/>
        <w:jc w:val="both"/>
        <w:rPr>
          <w:rFonts w:ascii="Times New Roman" w:eastAsiaTheme="minorEastAsia" w:hAnsi="Times New Roman" w:cs="Times New Roman"/>
          <w:bCs/>
          <w:color w:val="000000" w:themeColor="text1"/>
          <w:sz w:val="24"/>
          <w:szCs w:val="24"/>
        </w:rPr>
      </w:pPr>
      <w:proofErr w:type="gramStart"/>
      <w:r w:rsidRPr="00EF5FDF">
        <w:rPr>
          <w:rFonts w:ascii="Times New Roman" w:eastAsiaTheme="minorEastAsia" w:hAnsi="Times New Roman" w:cs="Times New Roman"/>
          <w:bCs/>
          <w:color w:val="000000" w:themeColor="text1"/>
          <w:sz w:val="24"/>
          <w:szCs w:val="24"/>
        </w:rPr>
        <w:t>where</w:t>
      </w:r>
      <w:proofErr w:type="gramEnd"/>
      <w:r w:rsidRPr="00EF5FDF">
        <w:rPr>
          <w:rFonts w:ascii="Times New Roman" w:eastAsiaTheme="minorEastAsia" w:hAnsi="Times New Roman" w:cs="Times New Roman"/>
          <w:bCs/>
          <w:color w:val="000000" w:themeColor="text1"/>
          <w:sz w:val="24"/>
          <w:szCs w:val="24"/>
        </w:rPr>
        <w:t>,</w:t>
      </w:r>
    </w:p>
    <w:p w14:paraId="42189E3C" w14:textId="77777777" w:rsidR="006535C7" w:rsidRPr="00EF5FDF" w:rsidRDefault="006535C7" w:rsidP="006535C7">
      <w:pPr>
        <w:pStyle w:val="PlainText"/>
        <w:spacing w:line="360" w:lineRule="auto"/>
        <w:ind w:left="630"/>
        <w:jc w:val="both"/>
        <w:rPr>
          <w:rFonts w:ascii="Times New Roman" w:eastAsiaTheme="minorEastAsia" w:hAnsi="Times New Roman" w:cs="Times New Roman"/>
          <w:bCs/>
          <w:iCs/>
          <w:color w:val="000000" w:themeColor="text1"/>
          <w:sz w:val="24"/>
          <w:szCs w:val="24"/>
        </w:rPr>
      </w:pPr>
      <m:oMath>
        <m:r>
          <w:rPr>
            <w:rFonts w:ascii="Cambria Math" w:hAnsi="Cambria Math" w:cs="Times New Roman"/>
            <w:color w:val="000000" w:themeColor="text1"/>
            <w:sz w:val="24"/>
            <w:szCs w:val="24"/>
          </w:rPr>
          <m:t>τ= </m:t>
        </m:r>
        <m:d>
          <m:dPr>
            <m:begChr m:val="["/>
            <m:endChr m:val="]"/>
            <m:ctrlPr>
              <w:rPr>
                <w:rFonts w:ascii="Cambria Math" w:hAnsi="Cambria Math" w:cs="Times New Roman"/>
                <w:bCs/>
                <w:i/>
                <w:iCs/>
                <w:color w:val="000000" w:themeColor="text1"/>
                <w:sz w:val="24"/>
                <w:szCs w:val="24"/>
              </w:rPr>
            </m:ctrlPr>
          </m:dPr>
          <m:e>
            <m:r>
              <w:rPr>
                <w:rFonts w:ascii="Cambria Math" w:hAnsi="Cambria Math" w:cs="Times New Roman"/>
                <w:color w:val="000000" w:themeColor="text1"/>
                <w:sz w:val="24"/>
                <w:szCs w:val="24"/>
                <w:lang w:val="el-GR"/>
              </w:rPr>
              <m:t>η</m:t>
            </m:r>
            <m:d>
              <m:dPr>
                <m:ctrlPr>
                  <w:rPr>
                    <w:rFonts w:ascii="Cambria Math" w:hAnsi="Cambria Math" w:cs="Times New Roman"/>
                    <w:bCs/>
                    <w:i/>
                    <w:iCs/>
                    <w:color w:val="000000" w:themeColor="text1"/>
                    <w:sz w:val="24"/>
                    <w:szCs w:val="24"/>
                    <w:lang w:val="el-GR"/>
                  </w:rPr>
                </m:ctrlPr>
              </m:dPr>
              <m:e>
                <m:r>
                  <w:rPr>
                    <w:rFonts w:ascii="Cambria Math" w:hAnsi="Cambria Math" w:cs="Times New Roman"/>
                    <w:color w:val="000000" w:themeColor="text1"/>
                    <w:sz w:val="24"/>
                    <w:szCs w:val="24"/>
                    <w:lang w:val="el-GR"/>
                  </w:rPr>
                  <m:t>∇</m:t>
                </m:r>
                <m:r>
                  <w:rPr>
                    <w:rFonts w:ascii="Cambria Math" w:hAnsi="Cambria Math" w:cs="Times New Roman"/>
                    <w:color w:val="000000" w:themeColor="text1"/>
                    <w:sz w:val="24"/>
                    <w:szCs w:val="24"/>
                  </w:rPr>
                  <m:t>u+ </m:t>
                </m:r>
                <m:sSup>
                  <m:sSupPr>
                    <m:ctrlPr>
                      <w:rPr>
                        <w:rFonts w:ascii="Cambria Math" w:hAnsi="Cambria Math" w:cs="Times New Roman"/>
                        <w:bCs/>
                        <w:i/>
                        <w:iCs/>
                        <w:color w:val="000000" w:themeColor="text1"/>
                        <w:sz w:val="24"/>
                        <w:szCs w:val="24"/>
                      </w:rPr>
                    </m:ctrlPr>
                  </m:sSupPr>
                  <m:e>
                    <m:d>
                      <m:dPr>
                        <m:ctrlPr>
                          <w:rPr>
                            <w:rFonts w:ascii="Cambria Math" w:hAnsi="Cambria Math" w:cs="Times New Roman"/>
                            <w:bCs/>
                            <w:i/>
                            <w:iCs/>
                            <w:color w:val="000000" w:themeColor="text1"/>
                            <w:sz w:val="24"/>
                            <w:szCs w:val="24"/>
                          </w:rPr>
                        </m:ctrlPr>
                      </m:dPr>
                      <m:e>
                        <m:r>
                          <w:rPr>
                            <w:rFonts w:ascii="Cambria Math" w:hAnsi="Cambria Math" w:cs="Times New Roman"/>
                            <w:color w:val="000000" w:themeColor="text1"/>
                            <w:sz w:val="24"/>
                            <w:szCs w:val="24"/>
                          </w:rPr>
                          <m:t>∇u</m:t>
                        </m:r>
                      </m:e>
                    </m:d>
                  </m:e>
                  <m:sup>
                    <m:r>
                      <w:rPr>
                        <w:rFonts w:ascii="Cambria Math" w:hAnsi="Cambria Math" w:cs="Times New Roman"/>
                        <w:color w:val="000000" w:themeColor="text1"/>
                        <w:sz w:val="24"/>
                        <w:szCs w:val="24"/>
                      </w:rPr>
                      <m:t>T</m:t>
                    </m:r>
                  </m:sup>
                </m:sSup>
              </m:e>
            </m:d>
          </m:e>
        </m:d>
      </m:oMath>
      <w:r w:rsidRPr="00EF5FDF">
        <w:rPr>
          <w:rFonts w:ascii="Times New Roman" w:eastAsiaTheme="minorEastAsia" w:hAnsi="Times New Roman" w:cs="Times New Roman"/>
          <w:bCs/>
          <w:iCs/>
          <w:color w:val="000000" w:themeColor="text1"/>
          <w:sz w:val="24"/>
          <w:szCs w:val="24"/>
        </w:rPr>
        <w:t xml:space="preserve"> : </w:t>
      </w:r>
      <m:oMath>
        <m:sSub>
          <m:sSubPr>
            <m:ctrlPr>
              <w:rPr>
                <w:rFonts w:ascii="Cambria Math" w:eastAsiaTheme="minorEastAsia" w:hAnsi="Cambria Math" w:cs="Times New Roman"/>
                <w:bCs/>
                <w:i/>
                <w:iCs/>
                <w:color w:val="000000" w:themeColor="text1"/>
                <w:sz w:val="24"/>
                <w:szCs w:val="24"/>
              </w:rPr>
            </m:ctrlPr>
          </m:sSubPr>
          <m:e>
            <m:r>
              <w:rPr>
                <w:rFonts w:ascii="Cambria Math" w:eastAsiaTheme="minorEastAsia" w:hAnsi="Cambria Math" w:cs="Times New Roman"/>
                <w:color w:val="000000" w:themeColor="text1"/>
                <w:sz w:val="24"/>
                <w:szCs w:val="24"/>
              </w:rPr>
              <m:t>F</m:t>
            </m:r>
          </m:e>
          <m:sub>
            <m:r>
              <w:rPr>
                <w:rFonts w:ascii="Cambria Math" w:eastAsiaTheme="minorEastAsia" w:hAnsi="Cambria Math" w:cs="Times New Roman"/>
                <w:color w:val="000000" w:themeColor="text1"/>
                <w:sz w:val="24"/>
                <w:szCs w:val="24"/>
              </w:rPr>
              <m:t>σ</m:t>
            </m:r>
          </m:sub>
        </m:sSub>
        <m:r>
          <w:rPr>
            <w:rFonts w:ascii="Cambria Math" w:eastAsiaTheme="minorEastAsia" w:hAnsi="Cambria Math" w:cs="Times New Roman"/>
            <w:color w:val="000000" w:themeColor="text1"/>
            <w:sz w:val="24"/>
            <w:szCs w:val="24"/>
          </w:rPr>
          <m:t>= ∇.</m:t>
        </m:r>
        <m:d>
          <m:dPr>
            <m:begChr m:val="["/>
            <m:endChr m:val="]"/>
            <m:ctrlPr>
              <w:rPr>
                <w:rFonts w:ascii="Cambria Math" w:eastAsiaTheme="minorEastAsia" w:hAnsi="Cambria Math" w:cs="Times New Roman"/>
                <w:bCs/>
                <w:i/>
                <w:iCs/>
                <w:color w:val="000000" w:themeColor="text1"/>
                <w:sz w:val="24"/>
                <w:szCs w:val="24"/>
              </w:rPr>
            </m:ctrlPr>
          </m:dPr>
          <m:e>
            <m:r>
              <w:rPr>
                <w:rFonts w:ascii="Cambria Math" w:eastAsiaTheme="minorEastAsia" w:hAnsi="Cambria Math" w:cs="Times New Roman"/>
                <w:color w:val="000000" w:themeColor="text1"/>
                <w:sz w:val="24"/>
                <w:szCs w:val="24"/>
              </w:rPr>
              <m:t>σ</m:t>
            </m:r>
            <m:d>
              <m:dPr>
                <m:begChr m:val="{"/>
                <m:endChr m:val="}"/>
                <m:ctrlPr>
                  <w:rPr>
                    <w:rFonts w:ascii="Cambria Math" w:eastAsiaTheme="minorEastAsia" w:hAnsi="Cambria Math" w:cs="Times New Roman"/>
                    <w:bCs/>
                    <w:i/>
                    <w:iCs/>
                    <w:color w:val="000000" w:themeColor="text1"/>
                    <w:sz w:val="24"/>
                    <w:szCs w:val="24"/>
                  </w:rPr>
                </m:ctrlPr>
              </m:dPr>
              <m:e>
                <m:r>
                  <w:rPr>
                    <w:rFonts w:ascii="Cambria Math" w:eastAsiaTheme="minorEastAsia" w:hAnsi="Cambria Math" w:cs="Times New Roman"/>
                    <w:color w:val="000000" w:themeColor="text1"/>
                    <w:sz w:val="24"/>
                    <w:szCs w:val="24"/>
                  </w:rPr>
                  <m:t>I+ </m:t>
                </m:r>
                <m:d>
                  <m:dPr>
                    <m:ctrlPr>
                      <w:rPr>
                        <w:rFonts w:ascii="Cambria Math" w:eastAsiaTheme="minorEastAsia" w:hAnsi="Cambria Math" w:cs="Times New Roman"/>
                        <w:bCs/>
                        <w:i/>
                        <w:iCs/>
                        <w:color w:val="000000" w:themeColor="text1"/>
                        <w:sz w:val="24"/>
                        <w:szCs w:val="24"/>
                      </w:rPr>
                    </m:ctrlPr>
                  </m:dPr>
                  <m:e>
                    <m: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bCs/>
                            <w:i/>
                            <w:iCs/>
                            <w:color w:val="000000" w:themeColor="text1"/>
                            <w:sz w:val="24"/>
                            <w:szCs w:val="24"/>
                          </w:rPr>
                        </m:ctrlPr>
                      </m:sSupPr>
                      <m:e>
                        <m:r>
                          <w:rPr>
                            <w:rFonts w:ascii="Cambria Math" w:eastAsiaTheme="minorEastAsia" w:hAnsi="Cambria Math" w:cs="Times New Roman"/>
                            <w:color w:val="000000" w:themeColor="text1"/>
                            <w:sz w:val="24"/>
                            <w:szCs w:val="24"/>
                          </w:rPr>
                          <m:t>nn</m:t>
                        </m:r>
                      </m:e>
                      <m:sup>
                        <m:r>
                          <w:rPr>
                            <w:rFonts w:ascii="Cambria Math" w:eastAsiaTheme="minorEastAsia" w:hAnsi="Cambria Math" w:cs="Times New Roman"/>
                            <w:color w:val="000000" w:themeColor="text1"/>
                            <w:sz w:val="24"/>
                            <w:szCs w:val="24"/>
                          </w:rPr>
                          <m:t>T</m:t>
                        </m:r>
                      </m:sup>
                    </m:sSup>
                  </m:e>
                </m:d>
              </m:e>
            </m:d>
            <m:r>
              <w:rPr>
                <w:rFonts w:ascii="Cambria Math" w:eastAsiaTheme="minorEastAsia" w:hAnsi="Cambria Math" w:cs="Times New Roman"/>
                <w:color w:val="000000" w:themeColor="text1"/>
                <w:sz w:val="24"/>
                <w:szCs w:val="24"/>
              </w:rPr>
              <m:t>δ</m:t>
            </m:r>
          </m:e>
        </m:d>
      </m:oMath>
    </w:p>
    <w:p w14:paraId="457B42F5" w14:textId="77777777" w:rsidR="006535C7" w:rsidRPr="00EF5FDF" w:rsidRDefault="006535C7" w:rsidP="006535C7">
      <w:pPr>
        <w:pStyle w:val="PlainText"/>
        <w:spacing w:line="360" w:lineRule="auto"/>
        <w:ind w:firstLine="360"/>
        <w:jc w:val="both"/>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For multi-phase modeling, level-set method is used. The phase term is defined as ϕ which takes value between 0 and 1. For ferrofluid ϕ = 1 and for air ϕ = 0. The phase dependent material properties and fluid interaction is given as:</w:t>
      </w:r>
    </w:p>
    <w:tbl>
      <w:tblPr>
        <w:tblStyle w:val="TableGrid"/>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6535C7" w:rsidRPr="00EF5FDF" w14:paraId="651AEB05" w14:textId="77777777" w:rsidTr="006535C7">
        <w:tc>
          <w:tcPr>
            <w:tcW w:w="4360" w:type="dxa"/>
            <w:hideMark/>
          </w:tcPr>
          <w:p w14:paraId="24C47EB5" w14:textId="77777777" w:rsidR="006535C7" w:rsidRPr="00EF5FDF" w:rsidRDefault="006535C7" w:rsidP="006535C7">
            <w:pPr>
              <w:pStyle w:val="PlainText"/>
              <w:spacing w:line="360" w:lineRule="auto"/>
              <w:jc w:val="both"/>
              <w:rPr>
                <w:rFonts w:ascii="Times New Roman" w:hAnsi="Times New Roman" w:cs="Times New Roman"/>
                <w:bCs/>
                <w:color w:val="000000" w:themeColor="text1"/>
                <w:szCs w:val="24"/>
              </w:rPr>
            </w:pPr>
            <w:r w:rsidRPr="00EF5FDF">
              <w:rPr>
                <w:rFonts w:ascii="Times New Roman" w:hAnsi="Times New Roman" w:cs="Times New Roman"/>
                <w:bCs/>
                <w:color w:val="000000" w:themeColor="text1"/>
                <w:szCs w:val="24"/>
              </w:rPr>
              <w:t>Density:</w:t>
            </w:r>
          </w:p>
          <w:p w14:paraId="213DA718" w14:textId="77777777" w:rsidR="006535C7" w:rsidRPr="00EF5FDF" w:rsidRDefault="006535C7" w:rsidP="006535C7">
            <w:pPr>
              <w:pStyle w:val="PlainText"/>
              <w:spacing w:line="360" w:lineRule="auto"/>
              <w:jc w:val="both"/>
              <w:rPr>
                <w:rFonts w:ascii="Times New Roman" w:hAnsi="Times New Roman" w:cs="Times New Roman"/>
                <w:bCs/>
                <w:color w:val="000000" w:themeColor="text1"/>
                <w:sz w:val="24"/>
                <w:szCs w:val="24"/>
              </w:rPr>
            </w:pPr>
            <m:oMathPara>
              <m:oMathParaPr>
                <m:jc m:val="centerGroup"/>
              </m:oMathParaPr>
              <m:oMath>
                <m:r>
                  <w:rPr>
                    <w:rFonts w:ascii="Cambria Math" w:hAnsi="Cambria Math" w:cs="Times New Roman"/>
                    <w:color w:val="000000" w:themeColor="text1"/>
                    <w:sz w:val="24"/>
                    <w:szCs w:val="24"/>
                  </w:rPr>
                  <m:t>ρ=</m:t>
                </m:r>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ρ</m:t>
                    </m:r>
                  </m:e>
                  <m:sub>
                    <m:r>
                      <w:rPr>
                        <w:rFonts w:ascii="Cambria Math" w:hAnsi="Cambria Math" w:cs="Times New Roman"/>
                        <w:color w:val="000000" w:themeColor="text1"/>
                        <w:sz w:val="24"/>
                        <w:szCs w:val="24"/>
                      </w:rPr>
                      <m:t>a</m:t>
                    </m:r>
                  </m:sub>
                </m:sSub>
                <m:r>
                  <w:rPr>
                    <w:rFonts w:ascii="Cambria Math" w:hAnsi="Cambria Math" w:cs="Times New Roman"/>
                    <w:color w:val="000000" w:themeColor="text1"/>
                    <w:sz w:val="24"/>
                    <w:szCs w:val="24"/>
                  </w:rPr>
                  <m:t>+</m:t>
                </m:r>
                <m:d>
                  <m:dPr>
                    <m:ctrlPr>
                      <w:rPr>
                        <w:rFonts w:ascii="Cambria Math" w:hAnsi="Cambria Math" w:cs="Times New Roman"/>
                        <w:bCs/>
                        <w:i/>
                        <w:iCs/>
                        <w:color w:val="000000" w:themeColor="text1"/>
                        <w:sz w:val="24"/>
                        <w:szCs w:val="24"/>
                      </w:rPr>
                    </m:ctrlPr>
                  </m:dPr>
                  <m:e>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ρ</m:t>
                        </m:r>
                      </m:e>
                      <m:sub>
                        <m:r>
                          <w:rPr>
                            <w:rFonts w:ascii="Cambria Math" w:hAnsi="Cambria Math" w:cs="Times New Roman"/>
                            <w:color w:val="000000" w:themeColor="text1"/>
                            <w:sz w:val="24"/>
                            <w:szCs w:val="24"/>
                          </w:rPr>
                          <m:t>ff</m:t>
                        </m:r>
                      </m:sub>
                    </m:sSub>
                    <m:r>
                      <w:rPr>
                        <w:rFonts w:ascii="Cambria Math" w:hAnsi="Cambria Math" w:cs="Times New Roman"/>
                        <w:color w:val="000000" w:themeColor="text1"/>
                        <w:sz w:val="24"/>
                        <w:szCs w:val="24"/>
                      </w:rPr>
                      <m:t>-</m:t>
                    </m:r>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ρ</m:t>
                        </m:r>
                      </m:e>
                      <m:sub>
                        <m:r>
                          <w:rPr>
                            <w:rFonts w:ascii="Cambria Math" w:hAnsi="Cambria Math" w:cs="Times New Roman"/>
                            <w:color w:val="000000" w:themeColor="text1"/>
                            <w:sz w:val="24"/>
                            <w:szCs w:val="24"/>
                          </w:rPr>
                          <m:t>a</m:t>
                        </m:r>
                      </m:sub>
                    </m:sSub>
                  </m:e>
                </m:d>
                <m:r>
                  <w:rPr>
                    <w:rFonts w:ascii="Cambria Math" w:hAnsi="Cambria Math" w:cs="Times New Roman"/>
                    <w:color w:val="000000" w:themeColor="text1"/>
                    <w:sz w:val="24"/>
                    <w:szCs w:val="24"/>
                    <w:lang w:val="el-GR"/>
                  </w:rPr>
                  <m:t>ϕ</m:t>
                </m:r>
              </m:oMath>
            </m:oMathPara>
          </w:p>
          <w:p w14:paraId="5540062E" w14:textId="77777777" w:rsidR="006535C7" w:rsidRPr="00EF5FDF" w:rsidRDefault="006535C7" w:rsidP="006535C7">
            <w:pPr>
              <w:pStyle w:val="PlainText"/>
              <w:spacing w:line="360" w:lineRule="auto"/>
              <w:jc w:val="both"/>
              <w:rPr>
                <w:rFonts w:ascii="Times New Roman" w:hAnsi="Times New Roman" w:cs="Times New Roman"/>
                <w:bCs/>
                <w:color w:val="000000" w:themeColor="text1"/>
                <w:szCs w:val="24"/>
              </w:rPr>
            </w:pPr>
            <w:r w:rsidRPr="00EF5FDF">
              <w:rPr>
                <w:rFonts w:ascii="Times New Roman" w:hAnsi="Times New Roman" w:cs="Times New Roman"/>
                <w:bCs/>
                <w:color w:val="000000" w:themeColor="text1"/>
                <w:szCs w:val="24"/>
              </w:rPr>
              <w:t>Kinematic viscosity:</w:t>
            </w:r>
          </w:p>
          <w:p w14:paraId="1439F0F9" w14:textId="77777777" w:rsidR="006535C7" w:rsidRPr="00EF5FDF" w:rsidRDefault="006535C7" w:rsidP="006535C7">
            <w:pPr>
              <w:pStyle w:val="PlainText"/>
              <w:spacing w:line="360" w:lineRule="auto"/>
              <w:jc w:val="both"/>
              <w:rPr>
                <w:rFonts w:ascii="Times New Roman" w:hAnsi="Times New Roman" w:cs="Times New Roman"/>
                <w:bCs/>
                <w:color w:val="000000" w:themeColor="text1"/>
                <w:szCs w:val="24"/>
              </w:rPr>
            </w:pPr>
            <m:oMath>
              <m:r>
                <w:rPr>
                  <w:rFonts w:ascii="Cambria Math" w:hAnsi="Cambria Math" w:cs="Times New Roman"/>
                  <w:color w:val="000000" w:themeColor="text1"/>
                  <w:szCs w:val="24"/>
                  <w:lang w:val="el-GR"/>
                </w:rPr>
                <m:t>η</m:t>
              </m:r>
              <m:r>
                <w:rPr>
                  <w:rFonts w:ascii="Cambria Math" w:hAnsi="Cambria Math" w:cs="Times New Roman"/>
                  <w:color w:val="000000" w:themeColor="text1"/>
                  <w:szCs w:val="24"/>
                </w:rPr>
                <m:t>=</m:t>
              </m:r>
              <m:sSub>
                <m:sSubPr>
                  <m:ctrlPr>
                    <w:rPr>
                      <w:rFonts w:ascii="Cambria Math" w:hAnsi="Cambria Math" w:cs="Times New Roman"/>
                      <w:bCs/>
                      <w:i/>
                      <w:iCs/>
                      <w:color w:val="000000" w:themeColor="text1"/>
                      <w:szCs w:val="24"/>
                    </w:rPr>
                  </m:ctrlPr>
                </m:sSubPr>
                <m:e>
                  <m:r>
                    <w:rPr>
                      <w:rFonts w:ascii="Cambria Math" w:hAnsi="Cambria Math" w:cs="Times New Roman"/>
                      <w:color w:val="000000" w:themeColor="text1"/>
                      <w:szCs w:val="24"/>
                      <w:lang w:val="el-GR"/>
                    </w:rPr>
                    <m:t>η</m:t>
                  </m:r>
                </m:e>
                <m:sub>
                  <m:r>
                    <w:rPr>
                      <w:rFonts w:ascii="Cambria Math" w:hAnsi="Cambria Math" w:cs="Times New Roman"/>
                      <w:color w:val="000000" w:themeColor="text1"/>
                      <w:szCs w:val="24"/>
                    </w:rPr>
                    <m:t>a</m:t>
                  </m:r>
                </m:sub>
              </m:sSub>
              <m:r>
                <w:rPr>
                  <w:rFonts w:ascii="Cambria Math" w:hAnsi="Cambria Math" w:cs="Times New Roman"/>
                  <w:color w:val="000000" w:themeColor="text1"/>
                  <w:szCs w:val="24"/>
                </w:rPr>
                <m:t>+</m:t>
              </m:r>
              <m:d>
                <m:dPr>
                  <m:ctrlPr>
                    <w:rPr>
                      <w:rFonts w:ascii="Cambria Math" w:hAnsi="Cambria Math" w:cs="Times New Roman"/>
                      <w:bCs/>
                      <w:i/>
                      <w:iCs/>
                      <w:color w:val="000000" w:themeColor="text1"/>
                      <w:szCs w:val="24"/>
                    </w:rPr>
                  </m:ctrlPr>
                </m:dPr>
                <m:e>
                  <m:sSub>
                    <m:sSubPr>
                      <m:ctrlPr>
                        <w:rPr>
                          <w:rFonts w:ascii="Cambria Math" w:hAnsi="Cambria Math" w:cs="Times New Roman"/>
                          <w:bCs/>
                          <w:i/>
                          <w:iCs/>
                          <w:color w:val="000000" w:themeColor="text1"/>
                          <w:szCs w:val="24"/>
                        </w:rPr>
                      </m:ctrlPr>
                    </m:sSubPr>
                    <m:e>
                      <m:r>
                        <w:rPr>
                          <w:rFonts w:ascii="Cambria Math" w:hAnsi="Cambria Math" w:cs="Times New Roman"/>
                          <w:color w:val="000000" w:themeColor="text1"/>
                          <w:szCs w:val="24"/>
                          <w:lang w:val="el-GR"/>
                        </w:rPr>
                        <m:t>η</m:t>
                      </m:r>
                    </m:e>
                    <m:sub>
                      <m:r>
                        <w:rPr>
                          <w:rFonts w:ascii="Cambria Math" w:hAnsi="Cambria Math" w:cs="Times New Roman"/>
                          <w:color w:val="000000" w:themeColor="text1"/>
                          <w:szCs w:val="24"/>
                        </w:rPr>
                        <m:t>ff</m:t>
                      </m:r>
                    </m:sub>
                  </m:sSub>
                  <m:r>
                    <w:rPr>
                      <w:rFonts w:ascii="Cambria Math" w:hAnsi="Cambria Math" w:cs="Times New Roman"/>
                      <w:color w:val="000000" w:themeColor="text1"/>
                      <w:szCs w:val="24"/>
                    </w:rPr>
                    <m:t>-</m:t>
                  </m:r>
                  <m:sSub>
                    <m:sSubPr>
                      <m:ctrlPr>
                        <w:rPr>
                          <w:rFonts w:ascii="Cambria Math" w:hAnsi="Cambria Math" w:cs="Times New Roman"/>
                          <w:bCs/>
                          <w:i/>
                          <w:iCs/>
                          <w:color w:val="000000" w:themeColor="text1"/>
                          <w:szCs w:val="24"/>
                        </w:rPr>
                      </m:ctrlPr>
                    </m:sSubPr>
                    <m:e>
                      <m:r>
                        <w:rPr>
                          <w:rFonts w:ascii="Cambria Math" w:hAnsi="Cambria Math" w:cs="Times New Roman"/>
                          <w:color w:val="000000" w:themeColor="text1"/>
                          <w:szCs w:val="24"/>
                          <w:lang w:val="el-GR"/>
                        </w:rPr>
                        <m:t>η</m:t>
                      </m:r>
                    </m:e>
                    <m:sub>
                      <m:r>
                        <w:rPr>
                          <w:rFonts w:ascii="Cambria Math" w:hAnsi="Cambria Math" w:cs="Times New Roman"/>
                          <w:color w:val="000000" w:themeColor="text1"/>
                          <w:szCs w:val="24"/>
                        </w:rPr>
                        <m:t>a</m:t>
                      </m:r>
                    </m:sub>
                  </m:sSub>
                </m:e>
              </m:d>
            </m:oMath>
            <w:r w:rsidRPr="00EF5FDF">
              <w:rPr>
                <w:rFonts w:ascii="Times New Roman" w:eastAsiaTheme="minorEastAsia" w:hAnsi="Times New Roman" w:cs="Times New Roman"/>
                <w:bCs/>
                <w:color w:val="000000" w:themeColor="text1"/>
                <w:szCs w:val="24"/>
                <w:lang w:val="el-GR"/>
              </w:rPr>
              <w:t xml:space="preserve"> </w:t>
            </w:r>
            <m:oMath>
              <m:r>
                <w:rPr>
                  <w:rFonts w:ascii="Cambria Math" w:hAnsi="Cambria Math" w:cs="Times New Roman"/>
                  <w:color w:val="000000" w:themeColor="text1"/>
                  <w:szCs w:val="24"/>
                  <w:lang w:val="el-GR"/>
                </w:rPr>
                <m:t>ϕ</m:t>
              </m:r>
            </m:oMath>
          </w:p>
        </w:tc>
        <w:tc>
          <w:tcPr>
            <w:tcW w:w="4360" w:type="dxa"/>
            <w:hideMark/>
          </w:tcPr>
          <w:p w14:paraId="0DDE4745" w14:textId="77777777" w:rsidR="006535C7" w:rsidRPr="00EF5FDF" w:rsidRDefault="006535C7" w:rsidP="006535C7">
            <w:pPr>
              <w:pStyle w:val="PlainText"/>
              <w:spacing w:line="360" w:lineRule="auto"/>
              <w:jc w:val="both"/>
              <w:rPr>
                <w:rFonts w:ascii="Times New Roman" w:hAnsi="Times New Roman" w:cs="Times New Roman"/>
                <w:bCs/>
                <w:color w:val="000000" w:themeColor="text1"/>
                <w:szCs w:val="24"/>
              </w:rPr>
            </w:pPr>
            <w:r w:rsidRPr="00EF5FDF">
              <w:rPr>
                <w:rFonts w:ascii="Times New Roman" w:hAnsi="Times New Roman" w:cs="Times New Roman"/>
                <w:bCs/>
                <w:color w:val="000000" w:themeColor="text1"/>
                <w:szCs w:val="24"/>
              </w:rPr>
              <w:t>Dynamic viscosity:</w:t>
            </w:r>
          </w:p>
          <w:p w14:paraId="2360C822" w14:textId="77777777" w:rsidR="006535C7" w:rsidRPr="00EF5FDF" w:rsidRDefault="006535C7" w:rsidP="006535C7">
            <w:pPr>
              <w:pStyle w:val="PlainText"/>
              <w:spacing w:line="360" w:lineRule="auto"/>
              <w:jc w:val="both"/>
              <w:rPr>
                <w:rFonts w:ascii="Times New Roman" w:hAnsi="Times New Roman" w:cs="Times New Roman"/>
                <w:bCs/>
                <w:color w:val="000000" w:themeColor="text1"/>
                <w:sz w:val="24"/>
                <w:szCs w:val="24"/>
              </w:rPr>
            </w:pPr>
            <m:oMathPara>
              <m:oMathParaPr>
                <m:jc m:val="centerGroup"/>
              </m:oMathParaPr>
              <m:oMath>
                <m:r>
                  <w:rPr>
                    <w:rFonts w:ascii="Cambria Math" w:hAnsi="Cambria Math" w:cs="Times New Roman"/>
                    <w:color w:val="000000" w:themeColor="text1"/>
                    <w:sz w:val="24"/>
                    <w:szCs w:val="24"/>
                  </w:rPr>
                  <m:t>μ=</m:t>
                </m:r>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a</m:t>
                    </m:r>
                  </m:sub>
                </m:sSub>
                <m:r>
                  <w:rPr>
                    <w:rFonts w:ascii="Cambria Math" w:hAnsi="Cambria Math" w:cs="Times New Roman"/>
                    <w:color w:val="000000" w:themeColor="text1"/>
                    <w:sz w:val="24"/>
                    <w:szCs w:val="24"/>
                  </w:rPr>
                  <m:t>+</m:t>
                </m:r>
                <m:d>
                  <m:dPr>
                    <m:ctrlPr>
                      <w:rPr>
                        <w:rFonts w:ascii="Cambria Math" w:hAnsi="Cambria Math" w:cs="Times New Roman"/>
                        <w:bCs/>
                        <w:i/>
                        <w:iCs/>
                        <w:color w:val="000000" w:themeColor="text1"/>
                        <w:sz w:val="24"/>
                        <w:szCs w:val="24"/>
                      </w:rPr>
                    </m:ctrlPr>
                  </m:dPr>
                  <m:e>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ff</m:t>
                        </m:r>
                      </m:sub>
                    </m:sSub>
                    <m:r>
                      <w:rPr>
                        <w:rFonts w:ascii="Cambria Math" w:hAnsi="Cambria Math" w:cs="Times New Roman"/>
                        <w:color w:val="000000" w:themeColor="text1"/>
                        <w:sz w:val="24"/>
                        <w:szCs w:val="24"/>
                      </w:rPr>
                      <m:t>-</m:t>
                    </m:r>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a</m:t>
                        </m:r>
                      </m:sub>
                    </m:sSub>
                  </m:e>
                </m:d>
                <m:r>
                  <w:rPr>
                    <w:rFonts w:ascii="Cambria Math" w:hAnsi="Cambria Math" w:cs="Times New Roman"/>
                    <w:color w:val="000000" w:themeColor="text1"/>
                    <w:sz w:val="24"/>
                    <w:szCs w:val="24"/>
                    <w:lang w:val="el-GR"/>
                  </w:rPr>
                  <m:t>ϕ</m:t>
                </m:r>
              </m:oMath>
            </m:oMathPara>
          </w:p>
          <w:p w14:paraId="52EA7E51" w14:textId="77777777" w:rsidR="006535C7" w:rsidRPr="00EF5FDF" w:rsidRDefault="006535C7" w:rsidP="006535C7">
            <w:pPr>
              <w:pStyle w:val="PlainText"/>
              <w:spacing w:line="360" w:lineRule="auto"/>
              <w:jc w:val="both"/>
              <w:rPr>
                <w:rFonts w:ascii="Times New Roman" w:hAnsi="Times New Roman" w:cs="Times New Roman"/>
                <w:bCs/>
                <w:color w:val="000000" w:themeColor="text1"/>
                <w:szCs w:val="24"/>
              </w:rPr>
            </w:pPr>
            <w:r w:rsidRPr="00EF5FDF">
              <w:rPr>
                <w:rFonts w:ascii="Times New Roman" w:hAnsi="Times New Roman" w:cs="Times New Roman"/>
                <w:bCs/>
                <w:color w:val="000000" w:themeColor="text1"/>
                <w:szCs w:val="24"/>
              </w:rPr>
              <w:t>Magnetic susceptibility:</w:t>
            </w:r>
          </w:p>
          <w:p w14:paraId="08FCCB96" w14:textId="77777777" w:rsidR="006535C7" w:rsidRPr="00EF5FDF" w:rsidRDefault="006535C7" w:rsidP="006535C7">
            <w:pPr>
              <w:pStyle w:val="PlainText"/>
              <w:spacing w:line="360" w:lineRule="auto"/>
              <w:jc w:val="both"/>
              <w:rPr>
                <w:rFonts w:ascii="Times New Roman" w:hAnsi="Times New Roman" w:cs="Times New Roman"/>
                <w:bCs/>
                <w:color w:val="000000" w:themeColor="text1"/>
                <w:szCs w:val="24"/>
              </w:rPr>
            </w:pPr>
            <m:oMath>
              <m:r>
                <w:rPr>
                  <w:rFonts w:ascii="Cambria Math" w:hAnsi="Cambria Math" w:cs="Times New Roman"/>
                  <w:color w:val="000000" w:themeColor="text1"/>
                  <w:szCs w:val="24"/>
                  <w:lang w:val="el-GR"/>
                </w:rPr>
                <m:t>χ</m:t>
              </m:r>
              <m:r>
                <w:rPr>
                  <w:rFonts w:ascii="Cambria Math" w:hAnsi="Cambria Math" w:cs="Times New Roman"/>
                  <w:color w:val="000000" w:themeColor="text1"/>
                  <w:szCs w:val="24"/>
                </w:rPr>
                <m:t>=</m:t>
              </m:r>
              <m:sSub>
                <m:sSubPr>
                  <m:ctrlPr>
                    <w:rPr>
                      <w:rFonts w:ascii="Cambria Math" w:hAnsi="Cambria Math" w:cs="Times New Roman"/>
                      <w:bCs/>
                      <w:i/>
                      <w:iCs/>
                      <w:color w:val="000000" w:themeColor="text1"/>
                      <w:szCs w:val="24"/>
                    </w:rPr>
                  </m:ctrlPr>
                </m:sSubPr>
                <m:e>
                  <m:r>
                    <w:rPr>
                      <w:rFonts w:ascii="Cambria Math" w:hAnsi="Cambria Math" w:cs="Times New Roman"/>
                      <w:color w:val="000000" w:themeColor="text1"/>
                      <w:szCs w:val="24"/>
                      <w:lang w:val="el-GR"/>
                    </w:rPr>
                    <m:t>χ</m:t>
                  </m:r>
                </m:e>
                <m:sub>
                  <m:r>
                    <w:rPr>
                      <w:rFonts w:ascii="Cambria Math" w:hAnsi="Cambria Math" w:cs="Times New Roman"/>
                      <w:color w:val="000000" w:themeColor="text1"/>
                      <w:szCs w:val="24"/>
                    </w:rPr>
                    <m:t>a</m:t>
                  </m:r>
                </m:sub>
              </m:sSub>
              <m:r>
                <w:rPr>
                  <w:rFonts w:ascii="Cambria Math" w:hAnsi="Cambria Math" w:cs="Times New Roman"/>
                  <w:color w:val="000000" w:themeColor="text1"/>
                  <w:szCs w:val="24"/>
                </w:rPr>
                <m:t>+</m:t>
              </m:r>
              <m:d>
                <m:dPr>
                  <m:ctrlPr>
                    <w:rPr>
                      <w:rFonts w:ascii="Cambria Math" w:hAnsi="Cambria Math" w:cs="Times New Roman"/>
                      <w:bCs/>
                      <w:i/>
                      <w:iCs/>
                      <w:color w:val="000000" w:themeColor="text1"/>
                      <w:szCs w:val="24"/>
                    </w:rPr>
                  </m:ctrlPr>
                </m:dPr>
                <m:e>
                  <m:sSub>
                    <m:sSubPr>
                      <m:ctrlPr>
                        <w:rPr>
                          <w:rFonts w:ascii="Cambria Math" w:hAnsi="Cambria Math" w:cs="Times New Roman"/>
                          <w:bCs/>
                          <w:i/>
                          <w:iCs/>
                          <w:color w:val="000000" w:themeColor="text1"/>
                          <w:szCs w:val="24"/>
                        </w:rPr>
                      </m:ctrlPr>
                    </m:sSubPr>
                    <m:e>
                      <m:r>
                        <w:rPr>
                          <w:rFonts w:ascii="Cambria Math" w:hAnsi="Cambria Math" w:cs="Times New Roman"/>
                          <w:color w:val="000000" w:themeColor="text1"/>
                          <w:szCs w:val="24"/>
                          <w:lang w:val="el-GR"/>
                        </w:rPr>
                        <m:t>χ</m:t>
                      </m:r>
                    </m:e>
                    <m:sub>
                      <m:r>
                        <w:rPr>
                          <w:rFonts w:ascii="Cambria Math" w:hAnsi="Cambria Math" w:cs="Times New Roman"/>
                          <w:color w:val="000000" w:themeColor="text1"/>
                          <w:szCs w:val="24"/>
                        </w:rPr>
                        <m:t>ff</m:t>
                      </m:r>
                    </m:sub>
                  </m:sSub>
                  <m:r>
                    <w:rPr>
                      <w:rFonts w:ascii="Cambria Math" w:hAnsi="Cambria Math" w:cs="Times New Roman"/>
                      <w:color w:val="000000" w:themeColor="text1"/>
                      <w:szCs w:val="24"/>
                    </w:rPr>
                    <m:t>-</m:t>
                  </m:r>
                  <m:sSub>
                    <m:sSubPr>
                      <m:ctrlPr>
                        <w:rPr>
                          <w:rFonts w:ascii="Cambria Math" w:hAnsi="Cambria Math" w:cs="Times New Roman"/>
                          <w:bCs/>
                          <w:i/>
                          <w:iCs/>
                          <w:color w:val="000000" w:themeColor="text1"/>
                          <w:szCs w:val="24"/>
                        </w:rPr>
                      </m:ctrlPr>
                    </m:sSubPr>
                    <m:e>
                      <m:r>
                        <w:rPr>
                          <w:rFonts w:ascii="Cambria Math" w:hAnsi="Cambria Math" w:cs="Times New Roman"/>
                          <w:color w:val="000000" w:themeColor="text1"/>
                          <w:szCs w:val="24"/>
                          <w:lang w:val="el-GR"/>
                        </w:rPr>
                        <m:t>χ</m:t>
                      </m:r>
                    </m:e>
                    <m:sub>
                      <m:r>
                        <w:rPr>
                          <w:rFonts w:ascii="Cambria Math" w:hAnsi="Cambria Math" w:cs="Times New Roman"/>
                          <w:color w:val="000000" w:themeColor="text1"/>
                          <w:szCs w:val="24"/>
                        </w:rPr>
                        <m:t>a</m:t>
                      </m:r>
                    </m:sub>
                  </m:sSub>
                </m:e>
              </m:d>
            </m:oMath>
            <w:r w:rsidRPr="00EF5FDF">
              <w:rPr>
                <w:rFonts w:ascii="Times New Roman" w:eastAsiaTheme="minorEastAsia" w:hAnsi="Times New Roman" w:cs="Times New Roman"/>
                <w:bCs/>
                <w:color w:val="000000" w:themeColor="text1"/>
                <w:szCs w:val="24"/>
                <w:lang w:val="el-GR"/>
              </w:rPr>
              <w:t xml:space="preserve"> </w:t>
            </w:r>
            <m:oMath>
              <m:r>
                <w:rPr>
                  <w:rFonts w:ascii="Cambria Math" w:hAnsi="Cambria Math" w:cs="Times New Roman"/>
                  <w:color w:val="000000" w:themeColor="text1"/>
                  <w:szCs w:val="24"/>
                  <w:lang w:val="el-GR"/>
                </w:rPr>
                <m:t>ϕ</m:t>
              </m:r>
            </m:oMath>
          </w:p>
        </w:tc>
      </w:tr>
    </w:tbl>
    <w:p w14:paraId="54B6FB21" w14:textId="77777777" w:rsidR="006535C7" w:rsidRPr="00EF5FDF" w:rsidRDefault="006535C7" w:rsidP="006535C7">
      <w:pPr>
        <w:pStyle w:val="PlainText"/>
        <w:spacing w:line="360" w:lineRule="auto"/>
        <w:ind w:left="630"/>
        <w:jc w:val="both"/>
        <w:rPr>
          <w:rFonts w:ascii="Times New Roman" w:hAnsi="Times New Roman" w:cs="Times New Roman"/>
          <w:bCs/>
          <w:color w:val="000000" w:themeColor="text1"/>
          <w:sz w:val="24"/>
          <w:szCs w:val="24"/>
        </w:rPr>
      </w:pPr>
    </w:p>
    <w:p w14:paraId="0ACCF270" w14:textId="5B69E7F2" w:rsidR="006535C7" w:rsidRPr="00EF5FDF" w:rsidRDefault="006535C7" w:rsidP="006535C7">
      <w:pPr>
        <w:pStyle w:val="PlainText"/>
        <w:spacing w:line="360" w:lineRule="auto"/>
        <w:ind w:left="630"/>
        <w:jc w:val="both"/>
        <w:rPr>
          <w:rFonts w:ascii="Times New Roman" w:eastAsiaTheme="minorEastAsia" w:hAnsi="Times New Roman" w:cs="Times New Roman"/>
          <w:bCs/>
          <w:iCs/>
          <w:color w:val="000000" w:themeColor="text1"/>
          <w:sz w:val="24"/>
          <w:szCs w:val="24"/>
        </w:rPr>
      </w:pPr>
      <w:r w:rsidRPr="00EF5FDF">
        <w:rPr>
          <w:rFonts w:ascii="Times New Roman" w:eastAsiaTheme="minorEastAsia" w:hAnsi="Times New Roman" w:cs="Times New Roman"/>
          <w:bCs/>
          <w:iCs/>
          <w:color w:val="000000" w:themeColor="text1"/>
          <w:sz w:val="24"/>
          <w:szCs w:val="24"/>
        </w:rPr>
        <w:t xml:space="preserve">                                   </w:t>
      </w:r>
      <m:oMath>
        <m:f>
          <m:fPr>
            <m:ctrlPr>
              <w:rPr>
                <w:rFonts w:ascii="Cambria Math" w:hAnsi="Cambria Math" w:cs="Times New Roman"/>
                <w:bCs/>
                <w:i/>
                <w:iCs/>
                <w:color w:val="000000" w:themeColor="text1"/>
                <w:sz w:val="24"/>
                <w:szCs w:val="24"/>
              </w:rPr>
            </m:ctrlPr>
          </m:fPr>
          <m:num>
            <m:r>
              <w:rPr>
                <w:rFonts w:ascii="Cambria Math" w:hAnsi="Cambria Math" w:cs="Times New Roman"/>
                <w:color w:val="000000" w:themeColor="text1"/>
                <w:sz w:val="24"/>
                <w:szCs w:val="24"/>
              </w:rPr>
              <m:t>d</m:t>
            </m:r>
            <m:r>
              <w:rPr>
                <w:rFonts w:ascii="Cambria Math" w:hAnsi="Cambria Math" w:cs="Times New Roman"/>
                <w:color w:val="000000" w:themeColor="text1"/>
                <w:sz w:val="24"/>
                <w:szCs w:val="24"/>
                <w:lang w:val="el-GR"/>
              </w:rPr>
              <m:t>ϕ</m:t>
            </m:r>
          </m:num>
          <m:den>
            <m:r>
              <w:rPr>
                <w:rFonts w:ascii="Cambria Math" w:hAnsi="Cambria Math" w:cs="Times New Roman"/>
                <w:color w:val="000000" w:themeColor="text1"/>
                <w:sz w:val="24"/>
                <w:szCs w:val="24"/>
              </w:rPr>
              <m:t>dt</m:t>
            </m:r>
          </m:den>
        </m:f>
        <m:r>
          <w:rPr>
            <w:rFonts w:ascii="Cambria Math" w:hAnsi="Cambria Math" w:cs="Times New Roman"/>
            <w:color w:val="000000" w:themeColor="text1"/>
            <w:sz w:val="24"/>
            <w:szCs w:val="24"/>
          </w:rPr>
          <m:t>+∇.</m:t>
        </m:r>
        <m:d>
          <m:dPr>
            <m:ctrlPr>
              <w:rPr>
                <w:rFonts w:ascii="Cambria Math" w:hAnsi="Cambria Math" w:cs="Times New Roman"/>
                <w:bCs/>
                <w:i/>
                <w:iCs/>
                <w:color w:val="000000" w:themeColor="text1"/>
                <w:sz w:val="24"/>
                <w:szCs w:val="24"/>
              </w:rPr>
            </m:ctrlPr>
          </m:dPr>
          <m:e>
            <m:r>
              <w:rPr>
                <w:rFonts w:ascii="Cambria Math" w:hAnsi="Cambria Math" w:cs="Times New Roman"/>
                <w:color w:val="000000" w:themeColor="text1"/>
                <w:sz w:val="24"/>
                <w:szCs w:val="24"/>
              </w:rPr>
              <m:t>u</m:t>
            </m:r>
            <m:r>
              <w:rPr>
                <w:rFonts w:ascii="Cambria Math" w:hAnsi="Cambria Math" w:cs="Times New Roman"/>
                <w:color w:val="000000" w:themeColor="text1"/>
                <w:sz w:val="24"/>
                <w:szCs w:val="24"/>
                <w:lang w:val="el-GR"/>
              </w:rPr>
              <m:t>ϕ</m:t>
            </m:r>
          </m:e>
        </m:d>
        <m:r>
          <w:rPr>
            <w:rFonts w:ascii="Cambria Math" w:hAnsi="Cambria Math" w:cs="Times New Roman"/>
            <w:color w:val="000000" w:themeColor="text1"/>
            <w:sz w:val="24"/>
            <w:szCs w:val="24"/>
          </w:rPr>
          <m:t>=γ∇.</m:t>
        </m:r>
        <m:d>
          <m:dPr>
            <m:ctrlPr>
              <w:rPr>
                <w:rFonts w:ascii="Cambria Math" w:hAnsi="Cambria Math" w:cs="Times New Roman"/>
                <w:bCs/>
                <w:i/>
                <w:iCs/>
                <w:color w:val="000000" w:themeColor="text1"/>
                <w:sz w:val="24"/>
                <w:szCs w:val="24"/>
              </w:rPr>
            </m:ctrlPr>
          </m:dPr>
          <m:e>
            <m:r>
              <w:rPr>
                <w:rFonts w:ascii="Cambria Math" w:hAnsi="Cambria Math" w:cs="Times New Roman"/>
                <w:color w:val="000000" w:themeColor="text1"/>
                <w:sz w:val="24"/>
                <w:szCs w:val="24"/>
              </w:rPr>
              <m:t>ε∇ϕ-</m:t>
            </m:r>
            <m:r>
              <w:rPr>
                <w:rFonts w:ascii="Cambria Math" w:hAnsi="Cambria Math" w:cs="Times New Roman"/>
                <w:color w:val="000000" w:themeColor="text1"/>
                <w:sz w:val="24"/>
                <w:szCs w:val="24"/>
                <w:lang w:val="el-GR"/>
              </w:rPr>
              <m:t>ϕ</m:t>
            </m:r>
            <m:d>
              <m:dPr>
                <m:ctrlPr>
                  <w:rPr>
                    <w:rFonts w:ascii="Cambria Math" w:hAnsi="Cambria Math" w:cs="Times New Roman"/>
                    <w:bCs/>
                    <w:i/>
                    <w:iCs/>
                    <w:color w:val="000000" w:themeColor="text1"/>
                    <w:sz w:val="24"/>
                    <w:szCs w:val="24"/>
                    <w:lang w:val="el-GR"/>
                  </w:rPr>
                </m:ctrlPr>
              </m:dPr>
              <m:e>
                <m:r>
                  <w:rPr>
                    <w:rFonts w:ascii="Cambria Math" w:hAnsi="Cambria Math" w:cs="Times New Roman"/>
                    <w:color w:val="000000" w:themeColor="text1"/>
                    <w:sz w:val="24"/>
                    <w:szCs w:val="24"/>
                  </w:rPr>
                  <m:t>1-</m:t>
                </m:r>
                <m:r>
                  <w:rPr>
                    <w:rFonts w:ascii="Cambria Math" w:hAnsi="Cambria Math" w:cs="Times New Roman"/>
                    <w:color w:val="000000" w:themeColor="text1"/>
                    <w:sz w:val="24"/>
                    <w:szCs w:val="24"/>
                    <w:lang w:val="el-GR"/>
                  </w:rPr>
                  <m:t>ϕ</m:t>
                </m:r>
              </m:e>
            </m:d>
            <m:f>
              <m:fPr>
                <m:ctrlPr>
                  <w:rPr>
                    <w:rFonts w:ascii="Cambria Math" w:hAnsi="Cambria Math" w:cs="Times New Roman"/>
                    <w:bCs/>
                    <w:i/>
                    <w:iCs/>
                    <w:color w:val="000000" w:themeColor="text1"/>
                    <w:sz w:val="24"/>
                    <w:szCs w:val="24"/>
                    <w:lang w:val="el-GR"/>
                  </w:rPr>
                </m:ctrlPr>
              </m:fPr>
              <m:num>
                <m:r>
                  <w:rPr>
                    <w:rFonts w:ascii="Cambria Math" w:hAnsi="Cambria Math" w:cs="Times New Roman"/>
                    <w:color w:val="000000" w:themeColor="text1"/>
                    <w:sz w:val="24"/>
                    <w:szCs w:val="24"/>
                    <w:lang w:val="el-GR"/>
                  </w:rPr>
                  <m:t>∇ϕ</m:t>
                </m:r>
              </m:num>
              <m:den>
                <m:d>
                  <m:dPr>
                    <m:begChr m:val="|"/>
                    <m:endChr m:val="|"/>
                    <m:ctrlPr>
                      <w:rPr>
                        <w:rFonts w:ascii="Cambria Math" w:hAnsi="Cambria Math" w:cs="Times New Roman"/>
                        <w:bCs/>
                        <w:i/>
                        <w:iCs/>
                        <w:color w:val="000000" w:themeColor="text1"/>
                        <w:sz w:val="24"/>
                        <w:szCs w:val="24"/>
                        <w:lang w:val="el-GR"/>
                      </w:rPr>
                    </m:ctrlPr>
                  </m:dPr>
                  <m:e>
                    <m:r>
                      <w:rPr>
                        <w:rFonts w:ascii="Cambria Math" w:hAnsi="Cambria Math" w:cs="Times New Roman"/>
                        <w:color w:val="000000" w:themeColor="text1"/>
                        <w:sz w:val="24"/>
                        <w:szCs w:val="24"/>
                        <w:lang w:val="el-GR"/>
                      </w:rPr>
                      <m:t>∇ϕ</m:t>
                    </m:r>
                  </m:e>
                </m:d>
              </m:den>
            </m:f>
          </m:e>
        </m:d>
      </m:oMath>
      <w:r w:rsidRPr="00EF5FDF">
        <w:rPr>
          <w:rFonts w:ascii="Times New Roman" w:eastAsiaTheme="minorEastAsia" w:hAnsi="Times New Roman" w:cs="Times New Roman"/>
          <w:bCs/>
          <w:iCs/>
          <w:color w:val="000000" w:themeColor="text1"/>
          <w:sz w:val="24"/>
          <w:szCs w:val="24"/>
        </w:rPr>
        <w:t xml:space="preserve">                            (</w:t>
      </w:r>
      <w:r w:rsidR="00844FEF" w:rsidRPr="00EF5FDF">
        <w:rPr>
          <w:rFonts w:ascii="Times New Roman" w:eastAsiaTheme="minorEastAsia" w:hAnsi="Times New Roman" w:cs="Times New Roman"/>
          <w:bCs/>
          <w:iCs/>
          <w:color w:val="000000" w:themeColor="text1"/>
          <w:sz w:val="24"/>
          <w:szCs w:val="24"/>
        </w:rPr>
        <w:t>3</w:t>
      </w:r>
      <w:r w:rsidRPr="00EF5FDF">
        <w:rPr>
          <w:rFonts w:ascii="Times New Roman" w:eastAsiaTheme="minorEastAsia" w:hAnsi="Times New Roman" w:cs="Times New Roman"/>
          <w:bCs/>
          <w:iCs/>
          <w:color w:val="000000" w:themeColor="text1"/>
          <w:sz w:val="24"/>
          <w:szCs w:val="24"/>
        </w:rPr>
        <w:t>)</w:t>
      </w:r>
    </w:p>
    <w:p w14:paraId="1A2347D0" w14:textId="77777777" w:rsidR="00172BD4" w:rsidRPr="00EF5FDF" w:rsidRDefault="00172BD4" w:rsidP="006535C7">
      <w:pPr>
        <w:pStyle w:val="PlainText"/>
        <w:spacing w:line="360" w:lineRule="auto"/>
        <w:ind w:firstLine="360"/>
        <w:jc w:val="both"/>
        <w:rPr>
          <w:rFonts w:ascii="Times New Roman" w:eastAsiaTheme="minorEastAsia" w:hAnsi="Times New Roman" w:cs="Times New Roman"/>
          <w:bCs/>
          <w:iCs/>
          <w:color w:val="000000" w:themeColor="text1"/>
          <w:sz w:val="24"/>
          <w:szCs w:val="24"/>
        </w:rPr>
      </w:pPr>
    </w:p>
    <w:p w14:paraId="737D772B" w14:textId="7C747116" w:rsidR="006535C7" w:rsidRPr="00EF5FDF" w:rsidRDefault="006535C7" w:rsidP="006535C7">
      <w:pPr>
        <w:pStyle w:val="PlainText"/>
        <w:spacing w:line="360" w:lineRule="auto"/>
        <w:ind w:firstLine="360"/>
        <w:jc w:val="both"/>
        <w:rPr>
          <w:rFonts w:ascii="Times New Roman" w:eastAsiaTheme="minorEastAsia" w:hAnsi="Times New Roman" w:cs="Times New Roman"/>
          <w:bCs/>
          <w:iCs/>
          <w:color w:val="000000" w:themeColor="text1"/>
          <w:sz w:val="24"/>
          <w:szCs w:val="24"/>
        </w:rPr>
      </w:pPr>
      <w:r w:rsidRPr="00EF5FDF">
        <w:rPr>
          <w:rFonts w:ascii="Times New Roman" w:eastAsiaTheme="minorEastAsia" w:hAnsi="Times New Roman" w:cs="Times New Roman"/>
          <w:bCs/>
          <w:iCs/>
          <w:color w:val="000000" w:themeColor="text1"/>
          <w:sz w:val="24"/>
          <w:szCs w:val="24"/>
        </w:rPr>
        <w:t xml:space="preserve">The multi-physics for the current system is modeled by combining the gravitational force and electromagnetic force into N-S equations. The </w:t>
      </w:r>
      <w:r w:rsidRPr="00EF5FDF">
        <w:rPr>
          <w:rFonts w:ascii="Times New Roman" w:eastAsiaTheme="minorEastAsia" w:hAnsi="Times New Roman" w:cs="Times New Roman"/>
          <w:bCs/>
          <w:i/>
          <w:color w:val="000000" w:themeColor="text1"/>
          <w:sz w:val="24"/>
          <w:szCs w:val="24"/>
        </w:rPr>
        <w:t>F</w:t>
      </w:r>
      <w:r w:rsidRPr="00EF5FDF">
        <w:rPr>
          <w:rFonts w:ascii="Times New Roman" w:eastAsiaTheme="minorEastAsia" w:hAnsi="Times New Roman" w:cs="Times New Roman"/>
          <w:bCs/>
          <w:i/>
          <w:color w:val="000000" w:themeColor="text1"/>
          <w:sz w:val="24"/>
          <w:szCs w:val="24"/>
          <w:vertAlign w:val="subscript"/>
        </w:rPr>
        <w:t>m</w:t>
      </w:r>
      <w:r w:rsidRPr="00EF5FDF">
        <w:rPr>
          <w:rFonts w:ascii="Times New Roman" w:eastAsiaTheme="minorEastAsia" w:hAnsi="Times New Roman" w:cs="Times New Roman"/>
          <w:bCs/>
          <w:i/>
          <w:color w:val="000000" w:themeColor="text1"/>
          <w:sz w:val="24"/>
          <w:szCs w:val="24"/>
        </w:rPr>
        <w:t xml:space="preserve"> </w:t>
      </w:r>
      <w:r w:rsidRPr="00EF5FDF">
        <w:rPr>
          <w:rFonts w:ascii="Times New Roman" w:eastAsiaTheme="minorEastAsia" w:hAnsi="Times New Roman" w:cs="Times New Roman"/>
          <w:bCs/>
          <w:iCs/>
          <w:color w:val="000000" w:themeColor="text1"/>
          <w:sz w:val="24"/>
          <w:szCs w:val="24"/>
        </w:rPr>
        <w:t xml:space="preserve">in </w:t>
      </w:r>
      <w:r w:rsidR="00844FEF" w:rsidRPr="00EF5FDF">
        <w:rPr>
          <w:rFonts w:ascii="Times New Roman" w:eastAsiaTheme="minorEastAsia" w:hAnsi="Times New Roman" w:cs="Times New Roman"/>
          <w:bCs/>
          <w:iCs/>
          <w:color w:val="000000" w:themeColor="text1"/>
          <w:sz w:val="24"/>
          <w:szCs w:val="24"/>
        </w:rPr>
        <w:t>EQ (2)</w:t>
      </w:r>
      <w:r w:rsidRPr="00EF5FDF">
        <w:rPr>
          <w:rFonts w:ascii="Times New Roman" w:eastAsiaTheme="minorEastAsia" w:hAnsi="Times New Roman" w:cs="Times New Roman"/>
          <w:bCs/>
          <w:iCs/>
          <w:color w:val="000000" w:themeColor="text1"/>
          <w:sz w:val="24"/>
          <w:szCs w:val="24"/>
        </w:rPr>
        <w:t xml:space="preserve"> is volumetric electromagnetic force acting on the ferrofluid. The electromagnetic force is given as</w:t>
      </w:r>
    </w:p>
    <w:p w14:paraId="448898D8" w14:textId="77777777" w:rsidR="00844FEF" w:rsidRPr="00EF5FDF" w:rsidRDefault="00844FEF" w:rsidP="006535C7">
      <w:pPr>
        <w:pStyle w:val="PlainText"/>
        <w:spacing w:line="360" w:lineRule="auto"/>
        <w:ind w:firstLine="360"/>
        <w:jc w:val="both"/>
        <w:rPr>
          <w:rFonts w:ascii="Times New Roman" w:eastAsiaTheme="minorEastAsia" w:hAnsi="Times New Roman" w:cs="Times New Roman"/>
          <w:bCs/>
          <w:iCs/>
          <w:color w:val="000000" w:themeColor="text1"/>
          <w:sz w:val="24"/>
          <w:szCs w:val="24"/>
        </w:rPr>
      </w:pPr>
    </w:p>
    <w:p w14:paraId="2F51AD93" w14:textId="77777777" w:rsidR="006535C7" w:rsidRPr="00EF5FDF" w:rsidRDefault="006535C7" w:rsidP="006535C7">
      <w:pPr>
        <w:pStyle w:val="PlainText"/>
        <w:spacing w:line="360" w:lineRule="auto"/>
        <w:ind w:left="630"/>
        <w:jc w:val="both"/>
        <w:rPr>
          <w:rFonts w:ascii="Times New Roman" w:eastAsiaTheme="minorEastAsia" w:hAnsi="Times New Roman" w:cs="Times New Roman"/>
          <w:bCs/>
          <w:iCs/>
          <w:color w:val="000000" w:themeColor="text1"/>
        </w:rPr>
      </w:pPr>
      <m:oMathPara>
        <m:oMathParaPr>
          <m:jc m:val="centerGroup"/>
        </m:oMathParaPr>
        <m:oMath>
          <m:r>
            <w:rPr>
              <w:rFonts w:ascii="Cambria Math" w:eastAsiaTheme="minorEastAsia" w:hAnsi="Cambria Math" w:cs="Times New Roman"/>
              <w:color w:val="000000" w:themeColor="text1"/>
            </w:rPr>
            <m:t>∇.B=0, ∇×H=0, M=</m:t>
          </m:r>
          <m:r>
            <w:rPr>
              <w:rFonts w:ascii="Cambria Math" w:eastAsiaTheme="minorEastAsia" w:hAnsi="Cambria Math" w:cs="Times New Roman"/>
              <w:color w:val="000000" w:themeColor="text1"/>
              <w:lang w:val="el-GR"/>
            </w:rPr>
            <m:t>χ</m:t>
          </m:r>
          <m:r>
            <w:rPr>
              <w:rFonts w:ascii="Cambria Math" w:eastAsiaTheme="minorEastAsia" w:hAnsi="Cambria Math" w:cs="Times New Roman"/>
              <w:color w:val="000000" w:themeColor="text1"/>
            </w:rPr>
            <m:t>H</m:t>
          </m:r>
        </m:oMath>
      </m:oMathPara>
    </w:p>
    <w:p w14:paraId="6B7CAB1B" w14:textId="77777777" w:rsidR="006535C7" w:rsidRPr="00EF5FDF" w:rsidRDefault="006535C7" w:rsidP="006535C7">
      <w:pPr>
        <w:pStyle w:val="PlainText"/>
        <w:spacing w:line="360" w:lineRule="auto"/>
        <w:ind w:left="630"/>
        <w:jc w:val="both"/>
        <w:rPr>
          <w:rFonts w:ascii="Times New Roman" w:eastAsiaTheme="minorEastAsia" w:hAnsi="Times New Roman" w:cs="Times New Roman"/>
          <w:bCs/>
          <w:iCs/>
          <w:color w:val="000000" w:themeColor="text1"/>
        </w:rPr>
      </w:pPr>
      <m:oMathPara>
        <m:oMathParaPr>
          <m:jc m:val="centerGroup"/>
        </m:oMathParaPr>
        <m:oMath>
          <m:r>
            <w:rPr>
              <w:rFonts w:ascii="Cambria Math" w:hAnsi="Cambria Math" w:cs="Times New Roman"/>
              <w:color w:val="000000" w:themeColor="text1"/>
            </w:rPr>
            <m:t>B=</m:t>
          </m:r>
          <m:sSub>
            <m:sSubPr>
              <m:ctrlPr>
                <w:rPr>
                  <w:rFonts w:ascii="Cambria Math" w:eastAsiaTheme="minorEastAsia" w:hAnsi="Cambria Math" w:cs="Times New Roman"/>
                  <w:bCs/>
                  <w:i/>
                  <w:iCs/>
                  <w:color w:val="000000" w:themeColor="text1"/>
                </w:rPr>
              </m:ctrlPr>
            </m:sSubPr>
            <m:e>
              <m:r>
                <w:rPr>
                  <w:rFonts w:ascii="Cambria Math" w:eastAsiaTheme="minorEastAsia" w:hAnsi="Cambria Math" w:cs="Times New Roman"/>
                  <w:color w:val="000000" w:themeColor="text1"/>
                </w:rPr>
                <m:t>μ</m:t>
              </m:r>
            </m:e>
            <m:sub>
              <m:r>
                <w:rPr>
                  <w:rFonts w:ascii="Cambria Math" w:hAnsi="Cambria Math" w:cs="Times New Roman"/>
                  <w:color w:val="000000" w:themeColor="text1"/>
                </w:rPr>
                <m:t>0</m:t>
              </m:r>
            </m:sub>
          </m:sSub>
          <m:d>
            <m:dPr>
              <m:ctrlPr>
                <w:rPr>
                  <w:rFonts w:ascii="Cambria Math" w:eastAsiaTheme="minorEastAsia" w:hAnsi="Cambria Math" w:cs="Times New Roman"/>
                  <w:bCs/>
                  <w:i/>
                  <w:iCs/>
                  <w:color w:val="000000" w:themeColor="text1"/>
                </w:rPr>
              </m:ctrlPr>
            </m:dPr>
            <m:e>
              <m:r>
                <w:rPr>
                  <w:rFonts w:ascii="Cambria Math" w:hAnsi="Cambria Math" w:cs="Times New Roman"/>
                  <w:color w:val="000000" w:themeColor="text1"/>
                </w:rPr>
                <m:t>H+M</m:t>
              </m:r>
            </m:e>
          </m:d>
          <m:r>
            <w:rPr>
              <w:rFonts w:ascii="Cambria Math" w:hAnsi="Cambria Math" w:cs="Times New Roman"/>
              <w:color w:val="000000" w:themeColor="text1"/>
            </w:rPr>
            <m:t>=</m:t>
          </m:r>
          <m:sSub>
            <m:sSubPr>
              <m:ctrlPr>
                <w:rPr>
                  <w:rFonts w:ascii="Cambria Math" w:eastAsiaTheme="minorEastAsia" w:hAnsi="Cambria Math" w:cs="Times New Roman"/>
                  <w:bCs/>
                  <w:i/>
                  <w:iCs/>
                  <w:color w:val="000000" w:themeColor="text1"/>
                </w:rPr>
              </m:ctrlPr>
            </m:sSubPr>
            <m:e>
              <m:r>
                <w:rPr>
                  <w:rFonts w:ascii="Cambria Math" w:eastAsiaTheme="minorEastAsia" w:hAnsi="Cambria Math" w:cs="Times New Roman"/>
                  <w:color w:val="000000" w:themeColor="text1"/>
                </w:rPr>
                <m:t>μ</m:t>
              </m:r>
            </m:e>
            <m:sub>
              <m:r>
                <w:rPr>
                  <w:rFonts w:ascii="Cambria Math" w:hAnsi="Cambria Math" w:cs="Times New Roman"/>
                  <w:color w:val="000000" w:themeColor="text1"/>
                </w:rPr>
                <m:t>0</m:t>
              </m:r>
            </m:sub>
          </m:sSub>
          <m:d>
            <m:dPr>
              <m:ctrlPr>
                <w:rPr>
                  <w:rFonts w:ascii="Cambria Math" w:eastAsiaTheme="minorEastAsia" w:hAnsi="Cambria Math" w:cs="Times New Roman"/>
                  <w:bCs/>
                  <w:i/>
                  <w:iCs/>
                  <w:color w:val="000000" w:themeColor="text1"/>
                </w:rPr>
              </m:ctrlPr>
            </m:dPr>
            <m:e>
              <m:r>
                <w:rPr>
                  <w:rFonts w:ascii="Cambria Math" w:hAnsi="Cambria Math" w:cs="Times New Roman"/>
                  <w:color w:val="000000" w:themeColor="text1"/>
                </w:rPr>
                <m:t>1+</m:t>
              </m:r>
              <m:r>
                <w:rPr>
                  <w:rFonts w:ascii="Cambria Math" w:eastAsiaTheme="minorEastAsia" w:hAnsi="Cambria Math" w:cs="Times New Roman"/>
                  <w:color w:val="000000" w:themeColor="text1"/>
                  <w:lang w:val="el-GR"/>
                </w:rPr>
                <m:t>χ</m:t>
              </m:r>
            </m:e>
          </m:d>
          <m:r>
            <w:rPr>
              <w:rFonts w:ascii="Cambria Math" w:hAnsi="Cambria Math" w:cs="Times New Roman"/>
              <w:color w:val="000000" w:themeColor="text1"/>
            </w:rPr>
            <m:t>H</m:t>
          </m:r>
        </m:oMath>
      </m:oMathPara>
    </w:p>
    <w:p w14:paraId="28BD0852" w14:textId="71CC23B3" w:rsidR="006535C7" w:rsidRPr="00EF5FDF" w:rsidRDefault="006535C7" w:rsidP="006535C7">
      <w:pPr>
        <w:pStyle w:val="PlainText"/>
        <w:spacing w:line="360" w:lineRule="auto"/>
        <w:ind w:left="630"/>
        <w:jc w:val="both"/>
        <w:rPr>
          <w:rFonts w:ascii="Times New Roman" w:eastAsiaTheme="minorEastAsia" w:hAnsi="Times New Roman" w:cs="Times New Roman"/>
          <w:bCs/>
          <w:iCs/>
          <w:color w:val="000000" w:themeColor="text1"/>
          <w:sz w:val="24"/>
          <w:szCs w:val="24"/>
        </w:rPr>
      </w:pPr>
      <w:r w:rsidRPr="00EF5FDF">
        <w:rPr>
          <w:rFonts w:ascii="Times New Roman" w:eastAsiaTheme="minorEastAsia" w:hAnsi="Times New Roman" w:cs="Times New Roman"/>
          <w:bCs/>
          <w:iCs/>
          <w:color w:val="000000" w:themeColor="text1"/>
          <w:sz w:val="24"/>
          <w:szCs w:val="24"/>
        </w:rPr>
        <w:t xml:space="preserve">                                      </w:t>
      </w:r>
      <m:oMath>
        <m:sSub>
          <m:sSubPr>
            <m:ctrlPr>
              <w:rPr>
                <w:rFonts w:ascii="Cambria Math" w:eastAsiaTheme="minorEastAsia" w:hAnsi="Cambria Math" w:cs="Times New Roman"/>
                <w:bCs/>
                <w:i/>
                <w:iCs/>
                <w:color w:val="000000" w:themeColor="text1"/>
                <w:sz w:val="24"/>
                <w:szCs w:val="24"/>
              </w:rPr>
            </m:ctrlPr>
          </m:sSubPr>
          <m:e>
            <m:r>
              <w:rPr>
                <w:rFonts w:ascii="Cambria Math" w:eastAsiaTheme="minorEastAsia" w:hAnsi="Cambria Math" w:cs="Times New Roman"/>
                <w:color w:val="000000" w:themeColor="text1"/>
                <w:sz w:val="24"/>
                <w:szCs w:val="24"/>
              </w:rPr>
              <m:t>F</m:t>
            </m:r>
          </m:e>
          <m:sub>
            <m:r>
              <w:rPr>
                <w:rFonts w:ascii="Cambria Math" w:eastAsiaTheme="minorEastAsia" w:hAnsi="Cambria Math" w:cs="Times New Roman"/>
                <w:color w:val="000000" w:themeColor="text1"/>
                <w:sz w:val="24"/>
                <w:szCs w:val="24"/>
              </w:rPr>
              <m:t>m</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bCs/>
                <w:i/>
                <w:iCs/>
                <w:color w:val="000000" w:themeColor="text1"/>
                <w:sz w:val="24"/>
                <w:szCs w:val="24"/>
              </w:rPr>
            </m:ctrlPr>
          </m:sSubPr>
          <m:e>
            <m:r>
              <w:rPr>
                <w:rFonts w:ascii="Cambria Math" w:eastAsiaTheme="minorEastAsia" w:hAnsi="Cambria Math" w:cs="Times New Roman"/>
                <w:color w:val="000000" w:themeColor="text1"/>
                <w:sz w:val="24"/>
                <w:szCs w:val="24"/>
              </w:rPr>
              <m:t>τ</m:t>
            </m:r>
          </m:e>
          <m:sub>
            <m:r>
              <w:rPr>
                <w:rFonts w:ascii="Cambria Math" w:eastAsiaTheme="minorEastAsia" w:hAnsi="Cambria Math" w:cs="Times New Roman"/>
                <w:color w:val="000000" w:themeColor="text1"/>
                <w:sz w:val="24"/>
                <w:szCs w:val="24"/>
              </w:rPr>
              <m:t>m</m:t>
            </m:r>
          </m:sub>
        </m:sSub>
        <m:r>
          <w:rPr>
            <w:rFonts w:ascii="Cambria Math" w:eastAsiaTheme="minorEastAsia" w:hAnsi="Cambria Math" w:cs="Times New Roman"/>
            <w:color w:val="000000" w:themeColor="text1"/>
            <w:sz w:val="24"/>
            <w:szCs w:val="24"/>
          </w:rPr>
          <m:t>=∇.</m:t>
        </m:r>
        <m:d>
          <m:dPr>
            <m:ctrlPr>
              <w:rPr>
                <w:rFonts w:ascii="Cambria Math" w:eastAsiaTheme="minorEastAsia" w:hAnsi="Cambria Math" w:cs="Times New Roman"/>
                <w:bCs/>
                <w:i/>
                <w:iCs/>
                <w:color w:val="000000" w:themeColor="text1"/>
                <w:sz w:val="24"/>
                <w:szCs w:val="24"/>
              </w:rPr>
            </m:ctrlPr>
          </m:dPr>
          <m:e>
            <m:r>
              <w:rPr>
                <w:rFonts w:ascii="Cambria Math" w:eastAsiaTheme="minorEastAsia" w:hAnsi="Cambria Math" w:cs="Times New Roman"/>
                <w:color w:val="000000" w:themeColor="text1"/>
                <w:sz w:val="24"/>
                <w:szCs w:val="24"/>
              </w:rPr>
              <m:t>μ</m:t>
            </m:r>
            <m:sSup>
              <m:sSupPr>
                <m:ctrlPr>
                  <w:rPr>
                    <w:rFonts w:ascii="Cambria Math" w:eastAsiaTheme="minorEastAsia" w:hAnsi="Cambria Math" w:cs="Times New Roman"/>
                    <w:bCs/>
                    <w:i/>
                    <w:iCs/>
                    <w:color w:val="000000" w:themeColor="text1"/>
                    <w:sz w:val="24"/>
                    <w:szCs w:val="24"/>
                  </w:rPr>
                </m:ctrlPr>
              </m:sSupPr>
              <m:e>
                <m:r>
                  <w:rPr>
                    <w:rFonts w:ascii="Cambria Math" w:eastAsiaTheme="minorEastAsia" w:hAnsi="Cambria Math" w:cs="Times New Roman"/>
                    <w:color w:val="000000" w:themeColor="text1"/>
                    <w:sz w:val="24"/>
                    <w:szCs w:val="24"/>
                  </w:rPr>
                  <m:t>HH</m:t>
                </m:r>
              </m:e>
              <m:sup>
                <m:r>
                  <w:rPr>
                    <w:rFonts w:ascii="Cambria Math" w:eastAsiaTheme="minorEastAsia" w:hAnsi="Cambria Math" w:cs="Times New Roman"/>
                    <w:color w:val="000000" w:themeColor="text1"/>
                    <w:sz w:val="24"/>
                    <w:szCs w:val="24"/>
                  </w:rPr>
                  <m:t>T</m:t>
                </m:r>
              </m:sup>
            </m:sSup>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bCs/>
                    <w:i/>
                    <w:iCs/>
                    <w:color w:val="000000" w:themeColor="text1"/>
                    <w:sz w:val="24"/>
                    <w:szCs w:val="24"/>
                  </w:rPr>
                </m:ctrlPr>
              </m:fPr>
              <m:num>
                <m:r>
                  <w:rPr>
                    <w:rFonts w:ascii="Cambria Math" w:eastAsiaTheme="minorEastAsia" w:hAnsi="Cambria Math" w:cs="Times New Roman"/>
                    <w:color w:val="000000" w:themeColor="text1"/>
                    <w:sz w:val="24"/>
                    <w:szCs w:val="24"/>
                  </w:rPr>
                  <m:t>μ</m:t>
                </m:r>
              </m:num>
              <m:den>
                <m:r>
                  <w:rPr>
                    <w:rFonts w:ascii="Cambria Math" w:eastAsiaTheme="minorEastAsia" w:hAnsi="Cambria Math" w:cs="Times New Roman"/>
                    <w:color w:val="000000" w:themeColor="text1"/>
                    <w:sz w:val="24"/>
                    <w:szCs w:val="24"/>
                  </w:rPr>
                  <m:t>2</m:t>
                </m:r>
              </m:den>
            </m:f>
            <m:sSup>
              <m:sSupPr>
                <m:ctrlPr>
                  <w:rPr>
                    <w:rFonts w:ascii="Cambria Math" w:eastAsiaTheme="minorEastAsia" w:hAnsi="Cambria Math" w:cs="Times New Roman"/>
                    <w:bCs/>
                    <w:i/>
                    <w:iCs/>
                    <w:color w:val="000000" w:themeColor="text1"/>
                    <w:sz w:val="24"/>
                    <w:szCs w:val="24"/>
                  </w:rPr>
                </m:ctrlPr>
              </m:sSupPr>
              <m:e>
                <m:r>
                  <w:rPr>
                    <w:rFonts w:ascii="Cambria Math" w:eastAsiaTheme="minorEastAsia" w:hAnsi="Cambria Math" w:cs="Times New Roman"/>
                    <w:color w:val="000000" w:themeColor="text1"/>
                    <w:sz w:val="24"/>
                    <w:szCs w:val="24"/>
                  </w:rPr>
                  <m:t>H</m:t>
                </m:r>
              </m:e>
              <m:sup>
                <m:r>
                  <w:rPr>
                    <w:rFonts w:ascii="Cambria Math" w:eastAsiaTheme="minorEastAsia" w:hAnsi="Cambria Math" w:cs="Times New Roman"/>
                    <w:color w:val="000000" w:themeColor="text1"/>
                    <w:sz w:val="24"/>
                    <w:szCs w:val="24"/>
                  </w:rPr>
                  <m:t>2</m:t>
                </m:r>
              </m:sup>
            </m:sSup>
            <m:r>
              <w:rPr>
                <w:rFonts w:ascii="Cambria Math" w:eastAsiaTheme="minorEastAsia" w:hAnsi="Cambria Math" w:cs="Times New Roman"/>
                <w:color w:val="000000" w:themeColor="text1"/>
                <w:sz w:val="24"/>
                <w:szCs w:val="24"/>
              </w:rPr>
              <m:t>I</m:t>
            </m:r>
          </m:e>
        </m:d>
      </m:oMath>
      <w:r w:rsidRPr="00EF5FDF">
        <w:rPr>
          <w:rFonts w:ascii="Times New Roman" w:eastAsiaTheme="minorEastAsia" w:hAnsi="Times New Roman" w:cs="Times New Roman"/>
          <w:bCs/>
          <w:iCs/>
          <w:color w:val="000000" w:themeColor="text1"/>
          <w:sz w:val="24"/>
          <w:szCs w:val="24"/>
        </w:rPr>
        <w:t xml:space="preserve">                                            (</w:t>
      </w:r>
      <w:r w:rsidR="00844FEF" w:rsidRPr="00EF5FDF">
        <w:rPr>
          <w:rFonts w:ascii="Times New Roman" w:eastAsiaTheme="minorEastAsia" w:hAnsi="Times New Roman" w:cs="Times New Roman"/>
          <w:bCs/>
          <w:iCs/>
          <w:color w:val="000000" w:themeColor="text1"/>
          <w:sz w:val="24"/>
          <w:szCs w:val="24"/>
        </w:rPr>
        <w:t>4</w:t>
      </w:r>
      <w:r w:rsidRPr="00EF5FDF">
        <w:rPr>
          <w:rFonts w:ascii="Times New Roman" w:eastAsiaTheme="minorEastAsia" w:hAnsi="Times New Roman" w:cs="Times New Roman"/>
          <w:bCs/>
          <w:iCs/>
          <w:color w:val="000000" w:themeColor="text1"/>
          <w:sz w:val="24"/>
          <w:szCs w:val="24"/>
        </w:rPr>
        <w:t>)</w:t>
      </w:r>
    </w:p>
    <w:p w14:paraId="371FAD84" w14:textId="77777777" w:rsidR="006535C7" w:rsidRPr="00EF5FDF" w:rsidRDefault="006535C7" w:rsidP="006535C7">
      <w:pPr>
        <w:pStyle w:val="PlainText"/>
        <w:spacing w:line="360" w:lineRule="auto"/>
        <w:ind w:firstLine="360"/>
        <w:jc w:val="both"/>
        <w:rPr>
          <w:rFonts w:ascii="Times New Roman" w:eastAsiaTheme="minorEastAsia" w:hAnsi="Times New Roman" w:cs="Times New Roman"/>
          <w:bCs/>
          <w:iCs/>
          <w:color w:val="000000" w:themeColor="text1"/>
          <w:sz w:val="24"/>
          <w:szCs w:val="24"/>
        </w:rPr>
      </w:pPr>
    </w:p>
    <w:p w14:paraId="76F4FFA3" w14:textId="5E45CEE9" w:rsidR="006535C7" w:rsidRPr="00EF5FDF" w:rsidRDefault="006535C7" w:rsidP="006535C7">
      <w:pPr>
        <w:pStyle w:val="PlainText"/>
        <w:spacing w:line="360" w:lineRule="auto"/>
        <w:ind w:firstLine="360"/>
        <w:jc w:val="both"/>
        <w:rPr>
          <w:rFonts w:ascii="Times New Roman" w:eastAsiaTheme="minorEastAsia" w:hAnsi="Times New Roman" w:cs="Times New Roman"/>
          <w:bCs/>
          <w:iCs/>
          <w:color w:val="000000" w:themeColor="text1"/>
          <w:sz w:val="24"/>
          <w:szCs w:val="24"/>
        </w:rPr>
      </w:pPr>
      <w:r w:rsidRPr="00EF5FDF">
        <w:rPr>
          <w:rFonts w:ascii="Times New Roman" w:eastAsiaTheme="minorEastAsia" w:hAnsi="Times New Roman" w:cs="Times New Roman"/>
          <w:bCs/>
          <w:iCs/>
          <w:color w:val="000000" w:themeColor="text1"/>
          <w:sz w:val="24"/>
          <w:szCs w:val="24"/>
        </w:rPr>
        <w:lastRenderedPageBreak/>
        <w:t>The magnetic and material properties of the ferrofluid is assumed to be linear and homogeneous. The flow of the ferrofluid inside the porous media is modeled using Darcy’s law. The velocity of the fluid is given as</w:t>
      </w:r>
    </w:p>
    <w:p w14:paraId="300005DB" w14:textId="0E934475" w:rsidR="006535C7" w:rsidRPr="00EF5FDF" w:rsidRDefault="006535C7" w:rsidP="006535C7">
      <w:pPr>
        <w:pStyle w:val="PlainText"/>
        <w:spacing w:line="360" w:lineRule="auto"/>
        <w:ind w:left="630"/>
        <w:jc w:val="both"/>
        <w:rPr>
          <w:rFonts w:ascii="Times New Roman" w:eastAsiaTheme="minorEastAsia" w:hAnsi="Times New Roman" w:cs="Times New Roman"/>
          <w:bCs/>
          <w:iCs/>
          <w:color w:val="000000" w:themeColor="text1"/>
          <w:sz w:val="24"/>
          <w:szCs w:val="24"/>
        </w:rPr>
      </w:pPr>
      <w:r w:rsidRPr="00EF5FDF">
        <w:rPr>
          <w:rFonts w:ascii="Times New Roman" w:eastAsiaTheme="minorEastAsia" w:hAnsi="Times New Roman" w:cs="Times New Roman"/>
          <w:bCs/>
          <w:iCs/>
          <w:color w:val="000000" w:themeColor="text1"/>
          <w:sz w:val="24"/>
          <w:szCs w:val="24"/>
        </w:rPr>
        <w:t xml:space="preserve">                                                    </w:t>
      </w:r>
      <m:oMath>
        <m:r>
          <w:rPr>
            <w:rFonts w:ascii="Cambria Math" w:hAnsi="Cambria Math" w:cs="Times New Roman"/>
            <w:color w:val="000000" w:themeColor="text1"/>
            <w:sz w:val="24"/>
            <w:szCs w:val="24"/>
          </w:rPr>
          <m:t>u=-</m:t>
        </m:r>
        <m:f>
          <m:fPr>
            <m:ctrlPr>
              <w:rPr>
                <w:rFonts w:ascii="Cambria Math" w:eastAsiaTheme="minorEastAsia" w:hAnsi="Cambria Math" w:cs="Times New Roman"/>
                <w:bCs/>
                <w:i/>
                <w:iCs/>
                <w:color w:val="000000" w:themeColor="text1"/>
                <w:sz w:val="24"/>
                <w:szCs w:val="24"/>
              </w:rPr>
            </m:ctrlPr>
          </m:fPr>
          <m:num>
            <m:r>
              <w:rPr>
                <w:rFonts w:ascii="Cambria Math" w:hAnsi="Cambria Math" w:cs="Times New Roman"/>
                <w:color w:val="000000" w:themeColor="text1"/>
                <w:sz w:val="24"/>
                <w:szCs w:val="24"/>
              </w:rPr>
              <m:t>k</m:t>
            </m:r>
          </m:num>
          <m:den>
            <m:r>
              <w:rPr>
                <w:rFonts w:ascii="Cambria Math" w:eastAsiaTheme="minorEastAsia" w:hAnsi="Cambria Math" w:cs="Times New Roman"/>
                <w:color w:val="000000" w:themeColor="text1"/>
                <w:sz w:val="24"/>
                <w:szCs w:val="24"/>
              </w:rPr>
              <m:t>μ</m:t>
            </m:r>
          </m:den>
        </m:f>
        <m:r>
          <w:rPr>
            <w:rFonts w:ascii="Cambria Math" w:eastAsiaTheme="minorEastAsia" w:hAnsi="Cambria Math" w:cs="Times New Roman"/>
            <w:color w:val="000000" w:themeColor="text1"/>
            <w:sz w:val="24"/>
            <w:szCs w:val="24"/>
          </w:rPr>
          <m:t>∇p</m:t>
        </m:r>
      </m:oMath>
      <w:r w:rsidRPr="00EF5FDF">
        <w:rPr>
          <w:rFonts w:ascii="Times New Roman" w:eastAsiaTheme="minorEastAsia" w:hAnsi="Times New Roman" w:cs="Times New Roman"/>
          <w:bCs/>
          <w:iCs/>
          <w:color w:val="000000" w:themeColor="text1"/>
        </w:rPr>
        <w:t xml:space="preserve">  </w:t>
      </w:r>
      <w:r w:rsidRPr="00EF5FDF">
        <w:rPr>
          <w:rFonts w:ascii="Times New Roman" w:eastAsiaTheme="minorEastAsia" w:hAnsi="Times New Roman" w:cs="Times New Roman"/>
          <w:bCs/>
          <w:iCs/>
          <w:color w:val="000000" w:themeColor="text1"/>
          <w:sz w:val="24"/>
          <w:szCs w:val="24"/>
        </w:rPr>
        <w:t xml:space="preserve">                                                              (</w:t>
      </w:r>
      <w:r w:rsidR="00844FEF" w:rsidRPr="00EF5FDF">
        <w:rPr>
          <w:rFonts w:ascii="Times New Roman" w:eastAsiaTheme="minorEastAsia" w:hAnsi="Times New Roman" w:cs="Times New Roman"/>
          <w:bCs/>
          <w:iCs/>
          <w:color w:val="000000" w:themeColor="text1"/>
          <w:sz w:val="24"/>
          <w:szCs w:val="24"/>
        </w:rPr>
        <w:t>5</w:t>
      </w:r>
      <w:r w:rsidRPr="00EF5FDF">
        <w:rPr>
          <w:rFonts w:ascii="Times New Roman" w:eastAsiaTheme="minorEastAsia" w:hAnsi="Times New Roman" w:cs="Times New Roman"/>
          <w:bCs/>
          <w:iCs/>
          <w:color w:val="000000" w:themeColor="text1"/>
          <w:sz w:val="24"/>
          <w:szCs w:val="24"/>
        </w:rPr>
        <w:t>)</w:t>
      </w:r>
    </w:p>
    <w:p w14:paraId="0BED5CEE" w14:textId="77777777" w:rsidR="006535C7" w:rsidRPr="00EF5FDF" w:rsidRDefault="006535C7" w:rsidP="006535C7">
      <w:pPr>
        <w:pStyle w:val="PlainText"/>
        <w:spacing w:line="360" w:lineRule="auto"/>
        <w:ind w:firstLine="360"/>
        <w:jc w:val="both"/>
        <w:rPr>
          <w:rFonts w:ascii="Times New Roman" w:eastAsiaTheme="minorEastAsia" w:hAnsi="Times New Roman" w:cs="Times New Roman"/>
          <w:color w:val="000000" w:themeColor="text1"/>
          <w:kern w:val="24"/>
          <w:sz w:val="36"/>
          <w:szCs w:val="36"/>
        </w:rPr>
      </w:pPr>
      <w:r w:rsidRPr="00EF5FDF">
        <w:rPr>
          <w:rFonts w:ascii="Times New Roman" w:eastAsiaTheme="minorEastAsia" w:hAnsi="Times New Roman" w:cs="Times New Roman"/>
          <w:bCs/>
          <w:iCs/>
          <w:color w:val="000000" w:themeColor="text1"/>
          <w:sz w:val="24"/>
          <w:szCs w:val="24"/>
        </w:rPr>
        <w:t>Two dimensionless numbers are used to study the performance of the system are given as</w:t>
      </w:r>
      <w:r w:rsidRPr="00EF5FDF">
        <w:rPr>
          <w:rFonts w:ascii="Times New Roman" w:eastAsiaTheme="minorEastAsia" w:hAnsi="Times New Roman" w:cs="Times New Roman"/>
          <w:color w:val="000000" w:themeColor="text1"/>
          <w:kern w:val="24"/>
          <w:sz w:val="36"/>
          <w:szCs w:val="36"/>
        </w:rPr>
        <w:t xml:space="preserve">                                                     </w:t>
      </w:r>
    </w:p>
    <w:p w14:paraId="2C12DD0C" w14:textId="53EF4D9D" w:rsidR="006535C7" w:rsidRPr="00EF5FDF" w:rsidRDefault="006535C7" w:rsidP="006535C7">
      <w:pPr>
        <w:pStyle w:val="PlainText"/>
        <w:spacing w:line="360" w:lineRule="auto"/>
        <w:ind w:left="630"/>
        <w:jc w:val="both"/>
        <w:rPr>
          <w:rFonts w:ascii="Times New Roman" w:eastAsiaTheme="minorEastAsia" w:hAnsi="Times New Roman" w:cs="Times New Roman"/>
          <w:bCs/>
          <w:iCs/>
          <w:color w:val="000000" w:themeColor="text1"/>
          <w:sz w:val="24"/>
          <w:szCs w:val="24"/>
        </w:rPr>
      </w:pPr>
      <w:r w:rsidRPr="00EF5FDF">
        <w:rPr>
          <w:rFonts w:ascii="Times New Roman" w:eastAsiaTheme="minorEastAsia" w:hAnsi="Times New Roman" w:cs="Times New Roman"/>
          <w:color w:val="000000" w:themeColor="text1"/>
          <w:kern w:val="24"/>
          <w:sz w:val="36"/>
          <w:szCs w:val="36"/>
        </w:rPr>
        <w:t xml:space="preserve">              </w:t>
      </w:r>
      <w:r w:rsidRPr="00EF5FDF">
        <w:rPr>
          <w:rFonts w:ascii="Times New Roman" w:hAnsi="Times New Roman" w:cs="Times New Roman"/>
          <w:bCs/>
          <w:iCs/>
          <w:color w:val="000000" w:themeColor="text1"/>
          <w:sz w:val="24"/>
          <w:szCs w:val="24"/>
        </w:rPr>
        <w:t>Capillary number (</w:t>
      </w:r>
      <w:r w:rsidRPr="00EF5FDF">
        <w:rPr>
          <w:rFonts w:ascii="Times New Roman" w:hAnsi="Times New Roman" w:cs="Times New Roman"/>
          <w:bCs/>
          <w:i/>
          <w:iCs/>
          <w:color w:val="000000" w:themeColor="text1"/>
          <w:sz w:val="24"/>
          <w:szCs w:val="24"/>
        </w:rPr>
        <w:t>Ca</w:t>
      </w:r>
      <w:r w:rsidRPr="00EF5FDF">
        <w:rPr>
          <w:rFonts w:ascii="Times New Roman" w:hAnsi="Times New Roman" w:cs="Times New Roman"/>
          <w:bCs/>
          <w:iCs/>
          <w:color w:val="000000" w:themeColor="text1"/>
          <w:sz w:val="24"/>
          <w:szCs w:val="24"/>
        </w:rPr>
        <w:t>)</w:t>
      </w:r>
      <w:r w:rsidRPr="00EF5FDF">
        <w:rPr>
          <w:rFonts w:ascii="Times New Roman" w:hAnsi="Times New Roman" w:cs="Times New Roman"/>
          <w:bCs/>
          <w:iCs/>
          <w:color w:val="000000" w:themeColor="text1"/>
        </w:rPr>
        <w:t xml:space="preserve"> </w:t>
      </w:r>
      <w:r w:rsidRPr="00EF5FDF">
        <w:rPr>
          <w:rFonts w:ascii="Times New Roman" w:hAnsi="Times New Roman" w:cs="Times New Roman"/>
          <w:bCs/>
          <w:iCs/>
          <w:color w:val="000000" w:themeColor="text1"/>
          <w:sz w:val="24"/>
          <w:szCs w:val="24"/>
        </w:rPr>
        <w:t xml:space="preserve">= </w:t>
      </w:r>
      <m:oMath>
        <m:f>
          <m:fPr>
            <m:ctrlPr>
              <w:rPr>
                <w:rFonts w:ascii="Cambria Math" w:eastAsiaTheme="minorEastAsia" w:hAnsi="Cambria Math" w:cs="Times New Roman"/>
                <w:bCs/>
                <w:i/>
                <w:iCs/>
                <w:color w:val="000000" w:themeColor="text1"/>
                <w:sz w:val="24"/>
                <w:szCs w:val="24"/>
              </w:rPr>
            </m:ctrlPr>
          </m:fPr>
          <m:num>
            <m:sSub>
              <m:sSubPr>
                <m:ctrlPr>
                  <w:rPr>
                    <w:rFonts w:ascii="Cambria Math" w:eastAsiaTheme="minorEastAsia" w:hAnsi="Cambria Math" w:cs="Times New Roman"/>
                    <w:bCs/>
                    <w:i/>
                    <w:iCs/>
                    <w:color w:val="000000" w:themeColor="text1"/>
                    <w:sz w:val="24"/>
                    <w:szCs w:val="24"/>
                  </w:rPr>
                </m:ctrlPr>
              </m:sSubPr>
              <m:e>
                <m:r>
                  <w:rPr>
                    <w:rFonts w:ascii="Cambria Math" w:hAnsi="Cambria Math" w:cs="Times New Roman"/>
                    <w:color w:val="000000" w:themeColor="text1"/>
                    <w:sz w:val="24"/>
                    <w:szCs w:val="24"/>
                    <w:lang w:val="el-GR"/>
                  </w:rPr>
                  <m:t>η</m:t>
                </m:r>
              </m:e>
              <m:sub>
                <m:r>
                  <w:rPr>
                    <w:rFonts w:ascii="Cambria Math" w:hAnsi="Cambria Math" w:cs="Times New Roman"/>
                    <w:color w:val="000000" w:themeColor="text1"/>
                    <w:sz w:val="24"/>
                    <w:szCs w:val="24"/>
                  </w:rPr>
                  <m:t>a</m:t>
                </m:r>
              </m:sub>
            </m:sSub>
            <m:sSub>
              <m:sSubPr>
                <m:ctrlPr>
                  <w:rPr>
                    <w:rFonts w:ascii="Cambria Math" w:eastAsiaTheme="minorEastAsia" w:hAnsi="Cambria Math" w:cs="Times New Roman"/>
                    <w:bCs/>
                    <w:i/>
                    <w:iCs/>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0</m:t>
                </m:r>
              </m:sub>
            </m:sSub>
            <m:acc>
              <m:accPr>
                <m:chr m:val="̇"/>
                <m:ctrlPr>
                  <w:rPr>
                    <w:rFonts w:ascii="Cambria Math" w:eastAsiaTheme="minorEastAsia" w:hAnsi="Cambria Math" w:cs="Times New Roman"/>
                    <w:bCs/>
                    <w:i/>
                    <w:iCs/>
                    <w:color w:val="000000" w:themeColor="text1"/>
                    <w:sz w:val="24"/>
                    <w:szCs w:val="24"/>
                  </w:rPr>
                </m:ctrlPr>
              </m:accPr>
              <m:e>
                <m:r>
                  <w:rPr>
                    <w:rFonts w:ascii="Cambria Math" w:eastAsiaTheme="minorEastAsia" w:hAnsi="Cambria Math" w:cs="Times New Roman"/>
                    <w:color w:val="000000" w:themeColor="text1"/>
                    <w:sz w:val="24"/>
                    <w:szCs w:val="24"/>
                  </w:rPr>
                  <m:t>γ</m:t>
                </m:r>
              </m:e>
            </m:acc>
          </m:num>
          <m:den>
            <m:r>
              <w:rPr>
                <w:rFonts w:ascii="Cambria Math" w:eastAsiaTheme="minorEastAsia" w:hAnsi="Cambria Math" w:cs="Times New Roman"/>
                <w:color w:val="000000" w:themeColor="text1"/>
                <w:sz w:val="24"/>
                <w:szCs w:val="24"/>
              </w:rPr>
              <m:t>σ</m:t>
            </m:r>
          </m:den>
        </m:f>
      </m:oMath>
      <w:r w:rsidRPr="00EF5FDF">
        <w:rPr>
          <w:rFonts w:ascii="Times New Roman" w:hAnsi="Times New Roman" w:cs="Times New Roman"/>
          <w:bCs/>
          <w:iCs/>
          <w:color w:val="000000" w:themeColor="text1"/>
          <w:sz w:val="24"/>
          <w:szCs w:val="24"/>
        </w:rPr>
        <w:t>=</w:t>
      </w:r>
      <m:oMath>
        <m:f>
          <m:fPr>
            <m:ctrlPr>
              <w:rPr>
                <w:rFonts w:ascii="Cambria Math" w:eastAsiaTheme="minorEastAsia" w:hAnsi="Cambria Math" w:cs="Times New Roman"/>
                <w:bCs/>
                <w:i/>
                <w:iCs/>
                <w:color w:val="000000" w:themeColor="text1"/>
                <w:sz w:val="24"/>
                <w:szCs w:val="24"/>
              </w:rPr>
            </m:ctrlPr>
          </m:fPr>
          <m:num>
            <m:r>
              <w:rPr>
                <w:rFonts w:ascii="Cambria Math" w:hAnsi="Cambria Math" w:cs="Times New Roman"/>
                <w:color w:val="000000" w:themeColor="text1"/>
                <w:sz w:val="24"/>
                <w:szCs w:val="24"/>
              </w:rPr>
              <m:t>viscous force</m:t>
            </m:r>
          </m:num>
          <m:den>
            <m:r>
              <w:rPr>
                <w:rFonts w:ascii="Cambria Math" w:eastAsiaTheme="minorEastAsia" w:hAnsi="Cambria Math" w:cs="Times New Roman"/>
                <w:color w:val="000000" w:themeColor="text1"/>
                <w:sz w:val="24"/>
                <w:szCs w:val="24"/>
              </w:rPr>
              <m:t>capillary force</m:t>
            </m:r>
          </m:den>
        </m:f>
      </m:oMath>
      <w:r w:rsidRPr="00EF5FDF">
        <w:rPr>
          <w:rFonts w:ascii="Times New Roman" w:eastAsiaTheme="minorEastAsia" w:hAnsi="Times New Roman" w:cs="Times New Roman"/>
          <w:bCs/>
          <w:iCs/>
          <w:color w:val="000000" w:themeColor="text1"/>
          <w:sz w:val="24"/>
          <w:szCs w:val="24"/>
        </w:rPr>
        <w:t xml:space="preserve">                                      </w:t>
      </w:r>
      <w:proofErr w:type="gramStart"/>
      <w:r w:rsidRPr="00EF5FDF">
        <w:rPr>
          <w:rFonts w:ascii="Times New Roman" w:eastAsiaTheme="minorEastAsia" w:hAnsi="Times New Roman" w:cs="Times New Roman"/>
          <w:bCs/>
          <w:iCs/>
          <w:color w:val="000000" w:themeColor="text1"/>
          <w:sz w:val="24"/>
          <w:szCs w:val="24"/>
        </w:rPr>
        <w:t xml:space="preserve">   (</w:t>
      </w:r>
      <w:proofErr w:type="gramEnd"/>
      <w:r w:rsidR="00844FEF" w:rsidRPr="00EF5FDF">
        <w:rPr>
          <w:rFonts w:ascii="Times New Roman" w:eastAsiaTheme="minorEastAsia" w:hAnsi="Times New Roman" w:cs="Times New Roman"/>
          <w:bCs/>
          <w:iCs/>
          <w:color w:val="000000" w:themeColor="text1"/>
          <w:sz w:val="24"/>
          <w:szCs w:val="24"/>
        </w:rPr>
        <w:t>6</w:t>
      </w:r>
      <w:r w:rsidRPr="00EF5FDF">
        <w:rPr>
          <w:rFonts w:ascii="Times New Roman" w:eastAsiaTheme="minorEastAsia" w:hAnsi="Times New Roman" w:cs="Times New Roman"/>
          <w:bCs/>
          <w:iCs/>
          <w:color w:val="000000" w:themeColor="text1"/>
          <w:sz w:val="24"/>
          <w:szCs w:val="24"/>
        </w:rPr>
        <w:t>)</w:t>
      </w:r>
    </w:p>
    <w:p w14:paraId="6AB6CCE1" w14:textId="70C86C4A" w:rsidR="006535C7" w:rsidRPr="00EF5FDF" w:rsidRDefault="006535C7" w:rsidP="006535C7">
      <w:pPr>
        <w:pStyle w:val="PlainText"/>
        <w:spacing w:line="360" w:lineRule="auto"/>
        <w:ind w:left="630"/>
        <w:jc w:val="both"/>
        <w:rPr>
          <w:rFonts w:ascii="Times New Roman" w:eastAsiaTheme="minorEastAsia" w:hAnsi="Times New Roman" w:cs="Times New Roman"/>
          <w:bCs/>
          <w:iCs/>
          <w:color w:val="000000" w:themeColor="text1"/>
          <w:sz w:val="24"/>
          <w:szCs w:val="24"/>
        </w:rPr>
      </w:pPr>
      <w:r w:rsidRPr="00EF5FDF">
        <w:rPr>
          <w:rFonts w:ascii="Times New Roman" w:hAnsi="Times New Roman" w:cs="Times New Roman"/>
          <w:bCs/>
          <w:iCs/>
          <w:color w:val="000000" w:themeColor="text1"/>
          <w:sz w:val="24"/>
          <w:szCs w:val="24"/>
        </w:rPr>
        <w:t xml:space="preserve">                   Magnetic bond number (</w:t>
      </w:r>
      <w:r w:rsidRPr="00EF5FDF">
        <w:rPr>
          <w:rFonts w:ascii="Times New Roman" w:hAnsi="Times New Roman" w:cs="Times New Roman"/>
          <w:bCs/>
          <w:i/>
          <w:iCs/>
          <w:color w:val="000000" w:themeColor="text1"/>
          <w:sz w:val="24"/>
          <w:szCs w:val="24"/>
        </w:rPr>
        <w:t>Bo</w:t>
      </w:r>
      <w:r w:rsidRPr="00EF5FDF">
        <w:rPr>
          <w:rFonts w:ascii="Times New Roman" w:hAnsi="Times New Roman" w:cs="Times New Roman"/>
          <w:bCs/>
          <w:i/>
          <w:iCs/>
          <w:color w:val="000000" w:themeColor="text1"/>
          <w:sz w:val="24"/>
          <w:szCs w:val="24"/>
          <w:vertAlign w:val="subscript"/>
        </w:rPr>
        <w:t>m</w:t>
      </w:r>
      <w:r w:rsidRPr="00EF5FDF">
        <w:rPr>
          <w:rFonts w:ascii="Times New Roman" w:hAnsi="Times New Roman" w:cs="Times New Roman"/>
          <w:bCs/>
          <w:iCs/>
          <w:color w:val="000000" w:themeColor="text1"/>
          <w:sz w:val="24"/>
          <w:szCs w:val="24"/>
        </w:rPr>
        <w:t>)</w:t>
      </w:r>
      <w:r w:rsidRPr="00EF5FDF">
        <w:rPr>
          <w:rFonts w:ascii="Times New Roman" w:hAnsi="Times New Roman" w:cs="Times New Roman"/>
          <w:bCs/>
          <w:iCs/>
          <w:color w:val="000000" w:themeColor="text1"/>
        </w:rPr>
        <w:t xml:space="preserve"> </w:t>
      </w:r>
      <w:r w:rsidRPr="00EF5FDF">
        <w:rPr>
          <w:rFonts w:ascii="Times New Roman" w:hAnsi="Times New Roman" w:cs="Times New Roman"/>
          <w:bCs/>
          <w:iCs/>
          <w:color w:val="000000" w:themeColor="text1"/>
          <w:sz w:val="24"/>
          <w:szCs w:val="24"/>
        </w:rPr>
        <w:t xml:space="preserve">= </w:t>
      </w:r>
      <m:oMath>
        <m:f>
          <m:fPr>
            <m:ctrlPr>
              <w:rPr>
                <w:rFonts w:ascii="Cambria Math" w:eastAsiaTheme="minorEastAsia" w:hAnsi="Cambria Math" w:cs="Times New Roman"/>
                <w:bCs/>
                <w:i/>
                <w:iCs/>
                <w:color w:val="000000" w:themeColor="text1"/>
                <w:sz w:val="24"/>
                <w:szCs w:val="24"/>
              </w:rPr>
            </m:ctrlPr>
          </m:fPr>
          <m:num>
            <m:sSub>
              <m:sSubPr>
                <m:ctrlPr>
                  <w:rPr>
                    <w:rFonts w:ascii="Cambria Math" w:eastAsiaTheme="minorEastAsia" w:hAnsi="Cambria Math" w:cs="Times New Roman"/>
                    <w:bCs/>
                    <w:i/>
                    <w:iCs/>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0</m:t>
                </m:r>
              </m:sub>
            </m:sSub>
            <m:sSub>
              <m:sSubPr>
                <m:ctrlPr>
                  <w:rPr>
                    <w:rFonts w:ascii="Cambria Math" w:eastAsiaTheme="minorEastAsia" w:hAnsi="Cambria Math" w:cs="Times New Roman"/>
                    <w:bCs/>
                    <w:i/>
                    <w:iCs/>
                    <w:color w:val="000000" w:themeColor="text1"/>
                    <w:sz w:val="24"/>
                    <w:szCs w:val="24"/>
                  </w:rPr>
                </m:ctrlPr>
              </m:sSubPr>
              <m:e>
                <m:r>
                  <w:rPr>
                    <w:rFonts w:ascii="Cambria Math" w:eastAsiaTheme="minorEastAsia" w:hAnsi="Cambria Math" w:cs="Times New Roman"/>
                    <w:color w:val="000000" w:themeColor="text1"/>
                    <w:sz w:val="24"/>
                    <w:szCs w:val="24"/>
                  </w:rPr>
                  <m:t>μ</m:t>
                </m:r>
              </m:e>
              <m:sub>
                <m:r>
                  <w:rPr>
                    <w:rFonts w:ascii="Cambria Math" w:hAnsi="Cambria Math" w:cs="Times New Roman"/>
                    <w:color w:val="000000" w:themeColor="text1"/>
                    <w:sz w:val="24"/>
                    <w:szCs w:val="24"/>
                  </w:rPr>
                  <m:t>0</m:t>
                </m:r>
              </m:sub>
            </m:sSub>
            <m:sSubSup>
              <m:sSubSupPr>
                <m:ctrlPr>
                  <w:rPr>
                    <w:rFonts w:ascii="Cambria Math" w:eastAsiaTheme="minorEastAsia" w:hAnsi="Cambria Math" w:cs="Times New Roman"/>
                    <w:bCs/>
                    <w:i/>
                    <w:iCs/>
                    <w:color w:val="000000" w:themeColor="text1"/>
                    <w:sz w:val="24"/>
                    <w:szCs w:val="24"/>
                  </w:rPr>
                </m:ctrlPr>
              </m:sSubSup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0</m:t>
                </m:r>
              </m:sub>
              <m:sup>
                <m:r>
                  <w:rPr>
                    <w:rFonts w:ascii="Cambria Math" w:hAnsi="Cambria Math" w:cs="Times New Roman"/>
                    <w:color w:val="000000" w:themeColor="text1"/>
                    <w:sz w:val="24"/>
                    <w:szCs w:val="24"/>
                  </w:rPr>
                  <m:t>2</m:t>
                </m:r>
              </m:sup>
            </m:sSubSup>
          </m:num>
          <m:den>
            <m:r>
              <w:rPr>
                <w:rFonts w:ascii="Cambria Math" w:hAnsi="Cambria Math" w:cs="Times New Roman"/>
                <w:color w:val="000000" w:themeColor="text1"/>
                <w:sz w:val="24"/>
                <w:szCs w:val="24"/>
              </w:rPr>
              <m:t>2</m:t>
            </m:r>
            <m:r>
              <w:rPr>
                <w:rFonts w:ascii="Cambria Math" w:eastAsiaTheme="minorEastAsia" w:hAnsi="Cambria Math" w:cs="Times New Roman"/>
                <w:color w:val="000000" w:themeColor="text1"/>
                <w:sz w:val="24"/>
                <w:szCs w:val="24"/>
              </w:rPr>
              <m:t>σ</m:t>
            </m:r>
          </m:den>
        </m:f>
      </m:oMath>
      <w:r w:rsidRPr="00EF5FDF">
        <w:rPr>
          <w:rFonts w:ascii="Times New Roman" w:hAnsi="Times New Roman" w:cs="Times New Roman"/>
          <w:bCs/>
          <w:iCs/>
          <w:color w:val="000000" w:themeColor="text1"/>
          <w:sz w:val="24"/>
          <w:szCs w:val="24"/>
        </w:rPr>
        <w:t xml:space="preserve"> </w:t>
      </w:r>
      <m:oMath>
        <m:f>
          <m:fPr>
            <m:ctrlPr>
              <w:rPr>
                <w:rFonts w:ascii="Cambria Math" w:eastAsiaTheme="minorEastAsia" w:hAnsi="Cambria Math" w:cs="Times New Roman"/>
                <w:bCs/>
                <w:i/>
                <w:iCs/>
                <w:color w:val="000000" w:themeColor="text1"/>
                <w:sz w:val="24"/>
                <w:szCs w:val="24"/>
              </w:rPr>
            </m:ctrlPr>
          </m:fPr>
          <m:num>
            <m:r>
              <w:rPr>
                <w:rFonts w:ascii="Cambria Math" w:hAnsi="Cambria Math" w:cs="Times New Roman"/>
                <w:color w:val="000000" w:themeColor="text1"/>
                <w:sz w:val="24"/>
                <w:szCs w:val="24"/>
              </w:rPr>
              <m:t>Magnetic force</m:t>
            </m:r>
          </m:num>
          <m:den>
            <m:r>
              <w:rPr>
                <w:rFonts w:ascii="Cambria Math" w:eastAsiaTheme="minorEastAsia" w:hAnsi="Cambria Math" w:cs="Times New Roman"/>
                <w:color w:val="000000" w:themeColor="text1"/>
                <w:sz w:val="24"/>
                <w:szCs w:val="24"/>
              </w:rPr>
              <m:t>capillary force</m:t>
            </m:r>
          </m:den>
        </m:f>
      </m:oMath>
      <w:r w:rsidRPr="00EF5FDF">
        <w:rPr>
          <w:rFonts w:ascii="Times New Roman" w:eastAsiaTheme="minorEastAsia" w:hAnsi="Times New Roman" w:cs="Times New Roman"/>
          <w:bCs/>
          <w:iCs/>
          <w:color w:val="000000" w:themeColor="text1"/>
          <w:sz w:val="24"/>
          <w:szCs w:val="24"/>
        </w:rPr>
        <w:t xml:space="preserve">                             </w:t>
      </w:r>
      <w:proofErr w:type="gramStart"/>
      <w:r w:rsidRPr="00EF5FDF">
        <w:rPr>
          <w:rFonts w:ascii="Times New Roman" w:eastAsiaTheme="minorEastAsia" w:hAnsi="Times New Roman" w:cs="Times New Roman"/>
          <w:bCs/>
          <w:iCs/>
          <w:color w:val="000000" w:themeColor="text1"/>
          <w:sz w:val="24"/>
          <w:szCs w:val="24"/>
        </w:rPr>
        <w:t xml:space="preserve">   (</w:t>
      </w:r>
      <w:proofErr w:type="gramEnd"/>
      <w:r w:rsidR="00844FEF" w:rsidRPr="00EF5FDF">
        <w:rPr>
          <w:rFonts w:ascii="Times New Roman" w:eastAsiaTheme="minorEastAsia" w:hAnsi="Times New Roman" w:cs="Times New Roman"/>
          <w:bCs/>
          <w:iCs/>
          <w:color w:val="000000" w:themeColor="text1"/>
          <w:sz w:val="24"/>
          <w:szCs w:val="24"/>
        </w:rPr>
        <w:t>7</w:t>
      </w:r>
      <w:r w:rsidRPr="00EF5FDF">
        <w:rPr>
          <w:rFonts w:ascii="Times New Roman" w:eastAsiaTheme="minorEastAsia" w:hAnsi="Times New Roman" w:cs="Times New Roman"/>
          <w:bCs/>
          <w:iCs/>
          <w:color w:val="000000" w:themeColor="text1"/>
          <w:sz w:val="24"/>
          <w:szCs w:val="24"/>
        </w:rPr>
        <w:t>)</w:t>
      </w:r>
    </w:p>
    <w:p w14:paraId="5DA21C40" w14:textId="50E81E06" w:rsidR="00355725" w:rsidRPr="00EF5FDF" w:rsidRDefault="006535C7" w:rsidP="00355725">
      <w:pPr>
        <w:pStyle w:val="PlainText"/>
        <w:spacing w:line="360" w:lineRule="auto"/>
        <w:ind w:firstLine="360"/>
        <w:jc w:val="both"/>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 xml:space="preserve">Based on the previous experience of the collaborators, EFH1 is selected as the working ferrofluid for the current system. The selected ferrofluid is oil based. The properties of EFH1 </w:t>
      </w:r>
      <w:proofErr w:type="gramStart"/>
      <w:r w:rsidRPr="00EF5FDF">
        <w:rPr>
          <w:rFonts w:ascii="Times New Roman" w:hAnsi="Times New Roman" w:cs="Times New Roman"/>
          <w:bCs/>
          <w:color w:val="000000" w:themeColor="text1"/>
          <w:sz w:val="24"/>
          <w:szCs w:val="24"/>
        </w:rPr>
        <w:t>is</w:t>
      </w:r>
      <w:proofErr w:type="gramEnd"/>
      <w:r w:rsidRPr="00EF5FDF">
        <w:rPr>
          <w:rFonts w:ascii="Times New Roman" w:hAnsi="Times New Roman" w:cs="Times New Roman"/>
          <w:bCs/>
          <w:color w:val="000000" w:themeColor="text1"/>
          <w:sz w:val="24"/>
          <w:szCs w:val="24"/>
        </w:rPr>
        <w:t xml:space="preserve"> shown in </w:t>
      </w:r>
      <w:r w:rsidR="00844FEF" w:rsidRPr="00EF5FDF">
        <w:rPr>
          <w:rFonts w:ascii="Times New Roman" w:hAnsi="Times New Roman" w:cs="Times New Roman"/>
          <w:bCs/>
          <w:color w:val="000000" w:themeColor="text1"/>
          <w:sz w:val="24"/>
          <w:szCs w:val="24"/>
        </w:rPr>
        <w:fldChar w:fldCharType="begin"/>
      </w:r>
      <w:r w:rsidR="00844FEF" w:rsidRPr="00EF5FDF">
        <w:rPr>
          <w:rFonts w:ascii="Times New Roman" w:hAnsi="Times New Roman" w:cs="Times New Roman"/>
          <w:bCs/>
          <w:color w:val="000000" w:themeColor="text1"/>
          <w:sz w:val="24"/>
          <w:szCs w:val="24"/>
        </w:rPr>
        <w:instrText xml:space="preserve"> REF _Ref163130275 \h </w:instrText>
      </w:r>
      <w:r w:rsidR="0054341B" w:rsidRPr="00EF5FDF">
        <w:rPr>
          <w:rFonts w:ascii="Times New Roman" w:hAnsi="Times New Roman" w:cs="Times New Roman"/>
          <w:bCs/>
          <w:color w:val="000000" w:themeColor="text1"/>
          <w:sz w:val="24"/>
          <w:szCs w:val="24"/>
        </w:rPr>
        <w:instrText xml:space="preserve"> \* MERGEFORMAT </w:instrText>
      </w:r>
      <w:r w:rsidR="00844FEF" w:rsidRPr="00EF5FDF">
        <w:rPr>
          <w:rFonts w:ascii="Times New Roman" w:hAnsi="Times New Roman" w:cs="Times New Roman"/>
          <w:bCs/>
          <w:color w:val="000000" w:themeColor="text1"/>
          <w:sz w:val="24"/>
          <w:szCs w:val="24"/>
        </w:rPr>
      </w:r>
      <w:r w:rsidR="00844FEF" w:rsidRPr="00EF5FDF">
        <w:rPr>
          <w:rFonts w:ascii="Times New Roman" w:hAnsi="Times New Roman" w:cs="Times New Roman"/>
          <w:b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Table </w:t>
      </w:r>
      <w:r w:rsidR="008C64AA" w:rsidRPr="008C64AA">
        <w:rPr>
          <w:rFonts w:ascii="Times New Roman" w:hAnsi="Times New Roman" w:cs="Times New Roman"/>
          <w:noProof/>
          <w:color w:val="000000" w:themeColor="text1"/>
          <w:sz w:val="24"/>
          <w:szCs w:val="24"/>
        </w:rPr>
        <w:t>5</w:t>
      </w:r>
      <w:r w:rsidR="00844FEF" w:rsidRPr="00EF5FDF">
        <w:rPr>
          <w:rFonts w:ascii="Times New Roman" w:hAnsi="Times New Roman" w:cs="Times New Roman"/>
          <w:bCs/>
          <w:color w:val="000000" w:themeColor="text1"/>
          <w:sz w:val="24"/>
          <w:szCs w:val="24"/>
        </w:rPr>
        <w:fldChar w:fldCharType="end"/>
      </w:r>
      <w:r w:rsidRPr="00EF5FDF">
        <w:rPr>
          <w:rFonts w:ascii="Times New Roman" w:hAnsi="Times New Roman" w:cs="Times New Roman"/>
          <w:bCs/>
          <w:color w:val="000000" w:themeColor="text1"/>
          <w:sz w:val="24"/>
          <w:szCs w:val="24"/>
        </w:rPr>
        <w:fldChar w:fldCharType="begin"/>
      </w:r>
      <w:r w:rsidRPr="00EF5FDF">
        <w:rPr>
          <w:rFonts w:ascii="Times New Roman" w:hAnsi="Times New Roman" w:cs="Times New Roman"/>
          <w:bCs/>
          <w:color w:val="000000" w:themeColor="text1"/>
          <w:sz w:val="24"/>
          <w:szCs w:val="24"/>
        </w:rPr>
        <w:instrText xml:space="preserve"> REF _Ref156901958 \h  \* MERGEFORMAT </w:instrText>
      </w:r>
      <w:r w:rsidRPr="00EF5FDF">
        <w:rPr>
          <w:rFonts w:ascii="Times New Roman" w:hAnsi="Times New Roman" w:cs="Times New Roman"/>
          <w:bCs/>
          <w:color w:val="000000" w:themeColor="text1"/>
          <w:sz w:val="24"/>
          <w:szCs w:val="24"/>
        </w:rPr>
      </w:r>
      <w:r w:rsidRPr="00EF5FDF">
        <w:rPr>
          <w:rFonts w:ascii="Times New Roman" w:hAnsi="Times New Roman" w:cs="Times New Roman"/>
          <w:bCs/>
          <w:color w:val="000000" w:themeColor="text1"/>
          <w:sz w:val="24"/>
          <w:szCs w:val="24"/>
        </w:rPr>
        <w:fldChar w:fldCharType="separate"/>
      </w:r>
      <w:r w:rsidR="008C64AA">
        <w:rPr>
          <w:rFonts w:ascii="Times New Roman" w:hAnsi="Times New Roman" w:cs="Times New Roman"/>
          <w:b/>
          <w:color w:val="000000" w:themeColor="text1"/>
          <w:sz w:val="24"/>
          <w:szCs w:val="24"/>
        </w:rPr>
        <w:t>Error! Reference source not found.</w:t>
      </w:r>
      <w:r w:rsidRPr="00EF5FDF">
        <w:rPr>
          <w:rFonts w:ascii="Times New Roman" w:hAnsi="Times New Roman" w:cs="Times New Roman"/>
          <w:bCs/>
          <w:color w:val="000000" w:themeColor="text1"/>
          <w:sz w:val="24"/>
          <w:szCs w:val="24"/>
        </w:rPr>
        <w:fldChar w:fldCharType="end"/>
      </w:r>
      <w:r w:rsidRPr="00EF5FDF">
        <w:rPr>
          <w:rFonts w:ascii="Times New Roman" w:hAnsi="Times New Roman" w:cs="Times New Roman"/>
          <w:bCs/>
          <w:color w:val="000000" w:themeColor="text1"/>
          <w:sz w:val="24"/>
          <w:szCs w:val="24"/>
        </w:rPr>
        <w:t>.</w:t>
      </w:r>
    </w:p>
    <w:p w14:paraId="666F94DE" w14:textId="77777777" w:rsidR="00104EE9" w:rsidRPr="00EF5FDF" w:rsidRDefault="00104EE9" w:rsidP="00355725">
      <w:pPr>
        <w:pStyle w:val="PlainText"/>
        <w:spacing w:line="360" w:lineRule="auto"/>
        <w:ind w:firstLine="360"/>
        <w:jc w:val="both"/>
        <w:rPr>
          <w:rFonts w:ascii="Times New Roman" w:hAnsi="Times New Roman" w:cs="Times New Roman"/>
          <w:bCs/>
          <w:color w:val="000000" w:themeColor="text1"/>
          <w:sz w:val="24"/>
          <w:szCs w:val="24"/>
        </w:rPr>
      </w:pPr>
    </w:p>
    <w:tbl>
      <w:tblPr>
        <w:tblStyle w:val="TableGrid"/>
        <w:tblW w:w="0" w:type="auto"/>
        <w:tblInd w:w="931" w:type="dxa"/>
        <w:tblBorders>
          <w:left w:val="none" w:sz="0" w:space="0" w:color="auto"/>
          <w:right w:val="none" w:sz="0" w:space="0" w:color="auto"/>
        </w:tblBorders>
        <w:tblLook w:val="0420" w:firstRow="1" w:lastRow="0" w:firstColumn="0" w:lastColumn="0" w:noHBand="0" w:noVBand="1"/>
      </w:tblPr>
      <w:tblGrid>
        <w:gridCol w:w="3839"/>
        <w:gridCol w:w="3960"/>
      </w:tblGrid>
      <w:tr w:rsidR="00A5449F" w:rsidRPr="00EF5FDF" w14:paraId="5190BE28" w14:textId="77777777" w:rsidTr="00A167DD">
        <w:trPr>
          <w:trHeight w:val="288"/>
        </w:trPr>
        <w:tc>
          <w:tcPr>
            <w:tcW w:w="7799" w:type="dxa"/>
            <w:gridSpan w:val="2"/>
            <w:vAlign w:val="center"/>
            <w:hideMark/>
          </w:tcPr>
          <w:p w14:paraId="4922A7EB" w14:textId="77777777" w:rsidR="006535C7" w:rsidRPr="00EF5FDF" w:rsidRDefault="006535C7">
            <w:pPr>
              <w:pStyle w:val="PlainText"/>
              <w:jc w:val="center"/>
              <w:rPr>
                <w:rFonts w:ascii="Times New Roman" w:eastAsiaTheme="minorEastAsia" w:hAnsi="Times New Roman" w:cs="Times New Roman"/>
                <w:bCs/>
                <w:iCs/>
                <w:color w:val="000000" w:themeColor="text1"/>
                <w:sz w:val="24"/>
                <w:szCs w:val="24"/>
              </w:rPr>
            </w:pPr>
            <w:r w:rsidRPr="00EF5FDF">
              <w:rPr>
                <w:rFonts w:ascii="Times New Roman" w:eastAsiaTheme="minorEastAsia" w:hAnsi="Times New Roman" w:cs="Times New Roman"/>
                <w:b/>
                <w:bCs/>
                <w:iCs/>
                <w:color w:val="000000" w:themeColor="text1"/>
                <w:sz w:val="24"/>
                <w:szCs w:val="24"/>
              </w:rPr>
              <w:t>Ferrofluid properties</w:t>
            </w:r>
          </w:p>
        </w:tc>
      </w:tr>
      <w:tr w:rsidR="00A5449F" w:rsidRPr="00EF5FDF" w14:paraId="7F4D3DEC" w14:textId="77777777" w:rsidTr="00A167DD">
        <w:trPr>
          <w:trHeight w:val="288"/>
        </w:trPr>
        <w:tc>
          <w:tcPr>
            <w:tcW w:w="3839" w:type="dxa"/>
            <w:vAlign w:val="center"/>
            <w:hideMark/>
          </w:tcPr>
          <w:p w14:paraId="38DBF1ED"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Carrier liquid</w:t>
            </w:r>
          </w:p>
        </w:tc>
        <w:tc>
          <w:tcPr>
            <w:tcW w:w="3960" w:type="dxa"/>
            <w:vAlign w:val="center"/>
            <w:hideMark/>
          </w:tcPr>
          <w:p w14:paraId="68DCF26D"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Light mineral oil</w:t>
            </w:r>
          </w:p>
        </w:tc>
      </w:tr>
      <w:tr w:rsidR="00A5449F" w:rsidRPr="00EF5FDF" w14:paraId="0C0DAD69" w14:textId="77777777" w:rsidTr="00A167DD">
        <w:trPr>
          <w:trHeight w:val="288"/>
        </w:trPr>
        <w:tc>
          <w:tcPr>
            <w:tcW w:w="3839" w:type="dxa"/>
            <w:vAlign w:val="center"/>
            <w:hideMark/>
          </w:tcPr>
          <w:p w14:paraId="514D9060"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Saturation magnetization</w:t>
            </w:r>
          </w:p>
        </w:tc>
        <w:tc>
          <w:tcPr>
            <w:tcW w:w="3960" w:type="dxa"/>
            <w:vAlign w:val="center"/>
            <w:hideMark/>
          </w:tcPr>
          <w:p w14:paraId="27A8A6A4"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 xml:space="preserve">440 Gauss (44 </w:t>
            </w:r>
            <w:proofErr w:type="spellStart"/>
            <w:r w:rsidRPr="00EF5FDF">
              <w:rPr>
                <w:rFonts w:ascii="Times New Roman" w:eastAsiaTheme="minorEastAsia" w:hAnsi="Times New Roman" w:cs="Times New Roman"/>
                <w:bCs/>
                <w:iCs/>
                <w:color w:val="000000" w:themeColor="text1"/>
                <w:szCs w:val="24"/>
              </w:rPr>
              <w:t>mT</w:t>
            </w:r>
            <w:proofErr w:type="spellEnd"/>
            <w:r w:rsidRPr="00EF5FDF">
              <w:rPr>
                <w:rFonts w:ascii="Times New Roman" w:eastAsiaTheme="minorEastAsia" w:hAnsi="Times New Roman" w:cs="Times New Roman"/>
                <w:bCs/>
                <w:iCs/>
                <w:color w:val="000000" w:themeColor="text1"/>
                <w:szCs w:val="24"/>
              </w:rPr>
              <w:t>)</w:t>
            </w:r>
          </w:p>
        </w:tc>
      </w:tr>
      <w:tr w:rsidR="00A5449F" w:rsidRPr="00EF5FDF" w14:paraId="614FE6C5" w14:textId="77777777" w:rsidTr="00A167DD">
        <w:trPr>
          <w:trHeight w:val="288"/>
        </w:trPr>
        <w:tc>
          <w:tcPr>
            <w:tcW w:w="3839" w:type="dxa"/>
            <w:vAlign w:val="center"/>
            <w:hideMark/>
          </w:tcPr>
          <w:p w14:paraId="03C241BB"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Viscosity @27</w:t>
            </w:r>
            <w:r w:rsidRPr="00EF5FDF">
              <w:rPr>
                <w:rFonts w:ascii="Times New Roman" w:eastAsiaTheme="minorEastAsia" w:hAnsi="Times New Roman" w:cs="Times New Roman"/>
                <w:bCs/>
                <w:iCs/>
                <w:color w:val="000000" w:themeColor="text1"/>
                <w:szCs w:val="24"/>
                <w:vertAlign w:val="superscript"/>
                <w:lang w:val="el-GR"/>
              </w:rPr>
              <w:t>ο</w:t>
            </w:r>
            <w:r w:rsidRPr="00EF5FDF">
              <w:rPr>
                <w:rFonts w:ascii="Times New Roman" w:eastAsiaTheme="minorEastAsia" w:hAnsi="Times New Roman" w:cs="Times New Roman"/>
                <w:bCs/>
                <w:iCs/>
                <w:color w:val="000000" w:themeColor="text1"/>
                <w:szCs w:val="24"/>
              </w:rPr>
              <w:t>C</w:t>
            </w:r>
          </w:p>
        </w:tc>
        <w:tc>
          <w:tcPr>
            <w:tcW w:w="3960" w:type="dxa"/>
            <w:vAlign w:val="center"/>
            <w:hideMark/>
          </w:tcPr>
          <w:p w14:paraId="4E605955"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 xml:space="preserve">6 cp (6 </w:t>
            </w:r>
            <w:proofErr w:type="spellStart"/>
            <w:r w:rsidRPr="00EF5FDF">
              <w:rPr>
                <w:rFonts w:ascii="Times New Roman" w:eastAsiaTheme="minorEastAsia" w:hAnsi="Times New Roman" w:cs="Times New Roman"/>
                <w:bCs/>
                <w:iCs/>
                <w:color w:val="000000" w:themeColor="text1"/>
                <w:szCs w:val="24"/>
              </w:rPr>
              <w:t>mPa.s</w:t>
            </w:r>
            <w:proofErr w:type="spellEnd"/>
            <w:r w:rsidRPr="00EF5FDF">
              <w:rPr>
                <w:rFonts w:ascii="Times New Roman" w:eastAsiaTheme="minorEastAsia" w:hAnsi="Times New Roman" w:cs="Times New Roman"/>
                <w:bCs/>
                <w:iCs/>
                <w:color w:val="000000" w:themeColor="text1"/>
                <w:szCs w:val="24"/>
              </w:rPr>
              <w:t>)</w:t>
            </w:r>
          </w:p>
        </w:tc>
      </w:tr>
      <w:tr w:rsidR="00A5449F" w:rsidRPr="00EF5FDF" w14:paraId="3BDFE8D0" w14:textId="77777777" w:rsidTr="00A167DD">
        <w:trPr>
          <w:trHeight w:val="288"/>
        </w:trPr>
        <w:tc>
          <w:tcPr>
            <w:tcW w:w="3839" w:type="dxa"/>
            <w:vAlign w:val="center"/>
            <w:hideMark/>
          </w:tcPr>
          <w:p w14:paraId="51550C0D"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Nominal particle diameter</w:t>
            </w:r>
          </w:p>
        </w:tc>
        <w:tc>
          <w:tcPr>
            <w:tcW w:w="3960" w:type="dxa"/>
            <w:vAlign w:val="center"/>
            <w:hideMark/>
          </w:tcPr>
          <w:p w14:paraId="46BC2B8F"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10 nm</w:t>
            </w:r>
          </w:p>
        </w:tc>
      </w:tr>
      <w:tr w:rsidR="00A5449F" w:rsidRPr="00EF5FDF" w14:paraId="77650304" w14:textId="77777777" w:rsidTr="00A167DD">
        <w:trPr>
          <w:trHeight w:val="288"/>
        </w:trPr>
        <w:tc>
          <w:tcPr>
            <w:tcW w:w="3839" w:type="dxa"/>
            <w:vAlign w:val="center"/>
            <w:hideMark/>
          </w:tcPr>
          <w:p w14:paraId="17F34191"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Initial magnetic susceptibility</w:t>
            </w:r>
          </w:p>
        </w:tc>
        <w:tc>
          <w:tcPr>
            <w:tcW w:w="3960" w:type="dxa"/>
            <w:vAlign w:val="center"/>
            <w:hideMark/>
          </w:tcPr>
          <w:p w14:paraId="6A270E85"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2.58 Gauss/Oe (0.17 emu/g /Oe)</w:t>
            </w:r>
          </w:p>
        </w:tc>
      </w:tr>
      <w:tr w:rsidR="00A5449F" w:rsidRPr="00EF5FDF" w14:paraId="4A5CB5F5" w14:textId="77777777" w:rsidTr="00A167DD">
        <w:trPr>
          <w:trHeight w:val="288"/>
        </w:trPr>
        <w:tc>
          <w:tcPr>
            <w:tcW w:w="3839" w:type="dxa"/>
            <w:vAlign w:val="center"/>
            <w:hideMark/>
          </w:tcPr>
          <w:p w14:paraId="7931B692"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Relative magnetic permeability @ 20 Oe</w:t>
            </w:r>
          </w:p>
        </w:tc>
        <w:tc>
          <w:tcPr>
            <w:tcW w:w="3960" w:type="dxa"/>
            <w:vAlign w:val="center"/>
            <w:hideMark/>
          </w:tcPr>
          <w:p w14:paraId="033604A4"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2.6</w:t>
            </w:r>
          </w:p>
        </w:tc>
      </w:tr>
      <w:tr w:rsidR="00A5449F" w:rsidRPr="00EF5FDF" w14:paraId="33D6FD62" w14:textId="77777777" w:rsidTr="00A167DD">
        <w:trPr>
          <w:trHeight w:val="288"/>
        </w:trPr>
        <w:tc>
          <w:tcPr>
            <w:tcW w:w="3839" w:type="dxa"/>
            <w:vAlign w:val="center"/>
            <w:hideMark/>
          </w:tcPr>
          <w:p w14:paraId="61BD628D"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Density</w:t>
            </w:r>
          </w:p>
        </w:tc>
        <w:tc>
          <w:tcPr>
            <w:tcW w:w="3960" w:type="dxa"/>
            <w:vAlign w:val="center"/>
            <w:hideMark/>
          </w:tcPr>
          <w:p w14:paraId="397AB74E"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1.21 g/ml (1.21 X 10</w:t>
            </w:r>
            <w:r w:rsidRPr="00EF5FDF">
              <w:rPr>
                <w:rFonts w:ascii="Times New Roman" w:eastAsiaTheme="minorEastAsia" w:hAnsi="Times New Roman" w:cs="Times New Roman"/>
                <w:bCs/>
                <w:iCs/>
                <w:color w:val="000000" w:themeColor="text1"/>
                <w:szCs w:val="24"/>
                <w:vertAlign w:val="superscript"/>
              </w:rPr>
              <w:t xml:space="preserve">3 </w:t>
            </w:r>
            <w:r w:rsidRPr="00EF5FDF">
              <w:rPr>
                <w:rFonts w:ascii="Times New Roman" w:eastAsiaTheme="minorEastAsia" w:hAnsi="Times New Roman" w:cs="Times New Roman"/>
                <w:bCs/>
                <w:iCs/>
                <w:color w:val="000000" w:themeColor="text1"/>
                <w:szCs w:val="24"/>
              </w:rPr>
              <w:t>kg/m</w:t>
            </w:r>
            <w:r w:rsidRPr="00EF5FDF">
              <w:rPr>
                <w:rFonts w:ascii="Times New Roman" w:eastAsiaTheme="minorEastAsia" w:hAnsi="Times New Roman" w:cs="Times New Roman"/>
                <w:bCs/>
                <w:iCs/>
                <w:color w:val="000000" w:themeColor="text1"/>
                <w:szCs w:val="24"/>
                <w:vertAlign w:val="superscript"/>
              </w:rPr>
              <w:t>3</w:t>
            </w:r>
            <w:r w:rsidRPr="00EF5FDF">
              <w:rPr>
                <w:rFonts w:ascii="Times New Roman" w:eastAsiaTheme="minorEastAsia" w:hAnsi="Times New Roman" w:cs="Times New Roman"/>
                <w:bCs/>
                <w:iCs/>
                <w:color w:val="000000" w:themeColor="text1"/>
                <w:szCs w:val="24"/>
              </w:rPr>
              <w:t>)</w:t>
            </w:r>
          </w:p>
        </w:tc>
      </w:tr>
      <w:tr w:rsidR="00A5449F" w:rsidRPr="00EF5FDF" w14:paraId="5E81E864" w14:textId="77777777" w:rsidTr="00A167DD">
        <w:trPr>
          <w:trHeight w:val="288"/>
        </w:trPr>
        <w:tc>
          <w:tcPr>
            <w:tcW w:w="3839" w:type="dxa"/>
            <w:vAlign w:val="center"/>
            <w:hideMark/>
          </w:tcPr>
          <w:p w14:paraId="59C36E78"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Magnetic particle concentration</w:t>
            </w:r>
          </w:p>
        </w:tc>
        <w:tc>
          <w:tcPr>
            <w:tcW w:w="3960" w:type="dxa"/>
            <w:vAlign w:val="center"/>
            <w:hideMark/>
          </w:tcPr>
          <w:p w14:paraId="3971D194"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7.9% by volume</w:t>
            </w:r>
          </w:p>
        </w:tc>
      </w:tr>
      <w:tr w:rsidR="00A5449F" w:rsidRPr="00EF5FDF" w14:paraId="7BFA0993" w14:textId="77777777" w:rsidTr="00A167DD">
        <w:trPr>
          <w:trHeight w:val="288"/>
        </w:trPr>
        <w:tc>
          <w:tcPr>
            <w:tcW w:w="3839" w:type="dxa"/>
            <w:vAlign w:val="center"/>
            <w:hideMark/>
          </w:tcPr>
          <w:p w14:paraId="38BD2510"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Surface tension</w:t>
            </w:r>
          </w:p>
        </w:tc>
        <w:tc>
          <w:tcPr>
            <w:tcW w:w="3960" w:type="dxa"/>
            <w:vAlign w:val="center"/>
            <w:hideMark/>
          </w:tcPr>
          <w:p w14:paraId="4B439D65"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 xml:space="preserve">29 dynes/cm (29 </w:t>
            </w:r>
            <w:proofErr w:type="spellStart"/>
            <w:r w:rsidRPr="00EF5FDF">
              <w:rPr>
                <w:rFonts w:ascii="Times New Roman" w:eastAsiaTheme="minorEastAsia" w:hAnsi="Times New Roman" w:cs="Times New Roman"/>
                <w:bCs/>
                <w:iCs/>
                <w:color w:val="000000" w:themeColor="text1"/>
                <w:szCs w:val="24"/>
              </w:rPr>
              <w:t>mN</w:t>
            </w:r>
            <w:proofErr w:type="spellEnd"/>
            <w:r w:rsidRPr="00EF5FDF">
              <w:rPr>
                <w:rFonts w:ascii="Times New Roman" w:eastAsiaTheme="minorEastAsia" w:hAnsi="Times New Roman" w:cs="Times New Roman"/>
                <w:bCs/>
                <w:iCs/>
                <w:color w:val="000000" w:themeColor="text1"/>
                <w:szCs w:val="24"/>
              </w:rPr>
              <w:t>/m)</w:t>
            </w:r>
          </w:p>
        </w:tc>
      </w:tr>
      <w:tr w:rsidR="006535C7" w:rsidRPr="00EF5FDF" w14:paraId="37928235" w14:textId="77777777" w:rsidTr="00A167DD">
        <w:trPr>
          <w:trHeight w:val="288"/>
        </w:trPr>
        <w:tc>
          <w:tcPr>
            <w:tcW w:w="3839" w:type="dxa"/>
            <w:vAlign w:val="center"/>
            <w:hideMark/>
          </w:tcPr>
          <w:p w14:paraId="424E3D18"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Volatility (1hr @ 50</w:t>
            </w:r>
            <w:r w:rsidRPr="00EF5FDF">
              <w:rPr>
                <w:rFonts w:ascii="Times New Roman" w:eastAsiaTheme="minorEastAsia" w:hAnsi="Times New Roman" w:cs="Times New Roman"/>
                <w:bCs/>
                <w:iCs/>
                <w:color w:val="000000" w:themeColor="text1"/>
                <w:szCs w:val="24"/>
                <w:vertAlign w:val="superscript"/>
                <w:lang w:val="el-GR"/>
              </w:rPr>
              <w:t>ο</w:t>
            </w:r>
            <w:r w:rsidRPr="00EF5FDF">
              <w:rPr>
                <w:rFonts w:ascii="Times New Roman" w:eastAsiaTheme="minorEastAsia" w:hAnsi="Times New Roman" w:cs="Times New Roman"/>
                <w:bCs/>
                <w:iCs/>
                <w:color w:val="000000" w:themeColor="text1"/>
                <w:szCs w:val="24"/>
              </w:rPr>
              <w:t>C)</w:t>
            </w:r>
          </w:p>
        </w:tc>
        <w:tc>
          <w:tcPr>
            <w:tcW w:w="3960" w:type="dxa"/>
            <w:vAlign w:val="center"/>
            <w:hideMark/>
          </w:tcPr>
          <w:p w14:paraId="4E8AA2C0" w14:textId="77777777" w:rsidR="006535C7" w:rsidRPr="00EF5FDF" w:rsidRDefault="006535C7">
            <w:pPr>
              <w:pStyle w:val="PlainText"/>
              <w:jc w:val="center"/>
              <w:rPr>
                <w:rFonts w:ascii="Times New Roman" w:eastAsiaTheme="minorEastAsia" w:hAnsi="Times New Roman" w:cs="Times New Roman"/>
                <w:bCs/>
                <w:iCs/>
                <w:color w:val="000000" w:themeColor="text1"/>
                <w:szCs w:val="24"/>
              </w:rPr>
            </w:pPr>
            <w:r w:rsidRPr="00EF5FDF">
              <w:rPr>
                <w:rFonts w:ascii="Times New Roman" w:eastAsiaTheme="minorEastAsia" w:hAnsi="Times New Roman" w:cs="Times New Roman"/>
                <w:bCs/>
                <w:iCs/>
                <w:color w:val="000000" w:themeColor="text1"/>
                <w:szCs w:val="24"/>
              </w:rPr>
              <w:t>9%</w:t>
            </w:r>
          </w:p>
        </w:tc>
      </w:tr>
    </w:tbl>
    <w:p w14:paraId="0A99F8A9" w14:textId="77777777" w:rsidR="006535C7" w:rsidRPr="00EF5FDF" w:rsidRDefault="006535C7" w:rsidP="006535C7">
      <w:pPr>
        <w:pStyle w:val="PlainText"/>
        <w:rPr>
          <w:rFonts w:ascii="Times New Roman" w:eastAsiaTheme="minorEastAsia" w:hAnsi="Times New Roman" w:cs="Times New Roman"/>
          <w:b/>
          <w:iCs/>
          <w:color w:val="000000" w:themeColor="text1"/>
          <w:sz w:val="24"/>
          <w:szCs w:val="24"/>
        </w:rPr>
      </w:pPr>
    </w:p>
    <w:p w14:paraId="1D4CBDF0" w14:textId="7CC8509A" w:rsidR="006535C7" w:rsidRPr="00EF5FDF" w:rsidRDefault="00844FEF" w:rsidP="00844FEF">
      <w:pPr>
        <w:pStyle w:val="Caption"/>
        <w:jc w:val="center"/>
        <w:rPr>
          <w:rFonts w:ascii="Times New Roman" w:hAnsi="Times New Roman" w:cs="Times New Roman"/>
          <w:i w:val="0"/>
          <w:iCs w:val="0"/>
          <w:color w:val="000000" w:themeColor="text1"/>
          <w:sz w:val="24"/>
          <w:szCs w:val="24"/>
        </w:rPr>
      </w:pPr>
      <w:bookmarkStart w:id="91" w:name="_Ref163130275"/>
      <w:bookmarkStart w:id="92" w:name="_Toc171689178"/>
      <w:r w:rsidRPr="00EF5FDF">
        <w:rPr>
          <w:rFonts w:ascii="Times New Roman" w:hAnsi="Times New Roman" w:cs="Times New Roman"/>
          <w:i w:val="0"/>
          <w:iCs w:val="0"/>
          <w:color w:val="000000" w:themeColor="text1"/>
          <w:sz w:val="24"/>
          <w:szCs w:val="24"/>
        </w:rPr>
        <w:t xml:space="preserve">Table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Table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5</w:t>
      </w:r>
      <w:r w:rsidRPr="00EF5FDF">
        <w:rPr>
          <w:rFonts w:ascii="Times New Roman" w:hAnsi="Times New Roman" w:cs="Times New Roman"/>
          <w:i w:val="0"/>
          <w:iCs w:val="0"/>
          <w:color w:val="000000" w:themeColor="text1"/>
          <w:sz w:val="24"/>
          <w:szCs w:val="24"/>
        </w:rPr>
        <w:fldChar w:fldCharType="end"/>
      </w:r>
      <w:bookmarkEnd w:id="91"/>
      <w:r w:rsidRPr="00EF5FDF">
        <w:rPr>
          <w:rFonts w:ascii="Times New Roman" w:hAnsi="Times New Roman" w:cs="Times New Roman"/>
          <w:i w:val="0"/>
          <w:iCs w:val="0"/>
          <w:color w:val="000000" w:themeColor="text1"/>
          <w:sz w:val="24"/>
          <w:szCs w:val="24"/>
        </w:rPr>
        <w:t>. Ferrofluid (EFH1) properties</w:t>
      </w:r>
      <w:bookmarkEnd w:id="92"/>
    </w:p>
    <w:p w14:paraId="495A2472" w14:textId="77777777" w:rsidR="008C3871" w:rsidRPr="00EF5FDF" w:rsidRDefault="008C3871" w:rsidP="008C3871">
      <w:pPr>
        <w:rPr>
          <w:rFonts w:ascii="Times New Roman" w:hAnsi="Times New Roman" w:cs="Times New Roman"/>
          <w:color w:val="000000" w:themeColor="text1"/>
          <w:lang w:eastAsia="en-US"/>
        </w:rPr>
      </w:pPr>
    </w:p>
    <w:p w14:paraId="4FE510DC" w14:textId="77777777" w:rsidR="006535C7" w:rsidRPr="00EF5FDF" w:rsidRDefault="006535C7" w:rsidP="006535C7">
      <w:pPr>
        <w:pStyle w:val="ListParagraph"/>
        <w:numPr>
          <w:ilvl w:val="0"/>
          <w:numId w:val="90"/>
        </w:numPr>
        <w:spacing w:after="0" w:line="240" w:lineRule="auto"/>
        <w:rPr>
          <w:rStyle w:val="Heading3Char"/>
          <w:rFonts w:cs="Times New Roman"/>
          <w:vanish/>
          <w:color w:val="000000" w:themeColor="text1"/>
        </w:rPr>
      </w:pPr>
    </w:p>
    <w:p w14:paraId="21C49ADF" w14:textId="77777777" w:rsidR="006535C7" w:rsidRPr="00EF5FDF" w:rsidRDefault="006535C7" w:rsidP="006535C7">
      <w:pPr>
        <w:pStyle w:val="ListParagraph"/>
        <w:numPr>
          <w:ilvl w:val="0"/>
          <w:numId w:val="90"/>
        </w:numPr>
        <w:spacing w:after="0" w:line="240" w:lineRule="auto"/>
        <w:rPr>
          <w:rStyle w:val="Heading3Char"/>
          <w:rFonts w:cs="Times New Roman"/>
          <w:vanish/>
          <w:color w:val="000000" w:themeColor="text1"/>
        </w:rPr>
      </w:pPr>
    </w:p>
    <w:p w14:paraId="0E76136A" w14:textId="77777777" w:rsidR="006535C7" w:rsidRPr="00EF5FDF" w:rsidRDefault="006535C7" w:rsidP="006535C7">
      <w:pPr>
        <w:pStyle w:val="ListParagraph"/>
        <w:numPr>
          <w:ilvl w:val="0"/>
          <w:numId w:val="90"/>
        </w:numPr>
        <w:spacing w:after="0" w:line="240" w:lineRule="auto"/>
        <w:rPr>
          <w:rStyle w:val="Heading3Char"/>
          <w:rFonts w:cs="Times New Roman"/>
          <w:vanish/>
          <w:color w:val="000000" w:themeColor="text1"/>
        </w:rPr>
      </w:pPr>
    </w:p>
    <w:p w14:paraId="62D37809" w14:textId="77777777" w:rsidR="006535C7" w:rsidRPr="00EF5FDF" w:rsidRDefault="006535C7" w:rsidP="006535C7">
      <w:pPr>
        <w:pStyle w:val="ListParagraph"/>
        <w:numPr>
          <w:ilvl w:val="0"/>
          <w:numId w:val="90"/>
        </w:numPr>
        <w:spacing w:after="0" w:line="240" w:lineRule="auto"/>
        <w:rPr>
          <w:rStyle w:val="Heading3Char"/>
          <w:rFonts w:cs="Times New Roman"/>
          <w:vanish/>
          <w:color w:val="000000" w:themeColor="text1"/>
        </w:rPr>
      </w:pPr>
    </w:p>
    <w:p w14:paraId="65B0E9C1" w14:textId="77777777" w:rsidR="006535C7" w:rsidRPr="00EF5FDF" w:rsidRDefault="006535C7" w:rsidP="006535C7">
      <w:pPr>
        <w:pStyle w:val="ListParagraph"/>
        <w:numPr>
          <w:ilvl w:val="0"/>
          <w:numId w:val="90"/>
        </w:numPr>
        <w:spacing w:after="0" w:line="240" w:lineRule="auto"/>
        <w:rPr>
          <w:rStyle w:val="Heading3Char"/>
          <w:rFonts w:cs="Times New Roman"/>
          <w:vanish/>
          <w:color w:val="000000" w:themeColor="text1"/>
        </w:rPr>
      </w:pPr>
    </w:p>
    <w:p w14:paraId="4F046DF3" w14:textId="77777777" w:rsidR="006535C7" w:rsidRPr="00EF5FDF" w:rsidRDefault="006535C7" w:rsidP="006535C7">
      <w:pPr>
        <w:pStyle w:val="ListParagraph"/>
        <w:numPr>
          <w:ilvl w:val="0"/>
          <w:numId w:val="90"/>
        </w:numPr>
        <w:spacing w:after="0" w:line="240" w:lineRule="auto"/>
        <w:rPr>
          <w:rStyle w:val="Heading3Char"/>
          <w:rFonts w:cs="Times New Roman"/>
          <w:vanish/>
          <w:color w:val="000000" w:themeColor="text1"/>
        </w:rPr>
      </w:pPr>
    </w:p>
    <w:p w14:paraId="77FADF23" w14:textId="77777777" w:rsidR="006535C7" w:rsidRPr="00EF5FDF" w:rsidRDefault="006535C7" w:rsidP="006535C7">
      <w:pPr>
        <w:pStyle w:val="ListParagraph"/>
        <w:numPr>
          <w:ilvl w:val="0"/>
          <w:numId w:val="90"/>
        </w:numPr>
        <w:spacing w:after="0" w:line="240" w:lineRule="auto"/>
        <w:rPr>
          <w:rStyle w:val="Heading3Char"/>
          <w:rFonts w:cs="Times New Roman"/>
          <w:vanish/>
          <w:color w:val="000000" w:themeColor="text1"/>
        </w:rPr>
      </w:pPr>
    </w:p>
    <w:p w14:paraId="6E4F3613" w14:textId="77777777" w:rsidR="006535C7" w:rsidRPr="00EF5FDF" w:rsidRDefault="006535C7" w:rsidP="006535C7">
      <w:pPr>
        <w:pStyle w:val="ListParagraph"/>
        <w:numPr>
          <w:ilvl w:val="1"/>
          <w:numId w:val="90"/>
        </w:numPr>
        <w:spacing w:after="0" w:line="240" w:lineRule="auto"/>
        <w:rPr>
          <w:rStyle w:val="Heading3Char"/>
          <w:rFonts w:cs="Times New Roman"/>
          <w:vanish/>
          <w:color w:val="000000" w:themeColor="text1"/>
        </w:rPr>
      </w:pPr>
    </w:p>
    <w:p w14:paraId="6FDA7A8C" w14:textId="77777777" w:rsidR="006535C7" w:rsidRPr="00EF5FDF" w:rsidRDefault="006535C7" w:rsidP="006535C7">
      <w:pPr>
        <w:pStyle w:val="ListParagraph"/>
        <w:numPr>
          <w:ilvl w:val="1"/>
          <w:numId w:val="90"/>
        </w:numPr>
        <w:spacing w:after="0" w:line="240" w:lineRule="auto"/>
        <w:rPr>
          <w:rStyle w:val="Heading3Char"/>
          <w:rFonts w:cs="Times New Roman"/>
          <w:vanish/>
          <w:color w:val="000000" w:themeColor="text1"/>
        </w:rPr>
      </w:pPr>
    </w:p>
    <w:p w14:paraId="2B9C529C" w14:textId="77777777" w:rsidR="006535C7" w:rsidRPr="00EF5FDF" w:rsidRDefault="006535C7" w:rsidP="006535C7">
      <w:pPr>
        <w:pStyle w:val="ListParagraph"/>
        <w:numPr>
          <w:ilvl w:val="1"/>
          <w:numId w:val="90"/>
        </w:numPr>
        <w:spacing w:after="0" w:line="240" w:lineRule="auto"/>
        <w:rPr>
          <w:rStyle w:val="Heading3Char"/>
          <w:rFonts w:cs="Times New Roman"/>
          <w:vanish/>
          <w:color w:val="000000" w:themeColor="text1"/>
        </w:rPr>
      </w:pPr>
    </w:p>
    <w:p w14:paraId="2719E6FE" w14:textId="77777777" w:rsidR="006535C7" w:rsidRPr="00EF5FDF" w:rsidRDefault="006535C7" w:rsidP="006535C7">
      <w:pPr>
        <w:pStyle w:val="ListParagraph"/>
        <w:numPr>
          <w:ilvl w:val="1"/>
          <w:numId w:val="90"/>
        </w:numPr>
        <w:spacing w:after="0" w:line="240" w:lineRule="auto"/>
        <w:rPr>
          <w:rStyle w:val="Heading3Char"/>
          <w:rFonts w:cs="Times New Roman"/>
          <w:vanish/>
          <w:color w:val="000000" w:themeColor="text1"/>
        </w:rPr>
      </w:pPr>
    </w:p>
    <w:p w14:paraId="27BF5A38" w14:textId="77777777" w:rsidR="006535C7" w:rsidRPr="00EF5FDF" w:rsidRDefault="006535C7" w:rsidP="006535C7">
      <w:pPr>
        <w:pStyle w:val="ListParagraph"/>
        <w:numPr>
          <w:ilvl w:val="2"/>
          <w:numId w:val="90"/>
        </w:numPr>
        <w:spacing w:after="0" w:line="240" w:lineRule="auto"/>
        <w:rPr>
          <w:rStyle w:val="Heading3Char"/>
          <w:rFonts w:cs="Times New Roman"/>
          <w:vanish/>
          <w:color w:val="000000" w:themeColor="text1"/>
        </w:rPr>
      </w:pPr>
    </w:p>
    <w:p w14:paraId="72F4D5CE" w14:textId="77777777" w:rsidR="006535C7" w:rsidRPr="00EF5FDF" w:rsidRDefault="006535C7" w:rsidP="006535C7">
      <w:pPr>
        <w:pStyle w:val="ListParagraph"/>
        <w:numPr>
          <w:ilvl w:val="2"/>
          <w:numId w:val="90"/>
        </w:numPr>
        <w:spacing w:after="0" w:line="240" w:lineRule="auto"/>
        <w:rPr>
          <w:rStyle w:val="Heading3Char"/>
          <w:rFonts w:cs="Times New Roman"/>
          <w:vanish/>
          <w:color w:val="000000" w:themeColor="text1"/>
        </w:rPr>
      </w:pPr>
    </w:p>
    <w:p w14:paraId="126F1CE4" w14:textId="7672B835" w:rsidR="006535C7" w:rsidRPr="00EF5FDF" w:rsidRDefault="006535C7" w:rsidP="00104EE9">
      <w:pPr>
        <w:pStyle w:val="PlainText"/>
        <w:spacing w:line="360" w:lineRule="auto"/>
        <w:ind w:firstLine="360"/>
        <w:jc w:val="both"/>
        <w:rPr>
          <w:rFonts w:ascii="Times New Roman" w:eastAsiaTheme="minorEastAsia" w:hAnsi="Times New Roman" w:cs="Times New Roman"/>
          <w:bCs/>
          <w:iCs/>
          <w:color w:val="000000" w:themeColor="text1"/>
          <w:sz w:val="24"/>
          <w:szCs w:val="24"/>
        </w:rPr>
      </w:pPr>
      <w:r w:rsidRPr="00EF5FDF">
        <w:rPr>
          <w:rFonts w:ascii="Times New Roman" w:eastAsiaTheme="minorEastAsia" w:hAnsi="Times New Roman" w:cs="Times New Roman"/>
          <w:bCs/>
          <w:iCs/>
          <w:color w:val="000000" w:themeColor="text1"/>
          <w:sz w:val="24"/>
          <w:szCs w:val="24"/>
        </w:rPr>
        <w:t>The COMSOL simulation is setup to study the interaction of ferrofluid with the applied EM field. For the study, a droplet of ferrofluid is place in a constant magnetic field of 225G. The domain is modeled as axisymmetric to reduce the computational time. The response of the ferrofluid under applied magnetic field is shown in</w:t>
      </w:r>
      <w:r w:rsidR="00F91BCF" w:rsidRPr="00EF5FDF">
        <w:rPr>
          <w:rFonts w:ascii="Times New Roman" w:eastAsiaTheme="minorEastAsia" w:hAnsi="Times New Roman" w:cs="Times New Roman"/>
          <w:bCs/>
          <w:iCs/>
          <w:color w:val="000000" w:themeColor="text1"/>
          <w:sz w:val="24"/>
          <w:szCs w:val="24"/>
        </w:rPr>
        <w:t xml:space="preserve"> </w:t>
      </w:r>
      <w:r w:rsidR="00F91BCF" w:rsidRPr="00EF5FDF">
        <w:rPr>
          <w:rFonts w:ascii="Times New Roman" w:eastAsiaTheme="minorEastAsia" w:hAnsi="Times New Roman" w:cs="Times New Roman"/>
          <w:bCs/>
          <w:iCs/>
          <w:color w:val="000000" w:themeColor="text1"/>
          <w:sz w:val="24"/>
          <w:szCs w:val="24"/>
        </w:rPr>
        <w:fldChar w:fldCharType="begin"/>
      </w:r>
      <w:r w:rsidR="00F91BCF" w:rsidRPr="00EF5FDF">
        <w:rPr>
          <w:rFonts w:ascii="Times New Roman" w:eastAsiaTheme="minorEastAsia" w:hAnsi="Times New Roman" w:cs="Times New Roman"/>
          <w:bCs/>
          <w:iCs/>
          <w:color w:val="000000" w:themeColor="text1"/>
          <w:sz w:val="24"/>
          <w:szCs w:val="24"/>
        </w:rPr>
        <w:instrText xml:space="preserve"> REF _Ref163130297 \h </w:instrText>
      </w:r>
      <w:r w:rsidR="00EF5FDF">
        <w:rPr>
          <w:rFonts w:ascii="Times New Roman" w:eastAsiaTheme="minorEastAsia" w:hAnsi="Times New Roman" w:cs="Times New Roman"/>
          <w:bCs/>
          <w:iCs/>
          <w:color w:val="000000" w:themeColor="text1"/>
          <w:sz w:val="24"/>
          <w:szCs w:val="24"/>
        </w:rPr>
        <w:instrText xml:space="preserve"> \* MERGEFORMAT </w:instrText>
      </w:r>
      <w:r w:rsidR="00F91BCF" w:rsidRPr="00EF5FDF">
        <w:rPr>
          <w:rFonts w:ascii="Times New Roman" w:eastAsiaTheme="minorEastAsia" w:hAnsi="Times New Roman" w:cs="Times New Roman"/>
          <w:bCs/>
          <w:iCs/>
          <w:color w:val="000000" w:themeColor="text1"/>
          <w:sz w:val="24"/>
          <w:szCs w:val="24"/>
        </w:rPr>
      </w:r>
      <w:r w:rsidR="00F91BCF" w:rsidRPr="00EF5FDF">
        <w:rPr>
          <w:rFonts w:ascii="Times New Roman" w:eastAsiaTheme="minorEastAsia" w:hAnsi="Times New Roman" w:cs="Times New Roman"/>
          <w:bCs/>
          <w:i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36</w:t>
      </w:r>
      <w:r w:rsidR="00F91BCF" w:rsidRPr="00EF5FDF">
        <w:rPr>
          <w:rFonts w:ascii="Times New Roman" w:eastAsiaTheme="minorEastAsia" w:hAnsi="Times New Roman" w:cs="Times New Roman"/>
          <w:bCs/>
          <w:iCs/>
          <w:color w:val="000000" w:themeColor="text1"/>
          <w:sz w:val="24"/>
          <w:szCs w:val="24"/>
        </w:rPr>
        <w:fldChar w:fldCharType="end"/>
      </w:r>
      <w:r w:rsidRPr="00EF5FDF">
        <w:rPr>
          <w:rFonts w:ascii="Times New Roman" w:eastAsiaTheme="minorEastAsia" w:hAnsi="Times New Roman" w:cs="Times New Roman"/>
          <w:bCs/>
          <w:iCs/>
          <w:color w:val="000000" w:themeColor="text1"/>
          <w:sz w:val="24"/>
          <w:szCs w:val="24"/>
        </w:rPr>
        <w:t>. At time t=0, the droplet is assumed to have the shape with surface tension. With the applied magnetic field, the droplet holds a curved position. Without the magnetic field, the droplet would have responded to the gravity and gone flat as shown in</w:t>
      </w:r>
      <w:r w:rsidR="00F91BCF" w:rsidRPr="00EF5FDF">
        <w:rPr>
          <w:rFonts w:ascii="Times New Roman" w:eastAsiaTheme="minorEastAsia" w:hAnsi="Times New Roman" w:cs="Times New Roman"/>
          <w:bCs/>
          <w:iCs/>
          <w:color w:val="000000" w:themeColor="text1"/>
          <w:sz w:val="24"/>
          <w:szCs w:val="24"/>
        </w:rPr>
        <w:t xml:space="preserve"> </w:t>
      </w:r>
      <w:r w:rsidR="00F91BCF" w:rsidRPr="00EF5FDF">
        <w:rPr>
          <w:rFonts w:ascii="Times New Roman" w:eastAsiaTheme="minorEastAsia" w:hAnsi="Times New Roman" w:cs="Times New Roman"/>
          <w:bCs/>
          <w:iCs/>
          <w:color w:val="000000" w:themeColor="text1"/>
          <w:sz w:val="24"/>
          <w:szCs w:val="24"/>
        </w:rPr>
        <w:fldChar w:fldCharType="begin"/>
      </w:r>
      <w:r w:rsidR="00F91BCF" w:rsidRPr="00EF5FDF">
        <w:rPr>
          <w:rFonts w:ascii="Times New Roman" w:eastAsiaTheme="minorEastAsia" w:hAnsi="Times New Roman" w:cs="Times New Roman"/>
          <w:bCs/>
          <w:iCs/>
          <w:color w:val="000000" w:themeColor="text1"/>
          <w:sz w:val="24"/>
          <w:szCs w:val="24"/>
        </w:rPr>
        <w:instrText xml:space="preserve"> REF _Ref163130311 \h </w:instrText>
      </w:r>
      <w:r w:rsidR="00EF5FDF">
        <w:rPr>
          <w:rFonts w:ascii="Times New Roman" w:eastAsiaTheme="minorEastAsia" w:hAnsi="Times New Roman" w:cs="Times New Roman"/>
          <w:bCs/>
          <w:iCs/>
          <w:color w:val="000000" w:themeColor="text1"/>
          <w:sz w:val="24"/>
          <w:szCs w:val="24"/>
        </w:rPr>
        <w:instrText xml:space="preserve"> \* MERGEFORMAT </w:instrText>
      </w:r>
      <w:r w:rsidR="00F91BCF" w:rsidRPr="00EF5FDF">
        <w:rPr>
          <w:rFonts w:ascii="Times New Roman" w:eastAsiaTheme="minorEastAsia" w:hAnsi="Times New Roman" w:cs="Times New Roman"/>
          <w:bCs/>
          <w:iCs/>
          <w:color w:val="000000" w:themeColor="text1"/>
          <w:sz w:val="24"/>
          <w:szCs w:val="24"/>
        </w:rPr>
      </w:r>
      <w:r w:rsidR="00F91BCF" w:rsidRPr="00EF5FDF">
        <w:rPr>
          <w:rFonts w:ascii="Times New Roman" w:eastAsiaTheme="minorEastAsia" w:hAnsi="Times New Roman" w:cs="Times New Roman"/>
          <w:bCs/>
          <w:i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37</w:t>
      </w:r>
      <w:r w:rsidR="00F91BCF" w:rsidRPr="00EF5FDF">
        <w:rPr>
          <w:rFonts w:ascii="Times New Roman" w:eastAsiaTheme="minorEastAsia" w:hAnsi="Times New Roman" w:cs="Times New Roman"/>
          <w:bCs/>
          <w:iCs/>
          <w:color w:val="000000" w:themeColor="text1"/>
          <w:sz w:val="24"/>
          <w:szCs w:val="24"/>
        </w:rPr>
        <w:fldChar w:fldCharType="end"/>
      </w:r>
      <w:r w:rsidRPr="00EF5FDF">
        <w:rPr>
          <w:rFonts w:ascii="Times New Roman" w:eastAsiaTheme="minorEastAsia" w:hAnsi="Times New Roman" w:cs="Times New Roman"/>
          <w:bCs/>
          <w:iCs/>
          <w:color w:val="000000" w:themeColor="text1"/>
          <w:sz w:val="24"/>
          <w:szCs w:val="24"/>
        </w:rPr>
        <w:t>. It is observed that the current setup of simulation showed a successful interaction between the ferrofluid and applied EM field.</w:t>
      </w:r>
    </w:p>
    <w:p w14:paraId="4BB3FFF7" w14:textId="2A25BF3F" w:rsidR="006535C7" w:rsidRPr="00EF5FDF" w:rsidRDefault="006535C7" w:rsidP="006535C7">
      <w:pPr>
        <w:pStyle w:val="PlainText"/>
        <w:keepNext/>
        <w:jc w:val="center"/>
        <w:rPr>
          <w:rFonts w:ascii="Times New Roman" w:hAnsi="Times New Roman" w:cs="Times New Roman"/>
          <w:color w:val="000000" w:themeColor="text1"/>
        </w:rPr>
      </w:pPr>
      <w:r w:rsidRPr="00EF5FDF">
        <w:rPr>
          <w:rFonts w:ascii="Times New Roman" w:eastAsiaTheme="minorEastAsia" w:hAnsi="Times New Roman" w:cs="Times New Roman"/>
          <w:noProof/>
          <w:color w:val="000000" w:themeColor="text1"/>
          <w:sz w:val="24"/>
          <w:szCs w:val="24"/>
        </w:rPr>
        <w:lastRenderedPageBreak/>
        <w:drawing>
          <wp:inline distT="0" distB="0" distL="0" distR="0" wp14:anchorId="13BCC134" wp14:editId="47BAECEA">
            <wp:extent cx="5095875" cy="1800225"/>
            <wp:effectExtent l="0" t="0" r="9525" b="0"/>
            <wp:docPr id="1961741479" name="Picture 196174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95875" cy="1800225"/>
                    </a:xfrm>
                    <a:prstGeom prst="rect">
                      <a:avLst/>
                    </a:prstGeom>
                    <a:noFill/>
                    <a:ln>
                      <a:noFill/>
                    </a:ln>
                  </pic:spPr>
                </pic:pic>
              </a:graphicData>
            </a:graphic>
          </wp:inline>
        </w:drawing>
      </w:r>
    </w:p>
    <w:p w14:paraId="76092534" w14:textId="03FB2534" w:rsidR="006535C7" w:rsidRPr="00EF5FDF" w:rsidRDefault="0093275B" w:rsidP="0093275B">
      <w:pPr>
        <w:pStyle w:val="Caption"/>
        <w:jc w:val="center"/>
        <w:rPr>
          <w:rFonts w:ascii="Times New Roman" w:hAnsi="Times New Roman" w:cs="Times New Roman"/>
          <w:i w:val="0"/>
          <w:iCs w:val="0"/>
          <w:color w:val="000000" w:themeColor="text1"/>
          <w:sz w:val="24"/>
          <w:szCs w:val="24"/>
        </w:rPr>
      </w:pPr>
      <w:bookmarkStart w:id="93" w:name="_Ref163130297"/>
      <w:bookmarkStart w:id="94" w:name="_Ref156902051"/>
      <w:bookmarkStart w:id="95" w:name="_Toc171689143"/>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36</w:t>
      </w:r>
      <w:r w:rsidRPr="00EF5FDF">
        <w:rPr>
          <w:rFonts w:ascii="Times New Roman" w:hAnsi="Times New Roman" w:cs="Times New Roman"/>
          <w:i w:val="0"/>
          <w:iCs w:val="0"/>
          <w:color w:val="000000" w:themeColor="text1"/>
          <w:sz w:val="24"/>
          <w:szCs w:val="24"/>
        </w:rPr>
        <w:fldChar w:fldCharType="end"/>
      </w:r>
      <w:bookmarkEnd w:id="93"/>
      <w:r w:rsidRPr="00EF5FDF">
        <w:rPr>
          <w:rFonts w:ascii="Times New Roman" w:hAnsi="Times New Roman" w:cs="Times New Roman"/>
          <w:i w:val="0"/>
          <w:iCs w:val="0"/>
          <w:color w:val="000000" w:themeColor="text1"/>
          <w:sz w:val="24"/>
          <w:szCs w:val="24"/>
        </w:rPr>
        <w:t>. Interaction of ferrofluid with applied EM field</w:t>
      </w:r>
      <w:bookmarkEnd w:id="94"/>
      <w:bookmarkEnd w:id="95"/>
    </w:p>
    <w:p w14:paraId="12C2145E" w14:textId="77777777" w:rsidR="0093275B" w:rsidRPr="00EF5FDF" w:rsidRDefault="0093275B" w:rsidP="0093275B">
      <w:pPr>
        <w:rPr>
          <w:rFonts w:ascii="Times New Roman" w:hAnsi="Times New Roman" w:cs="Times New Roman"/>
          <w:color w:val="000000" w:themeColor="text1"/>
          <w:lang w:eastAsia="en-US"/>
        </w:rPr>
      </w:pPr>
    </w:p>
    <w:p w14:paraId="57E52324" w14:textId="63F31AE9" w:rsidR="006535C7" w:rsidRPr="00EF5FDF" w:rsidRDefault="006535C7" w:rsidP="006535C7">
      <w:pPr>
        <w:pStyle w:val="PlainText"/>
        <w:keepNext/>
        <w:jc w:val="center"/>
        <w:rPr>
          <w:rFonts w:ascii="Times New Roman" w:hAnsi="Times New Roman" w:cs="Times New Roman"/>
          <w:color w:val="000000" w:themeColor="text1"/>
        </w:rPr>
      </w:pPr>
      <w:r w:rsidRPr="00EF5FDF">
        <w:rPr>
          <w:rFonts w:ascii="Times New Roman" w:eastAsiaTheme="minorEastAsia" w:hAnsi="Times New Roman" w:cs="Times New Roman"/>
          <w:noProof/>
          <w:color w:val="000000" w:themeColor="text1"/>
          <w:sz w:val="24"/>
          <w:szCs w:val="24"/>
        </w:rPr>
        <w:drawing>
          <wp:inline distT="0" distB="0" distL="0" distR="0" wp14:anchorId="4B4CA9AD" wp14:editId="31DEB462">
            <wp:extent cx="4438650" cy="2114550"/>
            <wp:effectExtent l="0" t="0" r="0" b="0"/>
            <wp:docPr id="1961741478" name="Picture 196174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38650" cy="2114550"/>
                    </a:xfrm>
                    <a:prstGeom prst="rect">
                      <a:avLst/>
                    </a:prstGeom>
                    <a:noFill/>
                    <a:ln>
                      <a:noFill/>
                    </a:ln>
                  </pic:spPr>
                </pic:pic>
              </a:graphicData>
            </a:graphic>
          </wp:inline>
        </w:drawing>
      </w:r>
    </w:p>
    <w:p w14:paraId="0C82019C" w14:textId="2D389C4D" w:rsidR="006535C7" w:rsidRPr="00EF5FDF" w:rsidRDefault="006535C7" w:rsidP="006535C7">
      <w:pPr>
        <w:pStyle w:val="Caption"/>
        <w:jc w:val="center"/>
        <w:rPr>
          <w:rFonts w:ascii="Times New Roman" w:hAnsi="Times New Roman" w:cs="Times New Roman"/>
          <w:b/>
          <w:bCs/>
          <w:i w:val="0"/>
          <w:iCs w:val="0"/>
          <w:color w:val="000000" w:themeColor="text1"/>
          <w:sz w:val="36"/>
          <w:szCs w:val="36"/>
        </w:rPr>
      </w:pPr>
      <w:bookmarkStart w:id="96" w:name="_Ref163130311"/>
      <w:bookmarkStart w:id="97" w:name="_Ref156902061"/>
      <w:bookmarkStart w:id="98" w:name="_Toc171689144"/>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37</w:t>
      </w:r>
      <w:r w:rsidRPr="00EF5FDF">
        <w:rPr>
          <w:rFonts w:ascii="Times New Roman" w:hAnsi="Times New Roman" w:cs="Times New Roman"/>
          <w:i w:val="0"/>
          <w:iCs w:val="0"/>
          <w:color w:val="000000" w:themeColor="text1"/>
          <w:sz w:val="24"/>
          <w:szCs w:val="24"/>
        </w:rPr>
        <w:fldChar w:fldCharType="end"/>
      </w:r>
      <w:bookmarkEnd w:id="96"/>
      <w:r w:rsidRPr="00EF5FDF">
        <w:rPr>
          <w:rFonts w:ascii="Times New Roman" w:hAnsi="Times New Roman" w:cs="Times New Roman"/>
          <w:i w:val="0"/>
          <w:iCs w:val="0"/>
          <w:color w:val="000000" w:themeColor="text1"/>
          <w:sz w:val="24"/>
          <w:szCs w:val="24"/>
        </w:rPr>
        <w:t>. Interaction of ferrofluid with gravity (no EM field)</w:t>
      </w:r>
      <w:bookmarkEnd w:id="97"/>
      <w:bookmarkEnd w:id="98"/>
    </w:p>
    <w:p w14:paraId="637289A2" w14:textId="77777777" w:rsidR="006535C7" w:rsidRPr="00EF5FDF" w:rsidRDefault="006535C7" w:rsidP="009E73E2">
      <w:pPr>
        <w:spacing w:line="360" w:lineRule="auto"/>
        <w:contextualSpacing/>
        <w:rPr>
          <w:rFonts w:ascii="Times New Roman" w:eastAsia="Times New Roman" w:hAnsi="Times New Roman" w:cs="Times New Roman"/>
          <w:color w:val="000000" w:themeColor="text1"/>
          <w:sz w:val="24"/>
          <w:szCs w:val="24"/>
        </w:rPr>
      </w:pPr>
    </w:p>
    <w:p w14:paraId="5BAEFACF" w14:textId="77777777" w:rsidR="006535C7" w:rsidRPr="00EF5FDF" w:rsidRDefault="006535C7" w:rsidP="006535C7">
      <w:pPr>
        <w:pStyle w:val="PlainText"/>
        <w:spacing w:line="360" w:lineRule="auto"/>
        <w:ind w:firstLine="360"/>
        <w:jc w:val="both"/>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 xml:space="preserve">The simulation is carried out with Multiphysics simulation combining Darcy’s law and phase transport in porous media model. The phase transport in porous media uses separate volume fraction </w:t>
      </w:r>
      <w:proofErr w:type="spellStart"/>
      <w:r w:rsidRPr="00EF5FDF">
        <w:rPr>
          <w:rFonts w:ascii="Times New Roman" w:hAnsi="Times New Roman" w:cs="Times New Roman"/>
          <w:bCs/>
          <w:color w:val="000000" w:themeColor="text1"/>
          <w:sz w:val="24"/>
          <w:szCs w:val="24"/>
        </w:rPr>
        <w:t>s</w:t>
      </w:r>
      <w:r w:rsidRPr="00EF5FDF">
        <w:rPr>
          <w:rFonts w:ascii="Times New Roman" w:hAnsi="Times New Roman" w:cs="Times New Roman"/>
          <w:bCs/>
          <w:color w:val="000000" w:themeColor="text1"/>
          <w:sz w:val="24"/>
          <w:szCs w:val="24"/>
          <w:vertAlign w:val="subscript"/>
        </w:rPr>
        <w:t>i</w:t>
      </w:r>
      <w:proofErr w:type="spellEnd"/>
      <w:r w:rsidRPr="00EF5FDF">
        <w:rPr>
          <w:rFonts w:ascii="Times New Roman" w:hAnsi="Times New Roman" w:cs="Times New Roman"/>
          <w:bCs/>
          <w:color w:val="000000" w:themeColor="text1"/>
          <w:sz w:val="24"/>
          <w:szCs w:val="24"/>
          <w:vertAlign w:val="subscript"/>
        </w:rPr>
        <w:t xml:space="preserve"> </w:t>
      </w:r>
      <w:r w:rsidRPr="00EF5FDF">
        <w:rPr>
          <w:rFonts w:ascii="Times New Roman" w:hAnsi="Times New Roman" w:cs="Times New Roman"/>
          <w:bCs/>
          <w:color w:val="000000" w:themeColor="text1"/>
          <w:sz w:val="24"/>
          <w:szCs w:val="24"/>
        </w:rPr>
        <w:t>for the wetting and nonwetting fluid i:</w:t>
      </w:r>
    </w:p>
    <w:p w14:paraId="62D8C830" w14:textId="77777777" w:rsidR="006535C7" w:rsidRPr="00EF5FDF" w:rsidRDefault="006535C7" w:rsidP="006535C7">
      <w:pPr>
        <w:pStyle w:val="PlainText"/>
        <w:spacing w:line="360" w:lineRule="auto"/>
        <w:jc w:val="both"/>
        <w:rPr>
          <w:rFonts w:ascii="Times New Roman" w:hAnsi="Times New Roman" w:cs="Times New Roman"/>
          <w:bCs/>
          <w:color w:val="000000" w:themeColor="text1"/>
          <w:sz w:val="24"/>
          <w:szCs w:val="24"/>
        </w:rPr>
      </w:pPr>
    </w:p>
    <w:p w14:paraId="3184D658" w14:textId="77777777" w:rsidR="006535C7" w:rsidRPr="00EF5FDF" w:rsidRDefault="006535C7" w:rsidP="006535C7">
      <w:pPr>
        <w:pStyle w:val="PlainText"/>
        <w:spacing w:line="360" w:lineRule="auto"/>
        <w:ind w:left="630"/>
        <w:jc w:val="center"/>
        <w:rPr>
          <w:rFonts w:ascii="Times New Roman"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                                </w:t>
      </w:r>
      <m:oMath>
        <m:f>
          <m:fPr>
            <m:ctrlPr>
              <w:rPr>
                <w:rFonts w:ascii="Cambria Math" w:hAnsi="Cambria Math" w:cs="Times New Roman"/>
                <w:bCs/>
                <w:color w:val="000000" w:themeColor="text1"/>
                <w:sz w:val="24"/>
                <w:szCs w:val="24"/>
              </w:rPr>
            </m:ctrlPr>
          </m:fPr>
          <m:num>
            <m:r>
              <m:rPr>
                <m:sty m:val="p"/>
              </m:rPr>
              <w:rPr>
                <w:rFonts w:ascii="Cambria Math" w:hAnsi="Cambria Math" w:cs="Times New Roman"/>
                <w:color w:val="000000" w:themeColor="text1"/>
                <w:sz w:val="24"/>
                <w:szCs w:val="24"/>
              </w:rPr>
              <m:t>∂</m:t>
            </m:r>
          </m:num>
          <m:den>
            <m:r>
              <m:rPr>
                <m:sty m:val="p"/>
              </m:rPr>
              <w:rPr>
                <w:rFonts w:ascii="Cambria Math" w:hAnsi="Cambria Math" w:cs="Times New Roman"/>
                <w:color w:val="000000" w:themeColor="text1"/>
                <w:sz w:val="24"/>
                <w:szCs w:val="24"/>
              </w:rPr>
              <m:t>∂t</m:t>
            </m:r>
          </m:den>
        </m:f>
        <m:d>
          <m:dPr>
            <m:ctrlPr>
              <w:rPr>
                <w:rFonts w:ascii="Cambria Math" w:hAnsi="Cambria Math" w:cs="Times New Roman"/>
                <w:bCs/>
                <w:color w:val="000000" w:themeColor="text1"/>
                <w:sz w:val="24"/>
                <w:szCs w:val="24"/>
              </w:rPr>
            </m:ctrlPr>
          </m:dPr>
          <m:e>
            <m:sSub>
              <m:sSubPr>
                <m:ctrlPr>
                  <w:rPr>
                    <w:rFonts w:ascii="Cambria Math" w:hAnsi="Cambria Math" w:cs="Times New Roman"/>
                    <w:bCs/>
                    <w:color w:val="000000" w:themeColor="text1"/>
                    <w:sz w:val="24"/>
                    <w:szCs w:val="24"/>
                  </w:rPr>
                </m:ctrlPr>
              </m:sSubPr>
              <m:e>
                <m:r>
                  <m:rPr>
                    <m:sty m:val="p"/>
                  </m:rPr>
                  <w:rPr>
                    <w:rFonts w:ascii="Cambria Math" w:hAnsi="Cambria Math" w:cs="Times New Roman"/>
                    <w:color w:val="000000" w:themeColor="text1"/>
                    <w:sz w:val="24"/>
                    <w:szCs w:val="24"/>
                  </w:rPr>
                  <m:t>ε</m:t>
                </m:r>
              </m:e>
              <m:sub>
                <m:r>
                  <m:rPr>
                    <m:sty m:val="p"/>
                  </m:rPr>
                  <w:rPr>
                    <w:rFonts w:ascii="Cambria Math" w:hAnsi="Cambria Math" w:cs="Times New Roman"/>
                    <w:color w:val="000000" w:themeColor="text1"/>
                    <w:sz w:val="24"/>
                    <w:szCs w:val="24"/>
                  </w:rPr>
                  <m:t>P</m:t>
                </m:r>
              </m:sub>
            </m:sSub>
            <m:sSub>
              <m:sSubPr>
                <m:ctrlPr>
                  <w:rPr>
                    <w:rFonts w:ascii="Cambria Math" w:hAnsi="Cambria Math" w:cs="Times New Roman"/>
                    <w:bCs/>
                    <w:color w:val="000000" w:themeColor="text1"/>
                    <w:sz w:val="24"/>
                    <w:szCs w:val="24"/>
                  </w:rPr>
                </m:ctrlPr>
              </m:sSubPr>
              <m:e>
                <m:r>
                  <m:rPr>
                    <m:sty m:val="p"/>
                  </m:rPr>
                  <w:rPr>
                    <w:rFonts w:ascii="Cambria Math" w:hAnsi="Cambria Math" w:cs="Times New Roman"/>
                    <w:color w:val="000000" w:themeColor="text1"/>
                    <w:sz w:val="24"/>
                    <w:szCs w:val="24"/>
                  </w:rPr>
                  <m:t>ρ</m:t>
                </m:r>
              </m:e>
              <m:sub>
                <m:r>
                  <m:rPr>
                    <m:sty m:val="p"/>
                  </m:rPr>
                  <w:rPr>
                    <w:rFonts w:ascii="Cambria Math" w:hAnsi="Cambria Math" w:cs="Times New Roman"/>
                    <w:color w:val="000000" w:themeColor="text1"/>
                    <w:sz w:val="24"/>
                    <w:szCs w:val="24"/>
                  </w:rPr>
                  <m:t>i</m:t>
                </m:r>
              </m:sub>
            </m:sSub>
            <m:sSub>
              <m:sSubPr>
                <m:ctrlPr>
                  <w:rPr>
                    <w:rFonts w:ascii="Cambria Math" w:hAnsi="Cambria Math" w:cs="Times New Roman"/>
                    <w:bCs/>
                    <w:color w:val="000000" w:themeColor="text1"/>
                    <w:sz w:val="24"/>
                    <w:szCs w:val="24"/>
                  </w:rPr>
                </m:ctrlPr>
              </m:sSubPr>
              <m:e>
                <m:r>
                  <m:rPr>
                    <m:sty m:val="p"/>
                  </m:rPr>
                  <w:rPr>
                    <w:rFonts w:ascii="Cambria Math" w:hAnsi="Cambria Math" w:cs="Times New Roman"/>
                    <w:color w:val="000000" w:themeColor="text1"/>
                    <w:sz w:val="24"/>
                    <w:szCs w:val="24"/>
                  </w:rPr>
                  <m:t>s</m:t>
                </m:r>
              </m:e>
              <m:sub>
                <m:r>
                  <m:rPr>
                    <m:sty m:val="p"/>
                  </m:rPr>
                  <w:rPr>
                    <w:rFonts w:ascii="Cambria Math" w:hAnsi="Cambria Math" w:cs="Times New Roman"/>
                    <w:color w:val="000000" w:themeColor="text1"/>
                    <w:sz w:val="24"/>
                    <w:szCs w:val="24"/>
                  </w:rPr>
                  <m:t>i</m:t>
                </m:r>
              </m:sub>
            </m:sSub>
          </m:e>
        </m:d>
        <m:r>
          <m:rPr>
            <m:sty m:val="p"/>
          </m:rPr>
          <w:rPr>
            <w:rFonts w:ascii="Cambria Math" w:eastAsiaTheme="minorEastAsia" w:hAnsi="Cambria Math" w:cs="Times New Roman"/>
            <w:color w:val="000000" w:themeColor="text1"/>
            <w:sz w:val="24"/>
            <w:szCs w:val="24"/>
          </w:rPr>
          <m:t>+∇.</m:t>
        </m:r>
        <m:d>
          <m:dPr>
            <m:ctrlPr>
              <w:rPr>
                <w:rFonts w:ascii="Cambria Math" w:eastAsiaTheme="minorEastAsia" w:hAnsi="Cambria Math" w:cs="Times New Roman"/>
                <w:bCs/>
                <w:color w:val="000000" w:themeColor="text1"/>
                <w:sz w:val="24"/>
                <w:szCs w:val="24"/>
              </w:rPr>
            </m:ctrlPr>
          </m:dPr>
          <m:e>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-ρ</m:t>
                </m:r>
              </m:e>
              <m:sub>
                <m:r>
                  <m:rPr>
                    <m:sty m:val="p"/>
                  </m:rPr>
                  <w:rPr>
                    <w:rFonts w:ascii="Cambria Math" w:eastAsiaTheme="minorEastAsia" w:hAnsi="Cambria Math" w:cs="Times New Roman"/>
                    <w:color w:val="000000" w:themeColor="text1"/>
                    <w:sz w:val="24"/>
                    <w:szCs w:val="24"/>
                  </w:rPr>
                  <m:t>i</m:t>
                </m:r>
              </m:sub>
            </m:sSub>
            <m:r>
              <m:rPr>
                <m:sty m:val="p"/>
              </m:rPr>
              <w:rPr>
                <w:rFonts w:ascii="Cambria Math" w:eastAsiaTheme="minorEastAsia" w:hAnsi="Cambria Math" w:cs="Times New Roman"/>
                <w:color w:val="000000" w:themeColor="text1"/>
                <w:sz w:val="24"/>
                <w:szCs w:val="24"/>
              </w:rPr>
              <m:t>κ</m:t>
            </m:r>
            <m:f>
              <m:fPr>
                <m:ctrlPr>
                  <w:rPr>
                    <w:rFonts w:ascii="Cambria Math" w:eastAsiaTheme="minorEastAsia" w:hAnsi="Cambria Math" w:cs="Times New Roman"/>
                    <w:bCs/>
                    <w:color w:val="000000" w:themeColor="text1"/>
                    <w:sz w:val="24"/>
                    <w:szCs w:val="24"/>
                  </w:rPr>
                </m:ctrlPr>
              </m:fPr>
              <m:num>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κ</m:t>
                    </m:r>
                  </m:e>
                  <m:sub>
                    <m:r>
                      <m:rPr>
                        <m:sty m:val="p"/>
                      </m:rPr>
                      <w:rPr>
                        <w:rFonts w:ascii="Cambria Math" w:eastAsiaTheme="minorEastAsia" w:hAnsi="Cambria Math" w:cs="Times New Roman"/>
                        <w:color w:val="000000" w:themeColor="text1"/>
                        <w:sz w:val="24"/>
                        <w:szCs w:val="24"/>
                      </w:rPr>
                      <m:t>ri</m:t>
                    </m:r>
                  </m:sub>
                </m:sSub>
              </m:num>
              <m:den>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μ</m:t>
                    </m:r>
                  </m:e>
                  <m:sub>
                    <m:r>
                      <m:rPr>
                        <m:sty m:val="p"/>
                      </m:rPr>
                      <w:rPr>
                        <w:rFonts w:ascii="Cambria Math" w:eastAsiaTheme="minorEastAsia" w:hAnsi="Cambria Math" w:cs="Times New Roman"/>
                        <w:color w:val="000000" w:themeColor="text1"/>
                        <w:sz w:val="24"/>
                        <w:szCs w:val="24"/>
                      </w:rPr>
                      <m:t>i</m:t>
                    </m:r>
                  </m:sub>
                </m:sSub>
              </m:den>
            </m:f>
            <m:d>
              <m:dPr>
                <m:ctrlPr>
                  <w:rPr>
                    <w:rFonts w:ascii="Cambria Math" w:eastAsiaTheme="minorEastAsia" w:hAnsi="Cambria Math" w:cs="Times New Roman"/>
                    <w:bCs/>
                    <w:color w:val="000000" w:themeColor="text1"/>
                    <w:sz w:val="24"/>
                    <w:szCs w:val="24"/>
                  </w:rPr>
                </m:ctrlPr>
              </m:dPr>
              <m:e>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∇p</m:t>
                    </m:r>
                  </m:e>
                  <m:sub>
                    <m:r>
                      <m:rPr>
                        <m:sty m:val="p"/>
                      </m:rPr>
                      <w:rPr>
                        <w:rFonts w:ascii="Cambria Math" w:eastAsiaTheme="minorEastAsia" w:hAnsi="Cambria Math" w:cs="Times New Roman"/>
                        <w:color w:val="000000" w:themeColor="text1"/>
                        <w:sz w:val="24"/>
                        <w:szCs w:val="24"/>
                      </w:rPr>
                      <m:t>i</m:t>
                    </m:r>
                  </m:sub>
                </m:sSub>
                <m:r>
                  <m:rPr>
                    <m:sty m:val="p"/>
                  </m:rP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ρ</m:t>
                    </m:r>
                  </m:e>
                  <m:sub>
                    <m:r>
                      <m:rPr>
                        <m:sty m:val="p"/>
                      </m:rPr>
                      <w:rPr>
                        <w:rFonts w:ascii="Cambria Math" w:eastAsiaTheme="minorEastAsia" w:hAnsi="Cambria Math" w:cs="Times New Roman"/>
                        <w:color w:val="000000" w:themeColor="text1"/>
                        <w:sz w:val="24"/>
                        <w:szCs w:val="24"/>
                      </w:rPr>
                      <m:t>i</m:t>
                    </m:r>
                  </m:sub>
                </m:sSub>
                <m:r>
                  <m:rPr>
                    <m:sty m:val="p"/>
                  </m:rPr>
                  <w:rPr>
                    <w:rFonts w:ascii="Cambria Math" w:eastAsiaTheme="minorEastAsia" w:hAnsi="Cambria Math" w:cs="Times New Roman"/>
                    <w:color w:val="000000" w:themeColor="text1"/>
                    <w:sz w:val="24"/>
                    <w:szCs w:val="24"/>
                  </w:rPr>
                  <m:t>g</m:t>
                </m:r>
              </m:e>
            </m:d>
          </m:e>
        </m:d>
        <m:r>
          <m:rPr>
            <m:sty m:val="p"/>
          </m:rP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Q</m:t>
            </m:r>
          </m:e>
          <m:sub>
            <m:r>
              <m:rPr>
                <m:sty m:val="p"/>
              </m:rPr>
              <w:rPr>
                <w:rFonts w:ascii="Cambria Math" w:eastAsiaTheme="minorEastAsia" w:hAnsi="Cambria Math" w:cs="Times New Roman"/>
                <w:color w:val="000000" w:themeColor="text1"/>
                <w:sz w:val="24"/>
                <w:szCs w:val="24"/>
              </w:rPr>
              <m:t>i</m:t>
            </m:r>
          </m:sub>
        </m:sSub>
        <m:r>
          <m:rPr>
            <m:sty m:val="p"/>
          </m:rPr>
          <w:rPr>
            <w:rFonts w:ascii="Cambria Math" w:eastAsiaTheme="minorEastAsia" w:hAnsi="Cambria Math" w:cs="Times New Roman"/>
            <w:color w:val="000000" w:themeColor="text1"/>
            <w:sz w:val="24"/>
            <w:szCs w:val="24"/>
          </w:rPr>
          <m:t>=0</m:t>
        </m:r>
      </m:oMath>
      <w:r w:rsidRPr="00EF5FDF">
        <w:rPr>
          <w:rFonts w:ascii="Times New Roman" w:eastAsiaTheme="minorEastAsia" w:hAnsi="Times New Roman" w:cs="Times New Roman"/>
          <w:bCs/>
          <w:color w:val="000000" w:themeColor="text1"/>
          <w:sz w:val="24"/>
          <w:szCs w:val="24"/>
        </w:rPr>
        <w:t xml:space="preserve">                            (1)</w:t>
      </w:r>
    </w:p>
    <w:p w14:paraId="501FBFF1" w14:textId="77777777" w:rsidR="006535C7" w:rsidRPr="00EF5FDF" w:rsidRDefault="006535C7" w:rsidP="006535C7">
      <w:pPr>
        <w:pStyle w:val="PlainText"/>
        <w:spacing w:line="360" w:lineRule="auto"/>
        <w:jc w:val="both"/>
        <w:rPr>
          <w:rFonts w:ascii="Times New Roman" w:hAnsi="Times New Roman" w:cs="Times New Roman"/>
          <w:bCs/>
          <w:color w:val="000000" w:themeColor="text1"/>
          <w:sz w:val="24"/>
          <w:szCs w:val="24"/>
        </w:rPr>
      </w:pPr>
    </w:p>
    <w:p w14:paraId="6D134F73" w14:textId="77777777" w:rsidR="006535C7" w:rsidRPr="00EF5FDF" w:rsidRDefault="006535C7" w:rsidP="006535C7">
      <w:pPr>
        <w:pStyle w:val="PlainText"/>
        <w:spacing w:line="360" w:lineRule="auto"/>
        <w:jc w:val="both"/>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 xml:space="preserve">where, </w:t>
      </w:r>
      <w:proofErr w:type="spellStart"/>
      <w:r w:rsidRPr="00EF5FDF">
        <w:rPr>
          <w:rFonts w:ascii="Times New Roman" w:hAnsi="Times New Roman" w:cs="Times New Roman"/>
          <w:bCs/>
          <w:color w:val="000000" w:themeColor="text1"/>
          <w:sz w:val="24"/>
          <w:szCs w:val="24"/>
        </w:rPr>
        <w:t>ε</w:t>
      </w:r>
      <w:r w:rsidRPr="00EF5FDF">
        <w:rPr>
          <w:rFonts w:ascii="Times New Roman" w:hAnsi="Times New Roman" w:cs="Times New Roman"/>
          <w:bCs/>
          <w:color w:val="000000" w:themeColor="text1"/>
          <w:sz w:val="24"/>
          <w:szCs w:val="24"/>
          <w:vertAlign w:val="subscript"/>
        </w:rPr>
        <w:t>p</w:t>
      </w:r>
      <w:proofErr w:type="spellEnd"/>
      <w:r w:rsidRPr="00EF5FDF">
        <w:rPr>
          <w:rFonts w:ascii="Times New Roman" w:hAnsi="Times New Roman" w:cs="Times New Roman"/>
          <w:bCs/>
          <w:color w:val="000000" w:themeColor="text1"/>
          <w:sz w:val="24"/>
          <w:szCs w:val="24"/>
          <w:vertAlign w:val="subscript"/>
        </w:rPr>
        <w:t xml:space="preserve"> </w:t>
      </w:r>
      <w:r w:rsidRPr="00EF5FDF">
        <w:rPr>
          <w:rFonts w:ascii="Times New Roman" w:hAnsi="Times New Roman" w:cs="Times New Roman"/>
          <w:bCs/>
          <w:color w:val="000000" w:themeColor="text1"/>
          <w:sz w:val="24"/>
          <w:szCs w:val="24"/>
        </w:rPr>
        <w:t>is the porosity, κ is the permeability (m</w:t>
      </w:r>
      <w:r w:rsidRPr="00EF5FDF">
        <w:rPr>
          <w:rFonts w:ascii="Times New Roman" w:hAnsi="Times New Roman" w:cs="Times New Roman"/>
          <w:bCs/>
          <w:color w:val="000000" w:themeColor="text1"/>
          <w:sz w:val="24"/>
          <w:szCs w:val="24"/>
          <w:vertAlign w:val="superscript"/>
        </w:rPr>
        <w:t>2</w:t>
      </w:r>
      <w:r w:rsidRPr="00EF5FDF">
        <w:rPr>
          <w:rFonts w:ascii="Times New Roman" w:hAnsi="Times New Roman" w:cs="Times New Roman"/>
          <w:bCs/>
          <w:color w:val="000000" w:themeColor="text1"/>
          <w:sz w:val="24"/>
          <w:szCs w:val="24"/>
        </w:rPr>
        <w:t xml:space="preserve">), </w:t>
      </w:r>
      <w:proofErr w:type="spellStart"/>
      <w:r w:rsidRPr="00EF5FDF">
        <w:rPr>
          <w:rFonts w:ascii="Times New Roman" w:hAnsi="Times New Roman" w:cs="Times New Roman"/>
          <w:bCs/>
          <w:color w:val="000000" w:themeColor="text1"/>
          <w:sz w:val="24"/>
          <w:szCs w:val="24"/>
        </w:rPr>
        <w:t>κ</w:t>
      </w:r>
      <w:r w:rsidRPr="00EF5FDF">
        <w:rPr>
          <w:rFonts w:ascii="Times New Roman" w:hAnsi="Times New Roman" w:cs="Times New Roman"/>
          <w:bCs/>
          <w:color w:val="000000" w:themeColor="text1"/>
          <w:sz w:val="24"/>
          <w:szCs w:val="24"/>
          <w:vertAlign w:val="subscript"/>
        </w:rPr>
        <w:t>ri</w:t>
      </w:r>
      <w:proofErr w:type="spellEnd"/>
      <w:r w:rsidRPr="00EF5FDF">
        <w:rPr>
          <w:rFonts w:ascii="Times New Roman" w:hAnsi="Times New Roman" w:cs="Times New Roman"/>
          <w:bCs/>
          <w:color w:val="000000" w:themeColor="text1"/>
          <w:sz w:val="24"/>
          <w:szCs w:val="24"/>
          <w:vertAlign w:val="subscript"/>
        </w:rPr>
        <w:t xml:space="preserve"> </w:t>
      </w:r>
      <w:r w:rsidRPr="00EF5FDF">
        <w:rPr>
          <w:rFonts w:ascii="Times New Roman" w:hAnsi="Times New Roman" w:cs="Times New Roman"/>
          <w:bCs/>
          <w:color w:val="000000" w:themeColor="text1"/>
          <w:sz w:val="24"/>
          <w:szCs w:val="24"/>
        </w:rPr>
        <w:t xml:space="preserve">is the relative permeability (a function of saturation for a given fluid), </w:t>
      </w:r>
      <w:proofErr w:type="spellStart"/>
      <w:r w:rsidRPr="00EF5FDF">
        <w:rPr>
          <w:rFonts w:ascii="Times New Roman" w:hAnsi="Times New Roman" w:cs="Times New Roman"/>
          <w:bCs/>
          <w:color w:val="000000" w:themeColor="text1"/>
          <w:sz w:val="24"/>
          <w:szCs w:val="24"/>
        </w:rPr>
        <w:t>μ</w:t>
      </w:r>
      <w:r w:rsidRPr="00EF5FDF">
        <w:rPr>
          <w:rFonts w:ascii="Times New Roman" w:hAnsi="Times New Roman" w:cs="Times New Roman"/>
          <w:bCs/>
          <w:color w:val="000000" w:themeColor="text1"/>
          <w:sz w:val="24"/>
          <w:szCs w:val="24"/>
          <w:vertAlign w:val="subscript"/>
        </w:rPr>
        <w:t>i</w:t>
      </w:r>
      <w:proofErr w:type="spellEnd"/>
      <w:r w:rsidRPr="00EF5FDF">
        <w:rPr>
          <w:rFonts w:ascii="Times New Roman" w:hAnsi="Times New Roman" w:cs="Times New Roman"/>
          <w:bCs/>
          <w:color w:val="000000" w:themeColor="text1"/>
          <w:sz w:val="24"/>
          <w:szCs w:val="24"/>
          <w:vertAlign w:val="subscript"/>
        </w:rPr>
        <w:t xml:space="preserve"> </w:t>
      </w:r>
      <w:r w:rsidRPr="00EF5FDF">
        <w:rPr>
          <w:rFonts w:ascii="Times New Roman" w:hAnsi="Times New Roman" w:cs="Times New Roman"/>
          <w:bCs/>
          <w:color w:val="000000" w:themeColor="text1"/>
          <w:sz w:val="24"/>
          <w:szCs w:val="24"/>
        </w:rPr>
        <w:t>is the fluid’s dynamic viscosity (</w:t>
      </w:r>
      <w:proofErr w:type="spellStart"/>
      <w:proofErr w:type="gramStart"/>
      <w:r w:rsidRPr="00EF5FDF">
        <w:rPr>
          <w:rFonts w:ascii="Times New Roman" w:hAnsi="Times New Roman" w:cs="Times New Roman"/>
          <w:bCs/>
          <w:color w:val="000000" w:themeColor="text1"/>
          <w:sz w:val="24"/>
          <w:szCs w:val="24"/>
        </w:rPr>
        <w:t>Pa.s</w:t>
      </w:r>
      <w:proofErr w:type="spellEnd"/>
      <w:proofErr w:type="gramEnd"/>
      <w:r w:rsidRPr="00EF5FDF">
        <w:rPr>
          <w:rFonts w:ascii="Times New Roman" w:hAnsi="Times New Roman" w:cs="Times New Roman"/>
          <w:bCs/>
          <w:color w:val="000000" w:themeColor="text1"/>
          <w:sz w:val="24"/>
          <w:szCs w:val="24"/>
        </w:rPr>
        <w:t>), p</w:t>
      </w:r>
      <w:r w:rsidRPr="00EF5FDF">
        <w:rPr>
          <w:rFonts w:ascii="Times New Roman" w:hAnsi="Times New Roman" w:cs="Times New Roman"/>
          <w:bCs/>
          <w:color w:val="000000" w:themeColor="text1"/>
          <w:sz w:val="24"/>
          <w:szCs w:val="24"/>
          <w:vertAlign w:val="subscript"/>
        </w:rPr>
        <w:t>i</w:t>
      </w:r>
      <w:r w:rsidRPr="00EF5FDF">
        <w:rPr>
          <w:rFonts w:ascii="Times New Roman" w:hAnsi="Times New Roman" w:cs="Times New Roman"/>
          <w:bCs/>
          <w:color w:val="000000" w:themeColor="text1"/>
          <w:sz w:val="24"/>
          <w:szCs w:val="24"/>
        </w:rPr>
        <w:t xml:space="preserve"> is the pressure (Pa), and </w:t>
      </w:r>
      <w:proofErr w:type="spellStart"/>
      <w:r w:rsidRPr="00EF5FDF">
        <w:rPr>
          <w:rFonts w:ascii="Times New Roman" w:hAnsi="Times New Roman" w:cs="Times New Roman"/>
          <w:bCs/>
          <w:color w:val="000000" w:themeColor="text1"/>
          <w:sz w:val="24"/>
          <w:szCs w:val="24"/>
        </w:rPr>
        <w:t>ρ</w:t>
      </w:r>
      <w:r w:rsidRPr="00EF5FDF">
        <w:rPr>
          <w:rFonts w:ascii="Times New Roman" w:hAnsi="Times New Roman" w:cs="Times New Roman"/>
          <w:bCs/>
          <w:color w:val="000000" w:themeColor="text1"/>
          <w:sz w:val="24"/>
          <w:szCs w:val="24"/>
          <w:vertAlign w:val="subscript"/>
        </w:rPr>
        <w:t>i</w:t>
      </w:r>
      <w:proofErr w:type="spellEnd"/>
      <w:r w:rsidRPr="00EF5FDF">
        <w:rPr>
          <w:rFonts w:ascii="Times New Roman" w:hAnsi="Times New Roman" w:cs="Times New Roman"/>
          <w:bCs/>
          <w:color w:val="000000" w:themeColor="text1"/>
          <w:sz w:val="24"/>
          <w:szCs w:val="24"/>
          <w:vertAlign w:val="subscript"/>
        </w:rPr>
        <w:t xml:space="preserve"> </w:t>
      </w:r>
      <w:r w:rsidRPr="00EF5FDF">
        <w:rPr>
          <w:rFonts w:ascii="Times New Roman" w:hAnsi="Times New Roman" w:cs="Times New Roman"/>
          <w:bCs/>
          <w:color w:val="000000" w:themeColor="text1"/>
          <w:sz w:val="24"/>
          <w:szCs w:val="24"/>
        </w:rPr>
        <w:t>is the fluid density (kg/m</w:t>
      </w:r>
      <w:r w:rsidRPr="00EF5FDF">
        <w:rPr>
          <w:rFonts w:ascii="Times New Roman" w:hAnsi="Times New Roman" w:cs="Times New Roman"/>
          <w:bCs/>
          <w:color w:val="000000" w:themeColor="text1"/>
          <w:sz w:val="24"/>
          <w:szCs w:val="24"/>
          <w:vertAlign w:val="superscript"/>
        </w:rPr>
        <w:t>3</w:t>
      </w:r>
      <w:r w:rsidRPr="00EF5FDF">
        <w:rPr>
          <w:rFonts w:ascii="Times New Roman" w:hAnsi="Times New Roman" w:cs="Times New Roman"/>
          <w:bCs/>
          <w:color w:val="000000" w:themeColor="text1"/>
          <w:sz w:val="24"/>
          <w:szCs w:val="24"/>
        </w:rPr>
        <w:t xml:space="preserve">) of phase </w:t>
      </w:r>
      <w:proofErr w:type="spellStart"/>
      <w:r w:rsidRPr="00EF5FDF">
        <w:rPr>
          <w:rFonts w:ascii="Times New Roman" w:hAnsi="Times New Roman" w:cs="Times New Roman"/>
          <w:bCs/>
          <w:color w:val="000000" w:themeColor="text1"/>
          <w:sz w:val="24"/>
          <w:szCs w:val="24"/>
        </w:rPr>
        <w:t>i</w:t>
      </w:r>
      <w:proofErr w:type="spellEnd"/>
      <w:r w:rsidRPr="00EF5FDF">
        <w:rPr>
          <w:rFonts w:ascii="Times New Roman" w:hAnsi="Times New Roman" w:cs="Times New Roman"/>
          <w:bCs/>
          <w:color w:val="000000" w:themeColor="text1"/>
          <w:sz w:val="24"/>
          <w:szCs w:val="24"/>
        </w:rPr>
        <w:t>.</w:t>
      </w:r>
    </w:p>
    <w:p w14:paraId="18DBD2E2" w14:textId="77777777" w:rsidR="006535C7" w:rsidRPr="00EF5FDF" w:rsidRDefault="006535C7" w:rsidP="006535C7">
      <w:pPr>
        <w:pStyle w:val="PlainText"/>
        <w:spacing w:line="360" w:lineRule="auto"/>
        <w:ind w:left="630"/>
        <w:rPr>
          <w:rFonts w:ascii="Times New Roman" w:hAnsi="Times New Roman" w:cs="Times New Roman"/>
          <w:bCs/>
          <w:color w:val="000000" w:themeColor="text1"/>
          <w:sz w:val="24"/>
          <w:szCs w:val="24"/>
        </w:rPr>
      </w:pPr>
    </w:p>
    <w:p w14:paraId="4435F55A" w14:textId="77777777" w:rsidR="006535C7" w:rsidRPr="00EF5FDF" w:rsidRDefault="006535C7" w:rsidP="006535C7">
      <w:pPr>
        <w:pStyle w:val="PlainText"/>
        <w:spacing w:line="360" w:lineRule="auto"/>
        <w:ind w:firstLine="360"/>
        <w:jc w:val="both"/>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lastRenderedPageBreak/>
        <w:t xml:space="preserve">The sum of the volume fraction of the two phases is 1, the remaining volume fraction is computed </w:t>
      </w:r>
      <w:proofErr w:type="gramStart"/>
      <w:r w:rsidRPr="00EF5FDF">
        <w:rPr>
          <w:rFonts w:ascii="Times New Roman" w:hAnsi="Times New Roman" w:cs="Times New Roman"/>
          <w:bCs/>
          <w:color w:val="000000" w:themeColor="text1"/>
          <w:sz w:val="24"/>
          <w:szCs w:val="24"/>
        </w:rPr>
        <w:t>from</w:t>
      </w:r>
      <w:proofErr w:type="gramEnd"/>
    </w:p>
    <w:p w14:paraId="651261F3"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                                                               </w:t>
      </w:r>
      <m:oMath>
        <m:sSub>
          <m:sSubPr>
            <m:ctrlPr>
              <w:rPr>
                <w:rFonts w:ascii="Cambria Math" w:hAnsi="Cambria Math" w:cs="Times New Roman"/>
                <w:bCs/>
                <w:color w:val="000000" w:themeColor="text1"/>
                <w:sz w:val="24"/>
                <w:szCs w:val="24"/>
              </w:rPr>
            </m:ctrlPr>
          </m:sSubPr>
          <m:e>
            <m:r>
              <m:rPr>
                <m:sty m:val="p"/>
              </m:rPr>
              <w:rPr>
                <w:rFonts w:ascii="Cambria Math" w:hAnsi="Cambria Math" w:cs="Times New Roman"/>
                <w:color w:val="000000" w:themeColor="text1"/>
                <w:sz w:val="24"/>
                <w:szCs w:val="24"/>
              </w:rPr>
              <m:t>s</m:t>
            </m:r>
          </m:e>
          <m:sub>
            <m:r>
              <m:rPr>
                <m:sty m:val="p"/>
              </m:rPr>
              <w:rPr>
                <w:rFonts w:ascii="Cambria Math" w:hAnsi="Cambria Math" w:cs="Times New Roman"/>
                <w:color w:val="000000" w:themeColor="text1"/>
                <w:sz w:val="24"/>
                <w:szCs w:val="24"/>
              </w:rPr>
              <m:t>1</m:t>
            </m:r>
          </m:sub>
        </m:sSub>
        <m:r>
          <m:rPr>
            <m:sty m:val="p"/>
          </m:rPr>
          <w:rPr>
            <w:rFonts w:ascii="Cambria Math" w:hAnsi="Cambria Math" w:cs="Times New Roman"/>
            <w:color w:val="000000" w:themeColor="text1"/>
            <w:sz w:val="24"/>
            <w:szCs w:val="24"/>
          </w:rPr>
          <m:t>=1-</m:t>
        </m:r>
        <m:sSub>
          <m:sSubPr>
            <m:ctrlPr>
              <w:rPr>
                <w:rFonts w:ascii="Cambria Math" w:hAnsi="Cambria Math" w:cs="Times New Roman"/>
                <w:bCs/>
                <w:color w:val="000000" w:themeColor="text1"/>
                <w:sz w:val="24"/>
                <w:szCs w:val="24"/>
              </w:rPr>
            </m:ctrlPr>
          </m:sSubPr>
          <m:e>
            <m:r>
              <m:rPr>
                <m:sty m:val="p"/>
              </m:rPr>
              <w:rPr>
                <w:rFonts w:ascii="Cambria Math" w:hAnsi="Cambria Math" w:cs="Times New Roman"/>
                <w:color w:val="000000" w:themeColor="text1"/>
                <w:sz w:val="24"/>
                <w:szCs w:val="24"/>
              </w:rPr>
              <m:t>s</m:t>
            </m:r>
          </m:e>
          <m:sub>
            <m:r>
              <m:rPr>
                <m:sty m:val="p"/>
              </m:rPr>
              <w:rPr>
                <w:rFonts w:ascii="Cambria Math" w:hAnsi="Cambria Math" w:cs="Times New Roman"/>
                <w:color w:val="000000" w:themeColor="text1"/>
                <w:sz w:val="24"/>
                <w:szCs w:val="24"/>
              </w:rPr>
              <m:t>2</m:t>
            </m:r>
          </m:sub>
        </m:sSub>
      </m:oMath>
      <w:r w:rsidRPr="00EF5FDF">
        <w:rPr>
          <w:rFonts w:ascii="Times New Roman" w:eastAsiaTheme="minorEastAsia" w:hAnsi="Times New Roman" w:cs="Times New Roman"/>
          <w:bCs/>
          <w:color w:val="000000" w:themeColor="text1"/>
          <w:sz w:val="24"/>
          <w:szCs w:val="24"/>
        </w:rPr>
        <w:t xml:space="preserve">                                                          (2)</w:t>
      </w:r>
    </w:p>
    <w:p w14:paraId="0D448278"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p>
    <w:p w14:paraId="184DEB3F" w14:textId="77777777" w:rsidR="006535C7" w:rsidRPr="00EF5FDF" w:rsidRDefault="006535C7" w:rsidP="006535C7">
      <w:pPr>
        <w:pStyle w:val="PlainText"/>
        <w:spacing w:line="360" w:lineRule="auto"/>
        <w:ind w:firstLine="360"/>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The capillary pressure p</w:t>
      </w:r>
      <w:r w:rsidRPr="00EF5FDF">
        <w:rPr>
          <w:rFonts w:ascii="Times New Roman" w:eastAsiaTheme="minorEastAsia" w:hAnsi="Times New Roman" w:cs="Times New Roman"/>
          <w:bCs/>
          <w:color w:val="000000" w:themeColor="text1"/>
          <w:sz w:val="24"/>
          <w:szCs w:val="24"/>
          <w:vertAlign w:val="subscript"/>
        </w:rPr>
        <w:t xml:space="preserve">c </w:t>
      </w:r>
      <w:r w:rsidRPr="00EF5FDF">
        <w:rPr>
          <w:rFonts w:ascii="Times New Roman" w:eastAsiaTheme="minorEastAsia" w:hAnsi="Times New Roman" w:cs="Times New Roman"/>
          <w:bCs/>
          <w:color w:val="000000" w:themeColor="text1"/>
          <w:sz w:val="24"/>
          <w:szCs w:val="24"/>
        </w:rPr>
        <w:t xml:space="preserve">is calculated as a function of the saturation of the wetting phase </w:t>
      </w:r>
      <w:proofErr w:type="spellStart"/>
      <w:r w:rsidRPr="00EF5FDF">
        <w:rPr>
          <w:rFonts w:ascii="Times New Roman" w:eastAsiaTheme="minorEastAsia" w:hAnsi="Times New Roman" w:cs="Times New Roman"/>
          <w:bCs/>
          <w:color w:val="000000" w:themeColor="text1"/>
          <w:sz w:val="24"/>
          <w:szCs w:val="24"/>
        </w:rPr>
        <w:t>s</w:t>
      </w:r>
      <w:r w:rsidRPr="00EF5FDF">
        <w:rPr>
          <w:rFonts w:ascii="Times New Roman" w:eastAsiaTheme="minorEastAsia" w:hAnsi="Times New Roman" w:cs="Times New Roman"/>
          <w:bCs/>
          <w:color w:val="000000" w:themeColor="text1"/>
          <w:sz w:val="24"/>
          <w:szCs w:val="24"/>
          <w:vertAlign w:val="subscript"/>
        </w:rPr>
        <w:t>w</w:t>
      </w:r>
      <w:proofErr w:type="spellEnd"/>
      <w:r w:rsidRPr="00EF5FDF">
        <w:rPr>
          <w:rFonts w:ascii="Times New Roman" w:eastAsiaTheme="minorEastAsia" w:hAnsi="Times New Roman" w:cs="Times New Roman"/>
          <w:bCs/>
          <w:color w:val="000000" w:themeColor="text1"/>
          <w:sz w:val="24"/>
          <w:szCs w:val="24"/>
          <w:vertAlign w:val="subscript"/>
        </w:rPr>
        <w:t xml:space="preserve"> </w:t>
      </w:r>
      <w:r w:rsidRPr="00EF5FDF">
        <w:rPr>
          <w:rFonts w:ascii="Times New Roman" w:eastAsiaTheme="minorEastAsia" w:hAnsi="Times New Roman" w:cs="Times New Roman"/>
          <w:bCs/>
          <w:color w:val="000000" w:themeColor="text1"/>
          <w:sz w:val="24"/>
          <w:szCs w:val="24"/>
        </w:rPr>
        <w:t>(which is s</w:t>
      </w:r>
      <w:r w:rsidRPr="00EF5FDF">
        <w:rPr>
          <w:rFonts w:ascii="Times New Roman" w:eastAsiaTheme="minorEastAsia" w:hAnsi="Times New Roman" w:cs="Times New Roman"/>
          <w:bCs/>
          <w:color w:val="000000" w:themeColor="text1"/>
          <w:sz w:val="24"/>
          <w:szCs w:val="24"/>
          <w:vertAlign w:val="subscript"/>
        </w:rPr>
        <w:t>2</w:t>
      </w:r>
      <w:r w:rsidRPr="00EF5FDF">
        <w:rPr>
          <w:rFonts w:ascii="Times New Roman" w:eastAsiaTheme="minorEastAsia" w:hAnsi="Times New Roman" w:cs="Times New Roman"/>
          <w:bCs/>
          <w:color w:val="000000" w:themeColor="text1"/>
          <w:sz w:val="24"/>
          <w:szCs w:val="24"/>
        </w:rPr>
        <w:t xml:space="preserve"> in the model) and the entry capillary pressure p</w:t>
      </w:r>
      <w:r w:rsidRPr="00EF5FDF">
        <w:rPr>
          <w:rFonts w:ascii="Times New Roman" w:eastAsiaTheme="minorEastAsia" w:hAnsi="Times New Roman" w:cs="Times New Roman"/>
          <w:bCs/>
          <w:color w:val="000000" w:themeColor="text1"/>
          <w:sz w:val="24"/>
          <w:szCs w:val="24"/>
          <w:vertAlign w:val="subscript"/>
        </w:rPr>
        <w:t>ec</w:t>
      </w:r>
      <w:r w:rsidRPr="00EF5FDF">
        <w:rPr>
          <w:rFonts w:ascii="Times New Roman" w:eastAsiaTheme="minorEastAsia" w:hAnsi="Times New Roman" w:cs="Times New Roman"/>
          <w:bCs/>
          <w:color w:val="000000" w:themeColor="text1"/>
          <w:sz w:val="24"/>
          <w:szCs w:val="24"/>
        </w:rPr>
        <w:t>. By using the Brooks and Corey model, the capillary pressure is given by:</w:t>
      </w:r>
    </w:p>
    <w:p w14:paraId="00468577" w14:textId="5425E43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                    </w:t>
      </w:r>
      <m:oMath>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p</m:t>
            </m:r>
          </m:e>
          <m:sub>
            <m:r>
              <m:rPr>
                <m:sty m:val="p"/>
              </m:rPr>
              <w:rPr>
                <w:rFonts w:ascii="Cambria Math" w:eastAsiaTheme="minorEastAsia" w:hAnsi="Cambria Math" w:cs="Times New Roman"/>
                <w:color w:val="000000" w:themeColor="text1"/>
                <w:sz w:val="24"/>
                <w:szCs w:val="24"/>
              </w:rPr>
              <m:t>c</m:t>
            </m:r>
          </m:sub>
        </m:sSub>
        <m:r>
          <m:rPr>
            <m:sty m:val="p"/>
          </m:rP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p</m:t>
            </m:r>
          </m:e>
          <m:sub>
            <m:r>
              <m:rPr>
                <m:sty m:val="p"/>
              </m:rPr>
              <w:rPr>
                <w:rFonts w:ascii="Cambria Math" w:eastAsiaTheme="minorEastAsia" w:hAnsi="Cambria Math" w:cs="Times New Roman"/>
                <w:color w:val="000000" w:themeColor="text1"/>
                <w:sz w:val="24"/>
                <w:szCs w:val="24"/>
              </w:rPr>
              <m:t>ec</m:t>
            </m:r>
          </m:sub>
        </m:sSub>
        <m:f>
          <m:fPr>
            <m:ctrlPr>
              <w:rPr>
                <w:rFonts w:ascii="Cambria Math" w:eastAsiaTheme="minorEastAsia" w:hAnsi="Cambria Math" w:cs="Times New Roman"/>
                <w:bCs/>
                <w:color w:val="000000" w:themeColor="text1"/>
                <w:sz w:val="24"/>
                <w:szCs w:val="24"/>
              </w:rPr>
            </m:ctrlPr>
          </m:fPr>
          <m:num>
            <m:r>
              <m:rPr>
                <m:sty m:val="p"/>
              </m:rPr>
              <w:rPr>
                <w:rFonts w:ascii="Cambria Math" w:eastAsiaTheme="minorEastAsia" w:hAnsi="Cambria Math" w:cs="Times New Roman"/>
                <w:color w:val="000000" w:themeColor="text1"/>
                <w:sz w:val="24"/>
                <w:szCs w:val="24"/>
              </w:rPr>
              <m:t>1</m:t>
            </m:r>
          </m:num>
          <m:den>
            <m:sSup>
              <m:sSupPr>
                <m:ctrlPr>
                  <w:rPr>
                    <w:rFonts w:ascii="Cambria Math" w:eastAsiaTheme="minorEastAsia" w:hAnsi="Cambria Math" w:cs="Times New Roman"/>
                    <w:bCs/>
                    <w:color w:val="000000" w:themeColor="text1"/>
                    <w:sz w:val="24"/>
                    <w:szCs w:val="24"/>
                  </w:rPr>
                </m:ctrlPr>
              </m:sSupPr>
              <m:e>
                <m:d>
                  <m:dPr>
                    <m:ctrlPr>
                      <w:rPr>
                        <w:rFonts w:ascii="Cambria Math" w:eastAsiaTheme="minorEastAsia" w:hAnsi="Cambria Math" w:cs="Times New Roman"/>
                        <w:bCs/>
                        <w:color w:val="000000" w:themeColor="text1"/>
                        <w:sz w:val="24"/>
                        <w:szCs w:val="24"/>
                      </w:rPr>
                    </m:ctrlPr>
                  </m:dPr>
                  <m:e>
                    <m:acc>
                      <m:accPr>
                        <m:chr m:val="̅"/>
                        <m:ctrlPr>
                          <w:rPr>
                            <w:rFonts w:ascii="Cambria Math" w:eastAsiaTheme="minorEastAsia" w:hAnsi="Cambria Math" w:cs="Times New Roman"/>
                            <w:bCs/>
                            <w:color w:val="000000" w:themeColor="text1"/>
                            <w:sz w:val="24"/>
                            <w:szCs w:val="24"/>
                          </w:rPr>
                        </m:ctrlPr>
                      </m:accPr>
                      <m:e>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s</m:t>
                            </m:r>
                          </m:e>
                          <m:sub>
                            <m:r>
                              <m:rPr>
                                <m:sty m:val="p"/>
                              </m:rPr>
                              <w:rPr>
                                <w:rFonts w:ascii="Cambria Math" w:eastAsiaTheme="minorEastAsia" w:hAnsi="Cambria Math" w:cs="Times New Roman"/>
                                <w:color w:val="000000" w:themeColor="text1"/>
                                <w:sz w:val="24"/>
                                <w:szCs w:val="24"/>
                              </w:rPr>
                              <m:t>w</m:t>
                            </m:r>
                          </m:sub>
                        </m:sSub>
                      </m:e>
                    </m:acc>
                  </m:e>
                </m:d>
              </m:e>
              <m:sup>
                <m:f>
                  <m:fPr>
                    <m:type m:val="lin"/>
                    <m:ctrlPr>
                      <w:rPr>
                        <w:rFonts w:ascii="Cambria Math" w:eastAsiaTheme="minorEastAsia" w:hAnsi="Cambria Math" w:cs="Times New Roman"/>
                        <w:bCs/>
                        <w:color w:val="000000" w:themeColor="text1"/>
                        <w:sz w:val="24"/>
                        <w:szCs w:val="24"/>
                      </w:rPr>
                    </m:ctrlPr>
                  </m:fPr>
                  <m:num>
                    <m:r>
                      <m:rPr>
                        <m:sty m:val="p"/>
                      </m:rPr>
                      <w:rPr>
                        <w:rFonts w:ascii="Cambria Math" w:eastAsiaTheme="minorEastAsia" w:hAnsi="Cambria Math" w:cs="Times New Roman"/>
                        <w:color w:val="000000" w:themeColor="text1"/>
                        <w:sz w:val="24"/>
                        <w:szCs w:val="24"/>
                      </w:rPr>
                      <m:t>1</m:t>
                    </m:r>
                  </m:num>
                  <m:den>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λ</m:t>
                        </m:r>
                      </m:e>
                      <m:sub>
                        <m:r>
                          <m:rPr>
                            <m:sty m:val="p"/>
                          </m:rPr>
                          <w:rPr>
                            <w:rFonts w:ascii="Cambria Math" w:eastAsiaTheme="minorEastAsia" w:hAnsi="Cambria Math" w:cs="Times New Roman"/>
                            <w:color w:val="000000" w:themeColor="text1"/>
                            <w:sz w:val="24"/>
                            <w:szCs w:val="24"/>
                          </w:rPr>
                          <m:t>p</m:t>
                        </m:r>
                      </m:sub>
                    </m:sSub>
                  </m:den>
                </m:f>
              </m:sup>
            </m:sSup>
          </m:den>
        </m:f>
      </m:oMath>
      <w:r w:rsidRPr="00EF5FDF">
        <w:rPr>
          <w:rFonts w:ascii="Times New Roman" w:eastAsiaTheme="minorEastAsia" w:hAnsi="Times New Roman" w:cs="Times New Roman"/>
          <w:bCs/>
          <w:color w:val="000000" w:themeColor="text1"/>
          <w:sz w:val="24"/>
          <w:szCs w:val="24"/>
        </w:rPr>
        <w:t xml:space="preserve">                                                  (3)</w:t>
      </w:r>
    </w:p>
    <w:p w14:paraId="2C7AD4D6" w14:textId="77777777" w:rsidR="006535C7" w:rsidRPr="00EF5FDF" w:rsidRDefault="006535C7" w:rsidP="006535C7">
      <w:pPr>
        <w:pStyle w:val="PlainText"/>
        <w:spacing w:line="360" w:lineRule="auto"/>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where, </w:t>
      </w:r>
      <w:proofErr w:type="spellStart"/>
      <w:r w:rsidRPr="00EF5FDF">
        <w:rPr>
          <w:rFonts w:ascii="Times New Roman" w:eastAsiaTheme="minorEastAsia" w:hAnsi="Times New Roman" w:cs="Times New Roman"/>
          <w:bCs/>
          <w:color w:val="000000" w:themeColor="text1"/>
          <w:sz w:val="24"/>
          <w:szCs w:val="24"/>
        </w:rPr>
        <w:t>λ</w:t>
      </w:r>
      <w:r w:rsidRPr="00EF5FDF">
        <w:rPr>
          <w:rFonts w:ascii="Times New Roman" w:eastAsiaTheme="minorEastAsia" w:hAnsi="Times New Roman" w:cs="Times New Roman"/>
          <w:bCs/>
          <w:color w:val="000000" w:themeColor="text1"/>
          <w:sz w:val="24"/>
          <w:szCs w:val="24"/>
          <w:vertAlign w:val="subscript"/>
        </w:rPr>
        <w:t>p</w:t>
      </w:r>
      <w:proofErr w:type="spellEnd"/>
      <w:r w:rsidRPr="00EF5FDF">
        <w:rPr>
          <w:rFonts w:ascii="Times New Roman" w:eastAsiaTheme="minorEastAsia" w:hAnsi="Times New Roman" w:cs="Times New Roman"/>
          <w:bCs/>
          <w:color w:val="000000" w:themeColor="text1"/>
          <w:sz w:val="24"/>
          <w:szCs w:val="24"/>
          <w:vertAlign w:val="subscript"/>
        </w:rPr>
        <w:t xml:space="preserve"> </w:t>
      </w:r>
      <w:r w:rsidRPr="00EF5FDF">
        <w:rPr>
          <w:rFonts w:ascii="Times New Roman" w:eastAsiaTheme="minorEastAsia" w:hAnsi="Times New Roman" w:cs="Times New Roman"/>
          <w:bCs/>
          <w:color w:val="000000" w:themeColor="text1"/>
          <w:sz w:val="24"/>
          <w:szCs w:val="24"/>
        </w:rPr>
        <w:t>is the pore distribution index.</w:t>
      </w:r>
    </w:p>
    <w:p w14:paraId="7F43EED4" w14:textId="77777777" w:rsidR="006535C7" w:rsidRPr="00EF5FDF" w:rsidRDefault="006535C7" w:rsidP="006535C7">
      <w:pPr>
        <w:pStyle w:val="PlainText"/>
        <w:spacing w:line="360" w:lineRule="auto"/>
        <w:ind w:firstLine="360"/>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The relative permeabilities for the wetting and nonwetting phases, based on the Brooks and Corey model, are given </w:t>
      </w:r>
      <w:proofErr w:type="gramStart"/>
      <w:r w:rsidRPr="00EF5FDF">
        <w:rPr>
          <w:rFonts w:ascii="Times New Roman" w:eastAsiaTheme="minorEastAsia" w:hAnsi="Times New Roman" w:cs="Times New Roman"/>
          <w:bCs/>
          <w:color w:val="000000" w:themeColor="text1"/>
          <w:sz w:val="24"/>
          <w:szCs w:val="24"/>
        </w:rPr>
        <w:t>by</w:t>
      </w:r>
      <w:proofErr w:type="gramEnd"/>
    </w:p>
    <w:p w14:paraId="6C2E487A"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                                                     </w:t>
      </w:r>
      <m:oMath>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κ</m:t>
            </m:r>
          </m:e>
          <m:sub>
            <m:r>
              <m:rPr>
                <m:sty m:val="p"/>
              </m:rPr>
              <w:rPr>
                <w:rFonts w:ascii="Cambria Math" w:eastAsiaTheme="minorEastAsia" w:hAnsi="Cambria Math" w:cs="Times New Roman"/>
                <w:color w:val="000000" w:themeColor="text1"/>
                <w:sz w:val="24"/>
                <w:szCs w:val="24"/>
              </w:rPr>
              <m:t>r</m:t>
            </m:r>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s</m:t>
                </m:r>
              </m:e>
              <m:sub>
                <m:r>
                  <m:rPr>
                    <m:sty m:val="p"/>
                  </m:rPr>
                  <w:rPr>
                    <w:rFonts w:ascii="Cambria Math" w:eastAsiaTheme="minorEastAsia" w:hAnsi="Cambria Math" w:cs="Times New Roman"/>
                    <w:color w:val="000000" w:themeColor="text1"/>
                    <w:sz w:val="24"/>
                    <w:szCs w:val="24"/>
                  </w:rPr>
                  <m:t>w</m:t>
                </m:r>
              </m:sub>
            </m:sSub>
          </m:sub>
        </m:sSub>
        <m:r>
          <m:rPr>
            <m:sty m:val="p"/>
          </m:rP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bCs/>
                <w:color w:val="000000" w:themeColor="text1"/>
                <w:sz w:val="24"/>
                <w:szCs w:val="24"/>
              </w:rPr>
            </m:ctrlPr>
          </m:sSupPr>
          <m:e>
            <m:d>
              <m:dPr>
                <m:ctrlPr>
                  <w:rPr>
                    <w:rFonts w:ascii="Cambria Math" w:eastAsiaTheme="minorEastAsia" w:hAnsi="Cambria Math" w:cs="Times New Roman"/>
                    <w:bCs/>
                    <w:color w:val="000000" w:themeColor="text1"/>
                    <w:sz w:val="24"/>
                    <w:szCs w:val="24"/>
                  </w:rPr>
                </m:ctrlPr>
              </m:dPr>
              <m:e>
                <m:acc>
                  <m:accPr>
                    <m:chr m:val="̅"/>
                    <m:ctrlPr>
                      <w:rPr>
                        <w:rFonts w:ascii="Cambria Math" w:eastAsiaTheme="minorEastAsia" w:hAnsi="Cambria Math" w:cs="Times New Roman"/>
                        <w:bCs/>
                        <w:color w:val="000000" w:themeColor="text1"/>
                        <w:sz w:val="24"/>
                        <w:szCs w:val="24"/>
                      </w:rPr>
                    </m:ctrlPr>
                  </m:accPr>
                  <m:e>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s</m:t>
                        </m:r>
                      </m:e>
                      <m:sub>
                        <m:r>
                          <m:rPr>
                            <m:sty m:val="p"/>
                          </m:rPr>
                          <w:rPr>
                            <w:rFonts w:ascii="Cambria Math" w:eastAsiaTheme="minorEastAsia" w:hAnsi="Cambria Math" w:cs="Times New Roman"/>
                            <w:color w:val="000000" w:themeColor="text1"/>
                            <w:sz w:val="24"/>
                            <w:szCs w:val="24"/>
                          </w:rPr>
                          <m:t>w</m:t>
                        </m:r>
                      </m:sub>
                    </m:sSub>
                  </m:e>
                </m:acc>
              </m:e>
            </m:d>
          </m:e>
          <m:sup>
            <m:d>
              <m:dPr>
                <m:ctrlPr>
                  <w:rPr>
                    <w:rFonts w:ascii="Cambria Math" w:eastAsiaTheme="minorEastAsia" w:hAnsi="Cambria Math" w:cs="Times New Roman"/>
                    <w:bCs/>
                    <w:color w:val="000000" w:themeColor="text1"/>
                    <w:sz w:val="24"/>
                    <w:szCs w:val="24"/>
                  </w:rPr>
                </m:ctrlPr>
              </m:dPr>
              <m:e>
                <m:r>
                  <m:rPr>
                    <m:sty m:val="p"/>
                  </m:rPr>
                  <w:rPr>
                    <w:rFonts w:ascii="Cambria Math" w:eastAsiaTheme="minorEastAsia" w:hAnsi="Cambria Math" w:cs="Times New Roman"/>
                    <w:color w:val="000000" w:themeColor="text1"/>
                    <w:sz w:val="24"/>
                    <w:szCs w:val="24"/>
                  </w:rPr>
                  <m:t>3+</m:t>
                </m:r>
                <m:f>
                  <m:fPr>
                    <m:type m:val="lin"/>
                    <m:ctrlPr>
                      <w:rPr>
                        <w:rFonts w:ascii="Cambria Math" w:eastAsiaTheme="minorEastAsia" w:hAnsi="Cambria Math" w:cs="Times New Roman"/>
                        <w:bCs/>
                        <w:color w:val="000000" w:themeColor="text1"/>
                        <w:sz w:val="24"/>
                        <w:szCs w:val="24"/>
                      </w:rPr>
                    </m:ctrlPr>
                  </m:fPr>
                  <m:num>
                    <m:r>
                      <m:rPr>
                        <m:sty m:val="p"/>
                      </m:rPr>
                      <w:rPr>
                        <w:rFonts w:ascii="Cambria Math" w:eastAsiaTheme="minorEastAsia" w:hAnsi="Cambria Math" w:cs="Times New Roman"/>
                        <w:color w:val="000000" w:themeColor="text1"/>
                        <w:sz w:val="24"/>
                        <w:szCs w:val="24"/>
                      </w:rPr>
                      <m:t>2</m:t>
                    </m:r>
                  </m:num>
                  <m:den>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λ</m:t>
                        </m:r>
                      </m:e>
                      <m:sub>
                        <m:r>
                          <m:rPr>
                            <m:sty m:val="p"/>
                          </m:rPr>
                          <w:rPr>
                            <w:rFonts w:ascii="Cambria Math" w:eastAsiaTheme="minorEastAsia" w:hAnsi="Cambria Math" w:cs="Times New Roman"/>
                            <w:color w:val="000000" w:themeColor="text1"/>
                            <w:sz w:val="24"/>
                            <w:szCs w:val="24"/>
                          </w:rPr>
                          <m:t>p</m:t>
                        </m:r>
                      </m:sub>
                    </m:sSub>
                  </m:den>
                </m:f>
              </m:e>
            </m:d>
          </m:sup>
        </m:sSup>
      </m:oMath>
      <w:r w:rsidRPr="00EF5FDF">
        <w:rPr>
          <w:rFonts w:ascii="Times New Roman" w:eastAsiaTheme="minorEastAsia" w:hAnsi="Times New Roman" w:cs="Times New Roman"/>
          <w:bCs/>
          <w:color w:val="000000" w:themeColor="text1"/>
          <w:sz w:val="24"/>
          <w:szCs w:val="24"/>
        </w:rPr>
        <w:t xml:space="preserve">                                                      (4)</w:t>
      </w:r>
    </w:p>
    <w:p w14:paraId="469F6E20"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p>
    <w:p w14:paraId="6D509A90"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                                           </w:t>
      </w:r>
      <m:oMath>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κ</m:t>
            </m:r>
          </m:e>
          <m:sub>
            <m:r>
              <m:rPr>
                <m:sty m:val="p"/>
              </m:rPr>
              <w:rPr>
                <w:rFonts w:ascii="Cambria Math" w:eastAsiaTheme="minorEastAsia" w:hAnsi="Cambria Math" w:cs="Times New Roman"/>
                <w:color w:val="000000" w:themeColor="text1"/>
                <w:sz w:val="24"/>
                <w:szCs w:val="24"/>
              </w:rPr>
              <m:t>r</m:t>
            </m:r>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s</m:t>
                </m:r>
              </m:e>
              <m:sub>
                <m:r>
                  <m:rPr>
                    <m:sty m:val="p"/>
                  </m:rPr>
                  <w:rPr>
                    <w:rFonts w:ascii="Cambria Math" w:eastAsiaTheme="minorEastAsia" w:hAnsi="Cambria Math" w:cs="Times New Roman"/>
                    <w:color w:val="000000" w:themeColor="text1"/>
                    <w:sz w:val="24"/>
                    <w:szCs w:val="24"/>
                  </w:rPr>
                  <m:t>n</m:t>
                </m:r>
              </m:sub>
            </m:sSub>
          </m:sub>
        </m:sSub>
        <m:r>
          <m:rPr>
            <m:sty m:val="p"/>
          </m:rP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bCs/>
                <w:color w:val="000000" w:themeColor="text1"/>
                <w:sz w:val="24"/>
                <w:szCs w:val="24"/>
              </w:rPr>
            </m:ctrlPr>
          </m:sSupPr>
          <m:e>
            <m:acc>
              <m:accPr>
                <m:chr m:val="̅"/>
                <m:ctrlPr>
                  <w:rPr>
                    <w:rFonts w:ascii="Cambria Math" w:eastAsiaTheme="minorEastAsia" w:hAnsi="Cambria Math" w:cs="Times New Roman"/>
                    <w:bCs/>
                    <w:color w:val="000000" w:themeColor="text1"/>
                    <w:sz w:val="24"/>
                    <w:szCs w:val="24"/>
                  </w:rPr>
                </m:ctrlPr>
              </m:accPr>
              <m:e>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s</m:t>
                    </m:r>
                  </m:e>
                  <m:sub>
                    <m:r>
                      <m:rPr>
                        <m:sty m:val="p"/>
                      </m:rPr>
                      <w:rPr>
                        <w:rFonts w:ascii="Cambria Math" w:eastAsiaTheme="minorEastAsia" w:hAnsi="Cambria Math" w:cs="Times New Roman"/>
                        <w:color w:val="000000" w:themeColor="text1"/>
                        <w:sz w:val="24"/>
                        <w:szCs w:val="24"/>
                      </w:rPr>
                      <m:t>n</m:t>
                    </m:r>
                  </m:sub>
                </m:sSub>
              </m:e>
            </m:acc>
          </m:e>
          <m:sup>
            <m:r>
              <m:rPr>
                <m:sty m:val="p"/>
              </m:rPr>
              <w:rPr>
                <w:rFonts w:ascii="Cambria Math" w:eastAsiaTheme="minorEastAsia" w:hAnsi="Cambria Math" w:cs="Times New Roman"/>
                <w:color w:val="000000" w:themeColor="text1"/>
                <w:sz w:val="24"/>
                <w:szCs w:val="24"/>
              </w:rPr>
              <m:t>2</m:t>
            </m:r>
          </m:sup>
        </m:sSup>
        <m:r>
          <m:rPr>
            <m:sty m:val="p"/>
          </m:rP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bCs/>
                <w:color w:val="000000" w:themeColor="text1"/>
                <w:sz w:val="24"/>
                <w:szCs w:val="24"/>
              </w:rPr>
            </m:ctrlPr>
          </m:sSupPr>
          <m:e>
            <m:r>
              <m:rPr>
                <m:sty m:val="p"/>
              </m:rPr>
              <w:rPr>
                <w:rFonts w:ascii="Cambria Math" w:eastAsiaTheme="minorEastAsia" w:hAnsi="Cambria Math" w:cs="Times New Roman"/>
                <w:color w:val="000000" w:themeColor="text1"/>
                <w:sz w:val="24"/>
                <w:szCs w:val="24"/>
              </w:rPr>
              <m:t>1-(1-</m:t>
            </m:r>
            <m:acc>
              <m:accPr>
                <m:chr m:val="̅"/>
                <m:ctrlPr>
                  <w:rPr>
                    <w:rFonts w:ascii="Cambria Math" w:eastAsiaTheme="minorEastAsia" w:hAnsi="Cambria Math" w:cs="Times New Roman"/>
                    <w:bCs/>
                    <w:color w:val="000000" w:themeColor="text1"/>
                    <w:sz w:val="24"/>
                    <w:szCs w:val="24"/>
                  </w:rPr>
                </m:ctrlPr>
              </m:accPr>
              <m:e>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s</m:t>
                    </m:r>
                  </m:e>
                  <m:sub>
                    <m:r>
                      <m:rPr>
                        <m:sty m:val="p"/>
                      </m:rPr>
                      <w:rPr>
                        <w:rFonts w:ascii="Cambria Math" w:eastAsiaTheme="minorEastAsia" w:hAnsi="Cambria Math" w:cs="Times New Roman"/>
                        <w:color w:val="000000" w:themeColor="text1"/>
                        <w:sz w:val="24"/>
                        <w:szCs w:val="24"/>
                      </w:rPr>
                      <m:t>n</m:t>
                    </m:r>
                  </m:sub>
                </m:sSub>
              </m:e>
            </m:acc>
            <m:r>
              <m:rPr>
                <m:sty m:val="p"/>
              </m:rPr>
              <w:rPr>
                <w:rFonts w:ascii="Cambria Math" w:eastAsiaTheme="minorEastAsia" w:hAnsi="Cambria Math" w:cs="Times New Roman"/>
                <w:color w:val="000000" w:themeColor="text1"/>
                <w:sz w:val="24"/>
                <w:szCs w:val="24"/>
              </w:rPr>
              <m:t>)</m:t>
            </m:r>
          </m:e>
          <m:sup>
            <m:r>
              <m:rPr>
                <m:sty m:val="p"/>
              </m:rPr>
              <w:rPr>
                <w:rFonts w:ascii="Cambria Math" w:eastAsiaTheme="minorEastAsia" w:hAnsi="Cambria Math" w:cs="Times New Roman"/>
                <w:color w:val="000000" w:themeColor="text1"/>
                <w:sz w:val="24"/>
                <w:szCs w:val="24"/>
              </w:rPr>
              <m:t>(1+</m:t>
            </m:r>
            <m:f>
              <m:fPr>
                <m:type m:val="lin"/>
                <m:ctrlPr>
                  <w:rPr>
                    <w:rFonts w:ascii="Cambria Math" w:eastAsiaTheme="minorEastAsia" w:hAnsi="Cambria Math" w:cs="Times New Roman"/>
                    <w:bCs/>
                    <w:color w:val="000000" w:themeColor="text1"/>
                    <w:sz w:val="24"/>
                    <w:szCs w:val="24"/>
                  </w:rPr>
                </m:ctrlPr>
              </m:fPr>
              <m:num>
                <m:r>
                  <m:rPr>
                    <m:sty m:val="p"/>
                  </m:rPr>
                  <w:rPr>
                    <w:rFonts w:ascii="Cambria Math" w:eastAsiaTheme="minorEastAsia" w:hAnsi="Cambria Math" w:cs="Times New Roman"/>
                    <w:color w:val="000000" w:themeColor="text1"/>
                    <w:sz w:val="24"/>
                    <w:szCs w:val="24"/>
                  </w:rPr>
                  <m:t>2</m:t>
                </m:r>
              </m:num>
              <m:den>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λ</m:t>
                    </m:r>
                  </m:e>
                  <m:sub>
                    <m:r>
                      <m:rPr>
                        <m:sty m:val="p"/>
                      </m:rPr>
                      <w:rPr>
                        <w:rFonts w:ascii="Cambria Math" w:eastAsiaTheme="minorEastAsia" w:hAnsi="Cambria Math" w:cs="Times New Roman"/>
                        <w:color w:val="000000" w:themeColor="text1"/>
                        <w:sz w:val="24"/>
                        <w:szCs w:val="24"/>
                      </w:rPr>
                      <m:t>p</m:t>
                    </m:r>
                  </m:sub>
                </m:sSub>
              </m:den>
            </m:f>
            <m:r>
              <m:rPr>
                <m:sty m:val="p"/>
              </m:rPr>
              <w:rPr>
                <w:rFonts w:ascii="Cambria Math" w:eastAsiaTheme="minorEastAsia" w:hAnsi="Cambria Math" w:cs="Times New Roman"/>
                <w:color w:val="000000" w:themeColor="text1"/>
                <w:sz w:val="24"/>
                <w:szCs w:val="24"/>
              </w:rPr>
              <m:t>)</m:t>
            </m:r>
          </m:sup>
        </m:sSup>
        <m:r>
          <m:rPr>
            <m:sty m:val="p"/>
          </m:rPr>
          <w:rPr>
            <w:rFonts w:ascii="Cambria Math" w:eastAsiaTheme="minorEastAsia" w:hAnsi="Cambria Math" w:cs="Times New Roman"/>
            <w:color w:val="000000" w:themeColor="text1"/>
            <w:sz w:val="24"/>
            <w:szCs w:val="24"/>
          </w:rPr>
          <m:t>)</m:t>
        </m:r>
      </m:oMath>
      <w:r w:rsidRPr="00EF5FDF">
        <w:rPr>
          <w:rFonts w:ascii="Times New Roman" w:eastAsiaTheme="minorEastAsia" w:hAnsi="Times New Roman" w:cs="Times New Roman"/>
          <w:bCs/>
          <w:color w:val="000000" w:themeColor="text1"/>
          <w:sz w:val="24"/>
          <w:szCs w:val="24"/>
        </w:rPr>
        <w:t xml:space="preserve">                                           (5)</w:t>
      </w:r>
    </w:p>
    <w:p w14:paraId="48467774" w14:textId="77777777" w:rsidR="006535C7" w:rsidRPr="00EF5FDF" w:rsidRDefault="006535C7" w:rsidP="006535C7">
      <w:pPr>
        <w:pStyle w:val="PlainText"/>
        <w:spacing w:line="360" w:lineRule="auto"/>
        <w:ind w:left="630"/>
        <w:rPr>
          <w:rFonts w:ascii="Times New Roman" w:eastAsiaTheme="minorEastAsia" w:hAnsi="Times New Roman" w:cs="Times New Roman"/>
          <w:bCs/>
          <w:color w:val="000000" w:themeColor="text1"/>
          <w:sz w:val="24"/>
          <w:szCs w:val="24"/>
        </w:rPr>
      </w:pPr>
    </w:p>
    <w:p w14:paraId="526181C5" w14:textId="77777777" w:rsidR="006535C7" w:rsidRPr="00EF5FDF" w:rsidRDefault="006535C7" w:rsidP="006535C7">
      <w:pPr>
        <w:pStyle w:val="PlainText"/>
        <w:spacing w:line="360" w:lineRule="auto"/>
        <w:ind w:firstLine="360"/>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The Darcy’s Law interface combines Darcy’s law with the continuity equation:</w:t>
      </w:r>
    </w:p>
    <w:p w14:paraId="01BC3A3D" w14:textId="77777777" w:rsidR="006535C7" w:rsidRPr="00EF5FDF" w:rsidRDefault="006535C7" w:rsidP="006535C7">
      <w:pPr>
        <w:pStyle w:val="PlainText"/>
        <w:spacing w:line="360" w:lineRule="auto"/>
        <w:ind w:left="630"/>
        <w:rPr>
          <w:rFonts w:ascii="Times New Roman" w:eastAsiaTheme="minorEastAsia" w:hAnsi="Times New Roman" w:cs="Times New Roman"/>
          <w:bCs/>
          <w:color w:val="000000" w:themeColor="text1"/>
          <w:sz w:val="24"/>
          <w:szCs w:val="24"/>
        </w:rPr>
      </w:pPr>
    </w:p>
    <w:p w14:paraId="2D12D734"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                                               </w:t>
      </w:r>
      <m:oMath>
        <m:f>
          <m:fPr>
            <m:ctrlPr>
              <w:rPr>
                <w:rFonts w:ascii="Cambria Math" w:eastAsiaTheme="minorEastAsia" w:hAnsi="Cambria Math" w:cs="Times New Roman"/>
                <w:bCs/>
                <w:color w:val="000000" w:themeColor="text1"/>
                <w:sz w:val="24"/>
                <w:szCs w:val="24"/>
              </w:rPr>
            </m:ctrlPr>
          </m:fPr>
          <m:num>
            <m:r>
              <m:rPr>
                <m:sty m:val="p"/>
              </m:rPr>
              <w:rPr>
                <w:rFonts w:ascii="Cambria Math" w:eastAsiaTheme="minorEastAsia" w:hAnsi="Cambria Math" w:cs="Times New Roman"/>
                <w:color w:val="000000" w:themeColor="text1"/>
                <w:sz w:val="24"/>
                <w:szCs w:val="24"/>
              </w:rPr>
              <m:t>∂</m:t>
            </m:r>
          </m:num>
          <m:den>
            <m:r>
              <m:rPr>
                <m:sty m:val="p"/>
              </m:rPr>
              <w:rPr>
                <w:rFonts w:ascii="Cambria Math" w:eastAsiaTheme="minorEastAsia" w:hAnsi="Cambria Math" w:cs="Times New Roman"/>
                <w:color w:val="000000" w:themeColor="text1"/>
                <w:sz w:val="24"/>
                <w:szCs w:val="24"/>
              </w:rPr>
              <m:t>∂t</m:t>
            </m:r>
          </m:den>
        </m:f>
        <m:d>
          <m:dPr>
            <m:ctrlPr>
              <w:rPr>
                <w:rFonts w:ascii="Cambria Math" w:eastAsiaTheme="minorEastAsia" w:hAnsi="Cambria Math" w:cs="Times New Roman"/>
                <w:bCs/>
                <w:color w:val="000000" w:themeColor="text1"/>
                <w:sz w:val="24"/>
                <w:szCs w:val="24"/>
              </w:rPr>
            </m:ctrlPr>
          </m:dPr>
          <m:e>
            <m:r>
              <m:rPr>
                <m:sty m:val="p"/>
              </m:rPr>
              <w:rPr>
                <w:rFonts w:ascii="Cambria Math" w:eastAsiaTheme="minorEastAsia" w:hAnsi="Cambria Math" w:cs="Times New Roman"/>
                <w:color w:val="000000" w:themeColor="text1"/>
                <w:sz w:val="24"/>
                <w:szCs w:val="24"/>
              </w:rPr>
              <m:t>ρ</m:t>
            </m:r>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ε</m:t>
                </m:r>
              </m:e>
              <m:sub>
                <m:r>
                  <m:rPr>
                    <m:sty m:val="p"/>
                  </m:rPr>
                  <w:rPr>
                    <w:rFonts w:ascii="Cambria Math" w:eastAsiaTheme="minorEastAsia" w:hAnsi="Cambria Math" w:cs="Times New Roman"/>
                    <w:color w:val="000000" w:themeColor="text1"/>
                    <w:sz w:val="24"/>
                    <w:szCs w:val="24"/>
                  </w:rPr>
                  <m:t>p</m:t>
                </m:r>
              </m:sub>
            </m:sSub>
          </m:e>
        </m:d>
        <m:r>
          <m:rPr>
            <m:sty m:val="p"/>
          </m:rPr>
          <w:rPr>
            <w:rFonts w:ascii="Cambria Math" w:eastAsiaTheme="minorEastAsia" w:hAnsi="Cambria Math" w:cs="Times New Roman"/>
            <w:color w:val="000000" w:themeColor="text1"/>
            <w:sz w:val="24"/>
            <w:szCs w:val="24"/>
          </w:rPr>
          <m:t>+∇.ρ</m:t>
        </m:r>
        <m:d>
          <m:dPr>
            <m:begChr m:val="["/>
            <m:endChr m:val="]"/>
            <m:ctrlPr>
              <w:rPr>
                <w:rFonts w:ascii="Cambria Math" w:eastAsiaTheme="minorEastAsia" w:hAnsi="Cambria Math" w:cs="Times New Roman"/>
                <w:bCs/>
                <w:color w:val="000000" w:themeColor="text1"/>
                <w:sz w:val="24"/>
                <w:szCs w:val="24"/>
              </w:rPr>
            </m:ctrlPr>
          </m:dPr>
          <m:e>
            <m:r>
              <m:rPr>
                <m:sty m:val="p"/>
              </m:rP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bCs/>
                    <w:color w:val="000000" w:themeColor="text1"/>
                    <w:sz w:val="24"/>
                    <w:szCs w:val="24"/>
                  </w:rPr>
                </m:ctrlPr>
              </m:fPr>
              <m:num>
                <m:r>
                  <m:rPr>
                    <m:sty m:val="p"/>
                  </m:rPr>
                  <w:rPr>
                    <w:rFonts w:ascii="Cambria Math" w:eastAsiaTheme="minorEastAsia" w:hAnsi="Cambria Math" w:cs="Times New Roman"/>
                    <w:color w:val="000000" w:themeColor="text1"/>
                    <w:sz w:val="24"/>
                    <w:szCs w:val="24"/>
                  </w:rPr>
                  <m:t>κ</m:t>
                </m:r>
              </m:num>
              <m:den>
                <m:r>
                  <m:rPr>
                    <m:sty m:val="p"/>
                  </m:rPr>
                  <w:rPr>
                    <w:rFonts w:ascii="Cambria Math" w:eastAsiaTheme="minorEastAsia" w:hAnsi="Cambria Math" w:cs="Times New Roman"/>
                    <w:color w:val="000000" w:themeColor="text1"/>
                    <w:sz w:val="24"/>
                    <w:szCs w:val="24"/>
                  </w:rPr>
                  <m:t>μ</m:t>
                </m:r>
              </m:den>
            </m:f>
            <m:d>
              <m:dPr>
                <m:ctrlPr>
                  <w:rPr>
                    <w:rFonts w:ascii="Cambria Math" w:eastAsiaTheme="minorEastAsia" w:hAnsi="Cambria Math" w:cs="Times New Roman"/>
                    <w:bCs/>
                    <w:color w:val="000000" w:themeColor="text1"/>
                    <w:sz w:val="24"/>
                    <w:szCs w:val="24"/>
                  </w:rPr>
                </m:ctrlPr>
              </m:dPr>
              <m:e>
                <m:r>
                  <m:rPr>
                    <m:sty m:val="p"/>
                  </m:rPr>
                  <w:rPr>
                    <w:rFonts w:ascii="Cambria Math" w:eastAsiaTheme="minorEastAsia" w:hAnsi="Cambria Math" w:cs="Times New Roman"/>
                    <w:color w:val="000000" w:themeColor="text1"/>
                    <w:sz w:val="24"/>
                    <w:szCs w:val="24"/>
                  </w:rPr>
                  <m:t>∇p</m:t>
                </m:r>
              </m:e>
            </m:d>
          </m:e>
        </m:d>
        <m:r>
          <m:rPr>
            <m:sty m:val="p"/>
          </m:rPr>
          <w:rPr>
            <w:rFonts w:ascii="Cambria Math" w:eastAsiaTheme="minorEastAsia" w:hAnsi="Cambria Math" w:cs="Times New Roman"/>
            <w:color w:val="000000" w:themeColor="text1"/>
            <w:sz w:val="24"/>
            <w:szCs w:val="24"/>
          </w:rPr>
          <m:t>=0</m:t>
        </m:r>
      </m:oMath>
      <w:r w:rsidRPr="00EF5FDF">
        <w:rPr>
          <w:rFonts w:ascii="Times New Roman" w:eastAsiaTheme="minorEastAsia" w:hAnsi="Times New Roman" w:cs="Times New Roman"/>
          <w:bCs/>
          <w:color w:val="000000" w:themeColor="text1"/>
          <w:sz w:val="24"/>
          <w:szCs w:val="24"/>
        </w:rPr>
        <w:t xml:space="preserve">                                            (6)</w:t>
      </w:r>
    </w:p>
    <w:p w14:paraId="46D6C3B4" w14:textId="77777777" w:rsidR="006535C7" w:rsidRPr="00EF5FDF" w:rsidRDefault="006535C7" w:rsidP="006535C7">
      <w:pPr>
        <w:pStyle w:val="PlainText"/>
        <w:spacing w:line="360" w:lineRule="auto"/>
        <w:jc w:val="both"/>
        <w:rPr>
          <w:rFonts w:ascii="Times New Roman" w:eastAsiaTheme="minorEastAsia" w:hAnsi="Times New Roman" w:cs="Times New Roman"/>
          <w:bCs/>
          <w:color w:val="000000" w:themeColor="text1"/>
          <w:sz w:val="24"/>
          <w:szCs w:val="24"/>
        </w:rPr>
      </w:pPr>
    </w:p>
    <w:p w14:paraId="381EAAC1" w14:textId="77777777" w:rsidR="006535C7" w:rsidRPr="00EF5FDF" w:rsidRDefault="006535C7" w:rsidP="006535C7">
      <w:pPr>
        <w:pStyle w:val="PlainText"/>
        <w:spacing w:line="360" w:lineRule="auto"/>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where density ρ and dynamic viscosity μ are average values of the two wetting and nonwetting fluids.</w:t>
      </w:r>
    </w:p>
    <w:p w14:paraId="0B898A34" w14:textId="56892CF9" w:rsidR="006535C7" w:rsidRPr="00EF5FDF" w:rsidRDefault="006535C7" w:rsidP="006535C7">
      <w:pPr>
        <w:pStyle w:val="PlainText"/>
        <w:spacing w:line="360" w:lineRule="auto"/>
        <w:ind w:firstLine="360"/>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The effect of capillary forces on the ferrofluid is simulated and shown in</w:t>
      </w:r>
      <w:r w:rsidR="00F91BCF" w:rsidRPr="00EF5FDF">
        <w:rPr>
          <w:rFonts w:ascii="Times New Roman" w:eastAsiaTheme="minorEastAsia" w:hAnsi="Times New Roman" w:cs="Times New Roman"/>
          <w:bCs/>
          <w:color w:val="000000" w:themeColor="text1"/>
          <w:sz w:val="24"/>
          <w:szCs w:val="24"/>
        </w:rPr>
        <w:t xml:space="preserve"> </w:t>
      </w:r>
      <w:r w:rsidR="00F91BCF" w:rsidRPr="00EF5FDF">
        <w:rPr>
          <w:rFonts w:ascii="Times New Roman" w:eastAsiaTheme="minorEastAsia" w:hAnsi="Times New Roman" w:cs="Times New Roman"/>
          <w:bCs/>
          <w:color w:val="000000" w:themeColor="text1"/>
          <w:sz w:val="24"/>
          <w:szCs w:val="24"/>
        </w:rPr>
        <w:fldChar w:fldCharType="begin"/>
      </w:r>
      <w:r w:rsidR="00F91BCF" w:rsidRPr="00EF5FDF">
        <w:rPr>
          <w:rFonts w:ascii="Times New Roman" w:eastAsiaTheme="minorEastAsia" w:hAnsi="Times New Roman" w:cs="Times New Roman"/>
          <w:bCs/>
          <w:color w:val="000000" w:themeColor="text1"/>
          <w:sz w:val="24"/>
          <w:szCs w:val="24"/>
        </w:rPr>
        <w:instrText xml:space="preserve"> REF _Ref163130345 \h </w:instrText>
      </w:r>
      <w:r w:rsidR="00EF5FDF">
        <w:rPr>
          <w:rFonts w:ascii="Times New Roman" w:eastAsiaTheme="minorEastAsia" w:hAnsi="Times New Roman" w:cs="Times New Roman"/>
          <w:bCs/>
          <w:color w:val="000000" w:themeColor="text1"/>
          <w:sz w:val="24"/>
          <w:szCs w:val="24"/>
        </w:rPr>
        <w:instrText xml:space="preserve"> \* MERGEFORMAT </w:instrText>
      </w:r>
      <w:r w:rsidR="00F91BCF" w:rsidRPr="00EF5FDF">
        <w:rPr>
          <w:rFonts w:ascii="Times New Roman" w:eastAsiaTheme="minorEastAsia" w:hAnsi="Times New Roman" w:cs="Times New Roman"/>
          <w:bCs/>
          <w:color w:val="000000" w:themeColor="text1"/>
          <w:sz w:val="24"/>
          <w:szCs w:val="24"/>
        </w:rPr>
      </w:r>
      <w:r w:rsidR="00F91BCF" w:rsidRPr="00EF5FDF">
        <w:rPr>
          <w:rFonts w:ascii="Times New Roman" w:eastAsiaTheme="minorEastAsia" w:hAnsi="Times New Roman" w:cs="Times New Roman"/>
          <w:b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38</w:t>
      </w:r>
      <w:r w:rsidR="00F91BCF" w:rsidRPr="00EF5FDF">
        <w:rPr>
          <w:rFonts w:ascii="Times New Roman" w:eastAsiaTheme="minorEastAsia" w:hAnsi="Times New Roman" w:cs="Times New Roman"/>
          <w:bCs/>
          <w:color w:val="000000" w:themeColor="text1"/>
          <w:sz w:val="24"/>
          <w:szCs w:val="24"/>
        </w:rPr>
        <w:fldChar w:fldCharType="end"/>
      </w:r>
      <w:r w:rsidRPr="00EF5FDF">
        <w:rPr>
          <w:rFonts w:ascii="Times New Roman" w:eastAsiaTheme="minorEastAsia" w:hAnsi="Times New Roman" w:cs="Times New Roman"/>
          <w:bCs/>
          <w:color w:val="000000" w:themeColor="text1"/>
          <w:sz w:val="24"/>
          <w:szCs w:val="24"/>
        </w:rPr>
        <w:t xml:space="preserve">. For the current simulation, a porous media with 5mm diameter and 6mm height is used. It is observed that the given porous media is filled with ferrofluid within 6s. </w:t>
      </w:r>
    </w:p>
    <w:p w14:paraId="3687A96F" w14:textId="69A50CB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noProof/>
          <w:color w:val="000000" w:themeColor="text1"/>
          <w:sz w:val="24"/>
          <w:szCs w:val="24"/>
        </w:rPr>
        <w:lastRenderedPageBreak/>
        <w:drawing>
          <wp:inline distT="0" distB="0" distL="0" distR="0" wp14:anchorId="687197E1" wp14:editId="490BED8D">
            <wp:extent cx="5762625" cy="1962150"/>
            <wp:effectExtent l="0" t="0" r="9525" b="0"/>
            <wp:docPr id="1961741442" name="Picture 196174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l="3386" r="2827" b="11093"/>
                    <a:stretch>
                      <a:fillRect/>
                    </a:stretch>
                  </pic:blipFill>
                  <pic:spPr bwMode="auto">
                    <a:xfrm>
                      <a:off x="0" y="0"/>
                      <a:ext cx="5762625" cy="1962150"/>
                    </a:xfrm>
                    <a:prstGeom prst="rect">
                      <a:avLst/>
                    </a:prstGeom>
                    <a:noFill/>
                    <a:ln>
                      <a:noFill/>
                    </a:ln>
                  </pic:spPr>
                </pic:pic>
              </a:graphicData>
            </a:graphic>
          </wp:inline>
        </w:drawing>
      </w:r>
    </w:p>
    <w:p w14:paraId="0D7BD82D" w14:textId="1E2CB710" w:rsidR="006535C7" w:rsidRPr="00EF5FDF" w:rsidRDefault="006535C7" w:rsidP="006535C7">
      <w:pPr>
        <w:pStyle w:val="Caption"/>
        <w:jc w:val="center"/>
        <w:rPr>
          <w:rFonts w:ascii="Times New Roman" w:hAnsi="Times New Roman" w:cs="Times New Roman"/>
          <w:bCs/>
          <w:i w:val="0"/>
          <w:iCs w:val="0"/>
          <w:color w:val="000000" w:themeColor="text1"/>
          <w:sz w:val="24"/>
          <w:szCs w:val="24"/>
        </w:rPr>
      </w:pPr>
      <w:bookmarkStart w:id="99" w:name="_Ref163130345"/>
      <w:bookmarkStart w:id="100" w:name="_Ref159495365"/>
      <w:bookmarkStart w:id="101" w:name="_Toc171689145"/>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38</w:t>
      </w:r>
      <w:r w:rsidRPr="00EF5FDF">
        <w:rPr>
          <w:rFonts w:ascii="Times New Roman" w:hAnsi="Times New Roman" w:cs="Times New Roman"/>
          <w:i w:val="0"/>
          <w:iCs w:val="0"/>
          <w:color w:val="000000" w:themeColor="text1"/>
          <w:sz w:val="24"/>
          <w:szCs w:val="24"/>
        </w:rPr>
        <w:fldChar w:fldCharType="end"/>
      </w:r>
      <w:bookmarkEnd w:id="99"/>
      <w:r w:rsidRPr="00EF5FDF">
        <w:rPr>
          <w:rFonts w:ascii="Times New Roman" w:hAnsi="Times New Roman" w:cs="Times New Roman"/>
          <w:i w:val="0"/>
          <w:iCs w:val="0"/>
          <w:color w:val="000000" w:themeColor="text1"/>
          <w:sz w:val="24"/>
          <w:szCs w:val="24"/>
        </w:rPr>
        <w:t>. Ferrofluid saturation in porous media</w:t>
      </w:r>
      <w:bookmarkEnd w:id="100"/>
      <w:bookmarkEnd w:id="101"/>
    </w:p>
    <w:p w14:paraId="6320E972" w14:textId="77777777" w:rsidR="006535C7" w:rsidRPr="00EF5FDF" w:rsidRDefault="006535C7" w:rsidP="006535C7">
      <w:pPr>
        <w:pStyle w:val="PlainText"/>
        <w:spacing w:line="360" w:lineRule="auto"/>
        <w:jc w:val="both"/>
        <w:rPr>
          <w:rFonts w:ascii="Times New Roman" w:eastAsiaTheme="minorEastAsia" w:hAnsi="Times New Roman" w:cs="Times New Roman"/>
          <w:bCs/>
          <w:color w:val="000000" w:themeColor="text1"/>
          <w:sz w:val="24"/>
          <w:szCs w:val="24"/>
        </w:rPr>
      </w:pPr>
    </w:p>
    <w:p w14:paraId="00A8B5FA" w14:textId="2B94C373" w:rsidR="006535C7" w:rsidRPr="00EF5FDF" w:rsidRDefault="006535C7" w:rsidP="006535C7">
      <w:pPr>
        <w:pStyle w:val="PlainText"/>
        <w:spacing w:line="360" w:lineRule="auto"/>
        <w:ind w:firstLine="360"/>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The amount of ferrofluid absorbed by the porous media over time from the simulation is compared with the analytical solution. The fluid saturation in the porous media is analytically calculated using the Lucas-Washburn equation</w:t>
      </w:r>
      <w:r w:rsidR="00A167DD" w:rsidRPr="00EF5FDF">
        <w:rPr>
          <w:rFonts w:ascii="Times New Roman" w:eastAsiaTheme="minorEastAsia" w:hAnsi="Times New Roman" w:cs="Times New Roman"/>
          <w:bCs/>
          <w:color w:val="000000" w:themeColor="text1"/>
          <w:sz w:val="24"/>
          <w:szCs w:val="24"/>
        </w:rPr>
        <w:t xml:space="preserve"> in EQ (7) </w:t>
      </w:r>
      <w:r w:rsidRPr="00EF5FDF">
        <w:rPr>
          <w:rFonts w:ascii="Times New Roman" w:eastAsiaTheme="minorEastAsia" w:hAnsi="Times New Roman" w:cs="Times New Roman"/>
          <w:bCs/>
          <w:color w:val="000000" w:themeColor="text1"/>
          <w:sz w:val="24"/>
          <w:szCs w:val="24"/>
        </w:rPr>
        <w:t>shows the comparison of the results between the COMSOL simulation and analytical solution. The simulation result showed a good agreement with the analytical solution</w:t>
      </w:r>
      <w:r w:rsidR="00F91BCF" w:rsidRPr="00EF5FDF">
        <w:rPr>
          <w:rFonts w:ascii="Times New Roman" w:eastAsiaTheme="minorEastAsia" w:hAnsi="Times New Roman" w:cs="Times New Roman"/>
          <w:bCs/>
          <w:color w:val="000000" w:themeColor="text1"/>
          <w:sz w:val="24"/>
          <w:szCs w:val="24"/>
        </w:rPr>
        <w:t xml:space="preserve"> in </w:t>
      </w:r>
      <w:r w:rsidR="00F91BCF" w:rsidRPr="00EF5FDF">
        <w:rPr>
          <w:rFonts w:ascii="Times New Roman" w:eastAsiaTheme="minorEastAsia" w:hAnsi="Times New Roman" w:cs="Times New Roman"/>
          <w:bCs/>
          <w:color w:val="000000" w:themeColor="text1"/>
          <w:sz w:val="24"/>
          <w:szCs w:val="24"/>
        </w:rPr>
        <w:fldChar w:fldCharType="begin"/>
      </w:r>
      <w:r w:rsidR="00F91BCF" w:rsidRPr="00EF5FDF">
        <w:rPr>
          <w:rFonts w:ascii="Times New Roman" w:eastAsiaTheme="minorEastAsia" w:hAnsi="Times New Roman" w:cs="Times New Roman"/>
          <w:bCs/>
          <w:color w:val="000000" w:themeColor="text1"/>
          <w:sz w:val="24"/>
          <w:szCs w:val="24"/>
        </w:rPr>
        <w:instrText xml:space="preserve"> REF _Ref163204201 \h </w:instrText>
      </w:r>
      <w:r w:rsidR="00EF5FDF">
        <w:rPr>
          <w:rFonts w:ascii="Times New Roman" w:eastAsiaTheme="minorEastAsia" w:hAnsi="Times New Roman" w:cs="Times New Roman"/>
          <w:bCs/>
          <w:color w:val="000000" w:themeColor="text1"/>
          <w:sz w:val="24"/>
          <w:szCs w:val="24"/>
        </w:rPr>
        <w:instrText xml:space="preserve"> \* MERGEFORMAT </w:instrText>
      </w:r>
      <w:r w:rsidR="00F91BCF" w:rsidRPr="00EF5FDF">
        <w:rPr>
          <w:rFonts w:ascii="Times New Roman" w:eastAsiaTheme="minorEastAsia" w:hAnsi="Times New Roman" w:cs="Times New Roman"/>
          <w:bCs/>
          <w:color w:val="000000" w:themeColor="text1"/>
          <w:sz w:val="24"/>
          <w:szCs w:val="24"/>
        </w:rPr>
      </w:r>
      <w:r w:rsidR="00F91BCF" w:rsidRPr="00EF5FDF">
        <w:rPr>
          <w:rFonts w:ascii="Times New Roman" w:eastAsiaTheme="minorEastAsia" w:hAnsi="Times New Roman" w:cs="Times New Roman"/>
          <w:b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39</w:t>
      </w:r>
      <w:r w:rsidR="00F91BCF" w:rsidRPr="00EF5FDF">
        <w:rPr>
          <w:rFonts w:ascii="Times New Roman" w:eastAsiaTheme="minorEastAsia" w:hAnsi="Times New Roman" w:cs="Times New Roman"/>
          <w:bCs/>
          <w:color w:val="000000" w:themeColor="text1"/>
          <w:sz w:val="24"/>
          <w:szCs w:val="24"/>
        </w:rPr>
        <w:fldChar w:fldCharType="end"/>
      </w:r>
      <w:r w:rsidRPr="00EF5FDF">
        <w:rPr>
          <w:rFonts w:ascii="Times New Roman" w:eastAsiaTheme="minorEastAsia" w:hAnsi="Times New Roman" w:cs="Times New Roman"/>
          <w:bCs/>
          <w:color w:val="000000" w:themeColor="text1"/>
          <w:sz w:val="24"/>
          <w:szCs w:val="24"/>
        </w:rPr>
        <w:t>.</w:t>
      </w:r>
    </w:p>
    <w:p w14:paraId="3CFC8D72" w14:textId="77777777" w:rsidR="00104EE9" w:rsidRPr="00EF5FDF" w:rsidRDefault="00104EE9" w:rsidP="006535C7">
      <w:pPr>
        <w:pStyle w:val="PlainText"/>
        <w:spacing w:line="360" w:lineRule="auto"/>
        <w:ind w:firstLine="360"/>
        <w:jc w:val="both"/>
        <w:rPr>
          <w:rFonts w:ascii="Times New Roman" w:eastAsiaTheme="minorEastAsia" w:hAnsi="Times New Roman" w:cs="Times New Roman"/>
          <w:bCs/>
          <w:color w:val="000000" w:themeColor="text1"/>
          <w:sz w:val="24"/>
          <w:szCs w:val="24"/>
        </w:rPr>
      </w:pPr>
    </w:p>
    <w:p w14:paraId="6359D916"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                                                               </w:t>
      </w:r>
      <m:oMath>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H</m:t>
            </m:r>
          </m:e>
          <m:sub>
            <m:r>
              <m:rPr>
                <m:sty m:val="p"/>
              </m:rPr>
              <w:rPr>
                <w:rFonts w:ascii="Cambria Math" w:eastAsiaTheme="minorEastAsia" w:hAnsi="Cambria Math" w:cs="Times New Roman"/>
                <w:color w:val="000000" w:themeColor="text1"/>
                <w:sz w:val="24"/>
                <w:szCs w:val="24"/>
              </w:rPr>
              <m:t>lf</m:t>
            </m:r>
          </m:sub>
        </m:sSub>
        <m:r>
          <m:rPr>
            <m:sty m:val="p"/>
          </m:rPr>
          <w:rPr>
            <w:rFonts w:ascii="Cambria Math" w:eastAsiaTheme="minorEastAsia" w:hAnsi="Cambria Math" w:cs="Times New Roman"/>
            <w:color w:val="000000" w:themeColor="text1"/>
            <w:sz w:val="24"/>
            <w:szCs w:val="24"/>
          </w:rPr>
          <m:t>=</m:t>
        </m:r>
        <m:rad>
          <m:radPr>
            <m:degHide m:val="1"/>
            <m:ctrlPr>
              <w:rPr>
                <w:rFonts w:ascii="Cambria Math" w:eastAsiaTheme="minorEastAsia" w:hAnsi="Cambria Math" w:cs="Times New Roman"/>
                <w:bCs/>
                <w:color w:val="000000" w:themeColor="text1"/>
                <w:sz w:val="24"/>
                <w:szCs w:val="24"/>
              </w:rPr>
            </m:ctrlPr>
          </m:radPr>
          <m:deg/>
          <m:e>
            <m:f>
              <m:fPr>
                <m:ctrlPr>
                  <w:rPr>
                    <w:rFonts w:ascii="Cambria Math" w:eastAsiaTheme="minorEastAsia" w:hAnsi="Cambria Math" w:cs="Times New Roman"/>
                    <w:bCs/>
                    <w:color w:val="000000" w:themeColor="text1"/>
                    <w:sz w:val="24"/>
                    <w:szCs w:val="24"/>
                  </w:rPr>
                </m:ctrlPr>
              </m:fPr>
              <m:num>
                <m:r>
                  <m:rPr>
                    <m:sty m:val="p"/>
                  </m:rPr>
                  <w:rPr>
                    <w:rFonts w:ascii="Cambria Math" w:eastAsiaTheme="minorEastAsia" w:hAnsi="Cambria Math" w:cs="Times New Roman"/>
                    <w:color w:val="000000" w:themeColor="text1"/>
                    <w:sz w:val="24"/>
                    <w:szCs w:val="24"/>
                  </w:rPr>
                  <m:t>γ</m:t>
                </m:r>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R</m:t>
                    </m:r>
                  </m:e>
                  <m:sub>
                    <m:r>
                      <m:rPr>
                        <m:sty m:val="p"/>
                      </m:rPr>
                      <w:rPr>
                        <w:rFonts w:ascii="Cambria Math" w:eastAsiaTheme="minorEastAsia" w:hAnsi="Cambria Math" w:cs="Times New Roman"/>
                        <w:color w:val="000000" w:themeColor="text1"/>
                        <w:sz w:val="24"/>
                        <w:szCs w:val="24"/>
                      </w:rPr>
                      <m:t>c</m:t>
                    </m:r>
                  </m:sub>
                </m:sSub>
                <m:r>
                  <m:rPr>
                    <m:sty m:val="p"/>
                  </m:rPr>
                  <w:rPr>
                    <w:rFonts w:ascii="Cambria Math" w:eastAsiaTheme="minorEastAsia" w:hAnsi="Cambria Math" w:cs="Times New Roman"/>
                    <w:color w:val="000000" w:themeColor="text1"/>
                    <w:sz w:val="24"/>
                    <w:szCs w:val="24"/>
                  </w:rPr>
                  <m:t>cosΘ</m:t>
                </m:r>
              </m:num>
              <m:den>
                <m:r>
                  <m:rPr>
                    <m:sty m:val="p"/>
                  </m:rPr>
                  <w:rPr>
                    <w:rFonts w:ascii="Cambria Math" w:eastAsiaTheme="minorEastAsia" w:hAnsi="Cambria Math" w:cs="Times New Roman"/>
                    <w:color w:val="000000" w:themeColor="text1"/>
                    <w:sz w:val="24"/>
                    <w:szCs w:val="24"/>
                  </w:rPr>
                  <m:t>2</m:t>
                </m:r>
                <m:sSub>
                  <m:sSubPr>
                    <m:ctrlPr>
                      <w:rPr>
                        <w:rFonts w:ascii="Cambria Math" w:eastAsiaTheme="minorEastAsia" w:hAnsi="Cambria Math" w:cs="Times New Roman"/>
                        <w:bCs/>
                        <w:color w:val="000000" w:themeColor="text1"/>
                        <w:sz w:val="24"/>
                        <w:szCs w:val="24"/>
                      </w:rPr>
                    </m:ctrlPr>
                  </m:sSubPr>
                  <m:e>
                    <m:r>
                      <m:rPr>
                        <m:sty m:val="p"/>
                      </m:rPr>
                      <w:rPr>
                        <w:rFonts w:ascii="Cambria Math" w:eastAsiaTheme="minorEastAsia" w:hAnsi="Cambria Math" w:cs="Times New Roman"/>
                        <w:color w:val="000000" w:themeColor="text1"/>
                        <w:sz w:val="24"/>
                        <w:szCs w:val="24"/>
                      </w:rPr>
                      <m:t>μ</m:t>
                    </m:r>
                  </m:e>
                  <m:sub>
                    <m:r>
                      <m:rPr>
                        <m:sty m:val="p"/>
                      </m:rPr>
                      <w:rPr>
                        <w:rFonts w:ascii="Cambria Math" w:eastAsiaTheme="minorEastAsia" w:hAnsi="Cambria Math" w:cs="Times New Roman"/>
                        <w:color w:val="000000" w:themeColor="text1"/>
                        <w:sz w:val="24"/>
                        <w:szCs w:val="24"/>
                      </w:rPr>
                      <m:t>ff</m:t>
                    </m:r>
                  </m:sub>
                </m:sSub>
              </m:den>
            </m:f>
          </m:e>
        </m:rad>
      </m:oMath>
      <w:r w:rsidRPr="00EF5FDF">
        <w:rPr>
          <w:rFonts w:ascii="Times New Roman" w:eastAsiaTheme="minorEastAsia" w:hAnsi="Times New Roman" w:cs="Times New Roman"/>
          <w:bCs/>
          <w:color w:val="000000" w:themeColor="text1"/>
          <w:sz w:val="24"/>
          <w:szCs w:val="24"/>
        </w:rPr>
        <w:t xml:space="preserve">                                                    (7)</w:t>
      </w:r>
    </w:p>
    <w:p w14:paraId="08EA13B6" w14:textId="77777777" w:rsidR="006535C7" w:rsidRPr="00EF5FDF" w:rsidRDefault="006535C7" w:rsidP="006535C7">
      <w:pPr>
        <w:pStyle w:val="PlainText"/>
        <w:spacing w:line="360" w:lineRule="auto"/>
        <w:jc w:val="both"/>
        <w:rPr>
          <w:rFonts w:ascii="Times New Roman" w:eastAsiaTheme="minorEastAsia" w:hAnsi="Times New Roman" w:cs="Times New Roman"/>
          <w:bCs/>
          <w:color w:val="000000" w:themeColor="text1"/>
          <w:sz w:val="24"/>
          <w:szCs w:val="24"/>
        </w:rPr>
      </w:pPr>
    </w:p>
    <w:p w14:paraId="1702EF95" w14:textId="77777777" w:rsidR="006535C7" w:rsidRPr="00EF5FDF" w:rsidRDefault="006535C7" w:rsidP="006535C7">
      <w:pPr>
        <w:pStyle w:val="PlainText"/>
        <w:spacing w:line="360" w:lineRule="auto"/>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where, γ is the surface tension, </w:t>
      </w:r>
      <w:proofErr w:type="spellStart"/>
      <w:r w:rsidRPr="00EF5FDF">
        <w:rPr>
          <w:rFonts w:ascii="Times New Roman" w:eastAsiaTheme="minorEastAsia" w:hAnsi="Times New Roman" w:cs="Times New Roman"/>
          <w:bCs/>
          <w:color w:val="000000" w:themeColor="text1"/>
          <w:sz w:val="24"/>
          <w:szCs w:val="24"/>
        </w:rPr>
        <w:t>R</w:t>
      </w:r>
      <w:r w:rsidRPr="00EF5FDF">
        <w:rPr>
          <w:rFonts w:ascii="Times New Roman" w:eastAsiaTheme="minorEastAsia" w:hAnsi="Times New Roman" w:cs="Times New Roman"/>
          <w:bCs/>
          <w:color w:val="000000" w:themeColor="text1"/>
          <w:sz w:val="24"/>
          <w:szCs w:val="24"/>
          <w:vertAlign w:val="subscript"/>
        </w:rPr>
        <w:t>c</w:t>
      </w:r>
      <w:proofErr w:type="spellEnd"/>
      <w:r w:rsidRPr="00EF5FDF">
        <w:rPr>
          <w:rFonts w:ascii="Times New Roman" w:eastAsiaTheme="minorEastAsia" w:hAnsi="Times New Roman" w:cs="Times New Roman"/>
          <w:bCs/>
          <w:color w:val="000000" w:themeColor="text1"/>
          <w:sz w:val="24"/>
          <w:szCs w:val="24"/>
          <w:vertAlign w:val="subscript"/>
        </w:rPr>
        <w:t xml:space="preserve"> </w:t>
      </w:r>
      <w:r w:rsidRPr="00EF5FDF">
        <w:rPr>
          <w:rFonts w:ascii="Times New Roman" w:eastAsiaTheme="minorEastAsia" w:hAnsi="Times New Roman" w:cs="Times New Roman"/>
          <w:bCs/>
          <w:color w:val="000000" w:themeColor="text1"/>
          <w:sz w:val="24"/>
          <w:szCs w:val="24"/>
        </w:rPr>
        <w:t xml:space="preserve">the pore radius, Θ the contact angle, and </w:t>
      </w:r>
      <w:proofErr w:type="spellStart"/>
      <w:r w:rsidRPr="00EF5FDF">
        <w:rPr>
          <w:rFonts w:ascii="Times New Roman" w:eastAsiaTheme="minorEastAsia" w:hAnsi="Times New Roman" w:cs="Times New Roman"/>
          <w:bCs/>
          <w:color w:val="000000" w:themeColor="text1"/>
          <w:sz w:val="24"/>
          <w:szCs w:val="24"/>
        </w:rPr>
        <w:t>μ</w:t>
      </w:r>
      <w:proofErr w:type="gramStart"/>
      <w:r w:rsidRPr="00EF5FDF">
        <w:rPr>
          <w:rFonts w:ascii="Times New Roman" w:eastAsiaTheme="minorEastAsia" w:hAnsi="Times New Roman" w:cs="Times New Roman"/>
          <w:bCs/>
          <w:color w:val="000000" w:themeColor="text1"/>
          <w:sz w:val="24"/>
          <w:szCs w:val="24"/>
          <w:vertAlign w:val="subscript"/>
        </w:rPr>
        <w:t>ff</w:t>
      </w:r>
      <w:proofErr w:type="spellEnd"/>
      <w:r w:rsidRPr="00EF5FDF">
        <w:rPr>
          <w:rFonts w:ascii="Times New Roman" w:eastAsiaTheme="minorEastAsia" w:hAnsi="Times New Roman" w:cs="Times New Roman"/>
          <w:bCs/>
          <w:color w:val="000000" w:themeColor="text1"/>
          <w:sz w:val="24"/>
          <w:szCs w:val="24"/>
          <w:vertAlign w:val="subscript"/>
        </w:rPr>
        <w:t xml:space="preserve"> </w:t>
      </w:r>
      <w:r w:rsidRPr="00EF5FDF">
        <w:rPr>
          <w:rFonts w:ascii="Times New Roman" w:eastAsiaTheme="minorEastAsia" w:hAnsi="Times New Roman" w:cs="Times New Roman"/>
          <w:bCs/>
          <w:color w:val="000000" w:themeColor="text1"/>
          <w:sz w:val="24"/>
          <w:szCs w:val="24"/>
        </w:rPr>
        <w:t xml:space="preserve"> is</w:t>
      </w:r>
      <w:proofErr w:type="gramEnd"/>
      <w:r w:rsidRPr="00EF5FDF">
        <w:rPr>
          <w:rFonts w:ascii="Times New Roman" w:eastAsiaTheme="minorEastAsia" w:hAnsi="Times New Roman" w:cs="Times New Roman"/>
          <w:bCs/>
          <w:color w:val="000000" w:themeColor="text1"/>
          <w:sz w:val="24"/>
          <w:szCs w:val="24"/>
        </w:rPr>
        <w:t xml:space="preserve"> the dynamic viscosity of the ferrofluid.</w:t>
      </w:r>
    </w:p>
    <w:p w14:paraId="66ADDF06" w14:textId="6AF7FF6D" w:rsidR="006535C7" w:rsidRPr="00EF5FDF" w:rsidRDefault="006535C7" w:rsidP="008C3871">
      <w:pPr>
        <w:pStyle w:val="PlainText"/>
        <w:spacing w:line="360" w:lineRule="auto"/>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noProof/>
          <w:color w:val="000000" w:themeColor="text1"/>
          <w:sz w:val="24"/>
          <w:szCs w:val="24"/>
        </w:rPr>
        <w:lastRenderedPageBreak/>
        <w:drawing>
          <wp:inline distT="0" distB="0" distL="0" distR="0" wp14:anchorId="68DC8F44" wp14:editId="59E6D544">
            <wp:extent cx="4391025" cy="3297261"/>
            <wp:effectExtent l="0" t="0" r="0" b="0"/>
            <wp:docPr id="1961741441" name="Picture 19617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99914" cy="3303936"/>
                    </a:xfrm>
                    <a:prstGeom prst="rect">
                      <a:avLst/>
                    </a:prstGeom>
                    <a:noFill/>
                    <a:ln>
                      <a:noFill/>
                    </a:ln>
                  </pic:spPr>
                </pic:pic>
              </a:graphicData>
            </a:graphic>
          </wp:inline>
        </w:drawing>
      </w:r>
    </w:p>
    <w:p w14:paraId="3751D65A" w14:textId="64465BEA" w:rsidR="006535C7" w:rsidRPr="00EF5FDF" w:rsidRDefault="006535C7" w:rsidP="006535C7">
      <w:pPr>
        <w:pStyle w:val="Caption"/>
        <w:jc w:val="center"/>
        <w:rPr>
          <w:rFonts w:ascii="Times New Roman" w:hAnsi="Times New Roman" w:cs="Times New Roman"/>
          <w:bCs/>
          <w:i w:val="0"/>
          <w:iCs w:val="0"/>
          <w:color w:val="000000" w:themeColor="text1"/>
          <w:sz w:val="24"/>
          <w:szCs w:val="24"/>
        </w:rPr>
      </w:pPr>
      <w:bookmarkStart w:id="102" w:name="_Ref163204201"/>
      <w:bookmarkStart w:id="103" w:name="_Ref159495399"/>
      <w:bookmarkStart w:id="104" w:name="_Toc171689146"/>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39</w:t>
      </w:r>
      <w:r w:rsidRPr="00EF5FDF">
        <w:rPr>
          <w:rFonts w:ascii="Times New Roman" w:hAnsi="Times New Roman" w:cs="Times New Roman"/>
          <w:i w:val="0"/>
          <w:iCs w:val="0"/>
          <w:color w:val="000000" w:themeColor="text1"/>
          <w:sz w:val="24"/>
          <w:szCs w:val="24"/>
        </w:rPr>
        <w:fldChar w:fldCharType="end"/>
      </w:r>
      <w:bookmarkEnd w:id="102"/>
      <w:r w:rsidRPr="00EF5FDF">
        <w:rPr>
          <w:rFonts w:ascii="Times New Roman" w:hAnsi="Times New Roman" w:cs="Times New Roman"/>
          <w:i w:val="0"/>
          <w:iCs w:val="0"/>
          <w:color w:val="000000" w:themeColor="text1"/>
          <w:sz w:val="24"/>
          <w:szCs w:val="24"/>
        </w:rPr>
        <w:t>. Ferrofluid saturation in the porous media over time</w:t>
      </w:r>
      <w:bookmarkEnd w:id="103"/>
      <w:bookmarkEnd w:id="104"/>
    </w:p>
    <w:p w14:paraId="5999071F" w14:textId="77777777" w:rsidR="006535C7" w:rsidRPr="00EF5FDF" w:rsidRDefault="006535C7" w:rsidP="006535C7">
      <w:pPr>
        <w:pStyle w:val="PlainText"/>
        <w:spacing w:line="360" w:lineRule="auto"/>
        <w:rPr>
          <w:rFonts w:ascii="Times New Roman" w:eastAsiaTheme="minorEastAsia" w:hAnsi="Times New Roman" w:cs="Times New Roman"/>
          <w:bCs/>
          <w:color w:val="000000" w:themeColor="text1"/>
          <w:sz w:val="24"/>
          <w:szCs w:val="24"/>
        </w:rPr>
      </w:pPr>
    </w:p>
    <w:p w14:paraId="5EB31497" w14:textId="2C046DCD" w:rsidR="006535C7" w:rsidRPr="00EF5FDF" w:rsidRDefault="006535C7" w:rsidP="006535C7">
      <w:pPr>
        <w:pStyle w:val="PlainText"/>
        <w:spacing w:line="360" w:lineRule="auto"/>
        <w:ind w:firstLine="360"/>
        <w:jc w:val="both"/>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Ferrofluid under one actuation coil: The response of the ferrofluid with one actuation coil is simulated in COMSOL and an analytical solution is calculated in MATLAB. For the simulation, an actuation of coil of 32mm diameter and 32mm of height with 96 turns is used. The ferrofluid accumulated near the center of the coil (shown in</w:t>
      </w:r>
      <w:r w:rsidR="00F91BCF" w:rsidRPr="00EF5FDF">
        <w:rPr>
          <w:rFonts w:ascii="Times New Roman" w:eastAsiaTheme="minorEastAsia" w:hAnsi="Times New Roman" w:cs="Times New Roman"/>
          <w:bCs/>
          <w:color w:val="000000" w:themeColor="text1"/>
          <w:sz w:val="24"/>
          <w:szCs w:val="24"/>
        </w:rPr>
        <w:t xml:space="preserve"> </w:t>
      </w:r>
      <w:r w:rsidR="00F91BCF" w:rsidRPr="00EF5FDF">
        <w:rPr>
          <w:rFonts w:ascii="Times New Roman" w:eastAsiaTheme="minorEastAsia" w:hAnsi="Times New Roman" w:cs="Times New Roman"/>
          <w:bCs/>
          <w:color w:val="000000" w:themeColor="text1"/>
          <w:sz w:val="24"/>
          <w:szCs w:val="24"/>
        </w:rPr>
        <w:fldChar w:fldCharType="begin"/>
      </w:r>
      <w:r w:rsidR="00F91BCF" w:rsidRPr="00EF5FDF">
        <w:rPr>
          <w:rFonts w:ascii="Times New Roman" w:eastAsiaTheme="minorEastAsia" w:hAnsi="Times New Roman" w:cs="Times New Roman"/>
          <w:bCs/>
          <w:color w:val="000000" w:themeColor="text1"/>
          <w:sz w:val="24"/>
          <w:szCs w:val="24"/>
        </w:rPr>
        <w:instrText xml:space="preserve"> REF _Ref163130675 \h </w:instrText>
      </w:r>
      <w:r w:rsidR="00EF5FDF">
        <w:rPr>
          <w:rFonts w:ascii="Times New Roman" w:eastAsiaTheme="minorEastAsia" w:hAnsi="Times New Roman" w:cs="Times New Roman"/>
          <w:bCs/>
          <w:color w:val="000000" w:themeColor="text1"/>
          <w:sz w:val="24"/>
          <w:szCs w:val="24"/>
        </w:rPr>
        <w:instrText xml:space="preserve"> \* MERGEFORMAT </w:instrText>
      </w:r>
      <w:r w:rsidR="00F91BCF" w:rsidRPr="00EF5FDF">
        <w:rPr>
          <w:rFonts w:ascii="Times New Roman" w:eastAsiaTheme="minorEastAsia" w:hAnsi="Times New Roman" w:cs="Times New Roman"/>
          <w:bCs/>
          <w:color w:val="000000" w:themeColor="text1"/>
          <w:sz w:val="24"/>
          <w:szCs w:val="24"/>
        </w:rPr>
      </w:r>
      <w:r w:rsidR="00F91BCF" w:rsidRPr="00EF5FDF">
        <w:rPr>
          <w:rFonts w:ascii="Times New Roman" w:eastAsiaTheme="minorEastAsia" w:hAnsi="Times New Roman" w:cs="Times New Roman"/>
          <w:b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40</w:t>
      </w:r>
      <w:r w:rsidR="00F91BCF" w:rsidRPr="00EF5FDF">
        <w:rPr>
          <w:rFonts w:ascii="Times New Roman" w:eastAsiaTheme="minorEastAsia" w:hAnsi="Times New Roman" w:cs="Times New Roman"/>
          <w:bCs/>
          <w:color w:val="000000" w:themeColor="text1"/>
          <w:sz w:val="24"/>
          <w:szCs w:val="24"/>
        </w:rPr>
        <w:fldChar w:fldCharType="end"/>
      </w:r>
      <w:r w:rsidRPr="00EF5FDF">
        <w:rPr>
          <w:rFonts w:ascii="Times New Roman" w:eastAsiaTheme="minorEastAsia" w:hAnsi="Times New Roman" w:cs="Times New Roman"/>
          <w:bCs/>
          <w:color w:val="000000" w:themeColor="text1"/>
          <w:sz w:val="24"/>
          <w:szCs w:val="24"/>
        </w:rPr>
        <w:t>). The COMSOL result showed good agreement with the MATLAB analytical solution (shown in</w:t>
      </w:r>
      <w:r w:rsidR="00F91BCF" w:rsidRPr="00EF5FDF">
        <w:rPr>
          <w:rFonts w:ascii="Times New Roman" w:eastAsiaTheme="minorEastAsia" w:hAnsi="Times New Roman" w:cs="Times New Roman"/>
          <w:bCs/>
          <w:color w:val="000000" w:themeColor="text1"/>
          <w:sz w:val="24"/>
          <w:szCs w:val="24"/>
        </w:rPr>
        <w:t xml:space="preserve"> </w:t>
      </w:r>
      <w:r w:rsidR="00F91BCF" w:rsidRPr="00EF5FDF">
        <w:rPr>
          <w:rFonts w:ascii="Times New Roman" w:eastAsiaTheme="minorEastAsia" w:hAnsi="Times New Roman" w:cs="Times New Roman"/>
          <w:bCs/>
          <w:color w:val="000000" w:themeColor="text1"/>
          <w:sz w:val="24"/>
          <w:szCs w:val="24"/>
        </w:rPr>
        <w:fldChar w:fldCharType="begin"/>
      </w:r>
      <w:r w:rsidR="00F91BCF" w:rsidRPr="00EF5FDF">
        <w:rPr>
          <w:rFonts w:ascii="Times New Roman" w:eastAsiaTheme="minorEastAsia" w:hAnsi="Times New Roman" w:cs="Times New Roman"/>
          <w:bCs/>
          <w:color w:val="000000" w:themeColor="text1"/>
          <w:sz w:val="24"/>
          <w:szCs w:val="24"/>
        </w:rPr>
        <w:instrText xml:space="preserve"> REF _Ref163130693 \h </w:instrText>
      </w:r>
      <w:r w:rsidR="00EF5FDF">
        <w:rPr>
          <w:rFonts w:ascii="Times New Roman" w:eastAsiaTheme="minorEastAsia" w:hAnsi="Times New Roman" w:cs="Times New Roman"/>
          <w:bCs/>
          <w:color w:val="000000" w:themeColor="text1"/>
          <w:sz w:val="24"/>
          <w:szCs w:val="24"/>
        </w:rPr>
        <w:instrText xml:space="preserve"> \* MERGEFORMAT </w:instrText>
      </w:r>
      <w:r w:rsidR="00F91BCF" w:rsidRPr="00EF5FDF">
        <w:rPr>
          <w:rFonts w:ascii="Times New Roman" w:eastAsiaTheme="minorEastAsia" w:hAnsi="Times New Roman" w:cs="Times New Roman"/>
          <w:bCs/>
          <w:color w:val="000000" w:themeColor="text1"/>
          <w:sz w:val="24"/>
          <w:szCs w:val="24"/>
        </w:rPr>
      </w:r>
      <w:r w:rsidR="00F91BCF" w:rsidRPr="00EF5FDF">
        <w:rPr>
          <w:rFonts w:ascii="Times New Roman" w:eastAsiaTheme="minorEastAsia" w:hAnsi="Times New Roman" w:cs="Times New Roman"/>
          <w:b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41</w:t>
      </w:r>
      <w:r w:rsidR="00F91BCF" w:rsidRPr="00EF5FDF">
        <w:rPr>
          <w:rFonts w:ascii="Times New Roman" w:eastAsiaTheme="minorEastAsia" w:hAnsi="Times New Roman" w:cs="Times New Roman"/>
          <w:bCs/>
          <w:color w:val="000000" w:themeColor="text1"/>
          <w:sz w:val="24"/>
          <w:szCs w:val="24"/>
        </w:rPr>
        <w:fldChar w:fldCharType="end"/>
      </w:r>
      <w:r w:rsidRPr="00EF5FDF">
        <w:rPr>
          <w:rFonts w:ascii="Times New Roman" w:eastAsiaTheme="minorEastAsia" w:hAnsi="Times New Roman" w:cs="Times New Roman"/>
          <w:bCs/>
          <w:color w:val="000000" w:themeColor="text1"/>
          <w:sz w:val="24"/>
          <w:szCs w:val="24"/>
        </w:rPr>
        <w:t>).</w:t>
      </w:r>
    </w:p>
    <w:p w14:paraId="1729C704" w14:textId="4FEC14E0" w:rsidR="006535C7" w:rsidRPr="00EF5FDF" w:rsidRDefault="006535C7" w:rsidP="006535C7">
      <w:pPr>
        <w:pStyle w:val="PlainText"/>
        <w:spacing w:line="360" w:lineRule="auto"/>
        <w:ind w:left="630"/>
        <w:jc w:val="both"/>
        <w:rPr>
          <w:rFonts w:ascii="Times New Roman" w:eastAsiaTheme="minorEastAsia" w:hAnsi="Times New Roman" w:cs="Times New Roman"/>
          <w:bCs/>
          <w:color w:val="000000" w:themeColor="text1"/>
          <w:sz w:val="24"/>
          <w:szCs w:val="24"/>
        </w:rPr>
      </w:pPr>
      <w:r w:rsidRPr="00EF5FDF">
        <w:rPr>
          <w:rFonts w:ascii="Times New Roman" w:hAnsi="Times New Roman" w:cs="Times New Roman"/>
          <w:noProof/>
          <w:color w:val="000000" w:themeColor="text1"/>
        </w:rPr>
        <w:lastRenderedPageBreak/>
        <mc:AlternateContent>
          <mc:Choice Requires="wpg">
            <w:drawing>
              <wp:inline distT="0" distB="0" distL="0" distR="0" wp14:anchorId="5FF8D789" wp14:editId="4680E53D">
                <wp:extent cx="5077530" cy="6795805"/>
                <wp:effectExtent l="0" t="0" r="0" b="5080"/>
                <wp:docPr id="1961741443" name="Group 196174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530" cy="6795805"/>
                          <a:chOff x="-496" y="6"/>
                          <a:chExt cx="50775" cy="67958"/>
                        </a:xfrm>
                      </wpg:grpSpPr>
                      <wpg:grpSp>
                        <wpg:cNvPr id="1961741444" name="Group 35"/>
                        <wpg:cNvGrpSpPr>
                          <a:grpSpLocks/>
                        </wpg:cNvGrpSpPr>
                        <wpg:grpSpPr bwMode="auto">
                          <a:xfrm>
                            <a:off x="0" y="6"/>
                            <a:ext cx="49867" cy="29447"/>
                            <a:chOff x="0" y="6"/>
                            <a:chExt cx="49867" cy="29447"/>
                          </a:xfrm>
                        </wpg:grpSpPr>
                        <wpg:grpSp>
                          <wpg:cNvPr id="1961741445" name="Group 36"/>
                          <wpg:cNvGrpSpPr>
                            <a:grpSpLocks/>
                          </wpg:cNvGrpSpPr>
                          <wpg:grpSpPr bwMode="auto">
                            <a:xfrm>
                              <a:off x="0" y="6"/>
                              <a:ext cx="46232" cy="28849"/>
                              <a:chOff x="0" y="6"/>
                              <a:chExt cx="46232" cy="28849"/>
                            </a:xfrm>
                          </wpg:grpSpPr>
                          <wps:wsp>
                            <wps:cNvPr id="1961741446" name="TextBox 8"/>
                            <wps:cNvSpPr txBox="1">
                              <a:spLocks noChangeArrowheads="1"/>
                            </wps:cNvSpPr>
                            <wps:spPr bwMode="auto">
                              <a:xfrm>
                                <a:off x="23371" y="1359"/>
                                <a:ext cx="8788" cy="4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0085E" w14:textId="77777777" w:rsidR="006535C7" w:rsidRDefault="006535C7" w:rsidP="006535C7">
                                  <w:pPr>
                                    <w:rPr>
                                      <w:rFonts w:ascii="Times New Roman" w:hAnsi="Times New Roman" w:cs="Times New Roman"/>
                                      <w:color w:val="000000" w:themeColor="text1"/>
                                      <w:kern w:val="24"/>
                                      <w:sz w:val="32"/>
                                      <w:szCs w:val="32"/>
                                    </w:rPr>
                                  </w:pPr>
                                  <w:r>
                                    <w:rPr>
                                      <w:rFonts w:ascii="Times New Roman" w:hAnsi="Times New Roman" w:cs="Times New Roman"/>
                                      <w:color w:val="000000" w:themeColor="text1"/>
                                      <w:kern w:val="24"/>
                                      <w:sz w:val="32"/>
                                      <w:szCs w:val="32"/>
                                    </w:rPr>
                                    <w:t>80 mm</w:t>
                                  </w:r>
                                </w:p>
                              </w:txbxContent>
                            </wps:txbx>
                            <wps:bodyPr rot="0" vert="horz" wrap="square" lIns="91440" tIns="45720" rIns="91440" bIns="45720" anchor="t" anchorCtr="0" upright="1">
                              <a:spAutoFit/>
                            </wps:bodyPr>
                          </wps:wsp>
                          <wpg:grpSp>
                            <wpg:cNvPr id="1961741447" name="Group 38"/>
                            <wpg:cNvGrpSpPr>
                              <a:grpSpLocks/>
                            </wpg:cNvGrpSpPr>
                            <wpg:grpSpPr bwMode="auto">
                              <a:xfrm>
                                <a:off x="5040" y="1150"/>
                                <a:ext cx="41192" cy="27705"/>
                                <a:chOff x="5040" y="1150"/>
                                <a:chExt cx="41192" cy="27704"/>
                              </a:xfrm>
                            </wpg:grpSpPr>
                            <pic:pic xmlns:pic="http://schemas.openxmlformats.org/drawingml/2006/picture">
                              <pic:nvPicPr>
                                <pic:cNvPr id="1961741448" name="pg15"/>
                                <pic:cNvPicPr>
                                  <a:picLocks noChangeAspect="1" noChangeArrowheads="1"/>
                                </pic:cNvPicPr>
                              </pic:nvPicPr>
                              <pic:blipFill>
                                <a:blip r:embed="rId87">
                                  <a:extLst>
                                    <a:ext uri="{28A0092B-C50C-407E-A947-70E740481C1C}">
                                      <a14:useLocalDpi xmlns:a14="http://schemas.microsoft.com/office/drawing/2010/main" val="0"/>
                                    </a:ext>
                                  </a:extLst>
                                </a:blip>
                                <a:srcRect l="3056" t="19797" r="11201" b="22362"/>
                                <a:stretch>
                                  <a:fillRect/>
                                </a:stretch>
                              </pic:blipFill>
                              <pic:spPr bwMode="auto">
                                <a:xfrm>
                                  <a:off x="5040" y="4422"/>
                                  <a:ext cx="41192" cy="20841"/>
                                </a:xfrm>
                                <a:prstGeom prst="rect">
                                  <a:avLst/>
                                </a:prstGeom>
                                <a:noFill/>
                                <a:extLst>
                                  <a:ext uri="{909E8E84-426E-40DD-AFC4-6F175D3DCCD1}">
                                    <a14:hiddenFill xmlns:a14="http://schemas.microsoft.com/office/drawing/2010/main">
                                      <a:solidFill>
                                        <a:srgbClr val="FFFFFF"/>
                                      </a:solidFill>
                                    </a14:hiddenFill>
                                  </a:ext>
                                </a:extLst>
                              </pic:spPr>
                            </pic:pic>
                            <wps:wsp>
                              <wps:cNvPr id="1961741449" name="Straight Arrow Connector 40"/>
                              <wps:cNvCnPr>
                                <a:cxnSpLocks noChangeShapeType="1"/>
                              </wps:cNvCnPr>
                              <wps:spPr bwMode="auto">
                                <a:xfrm>
                                  <a:off x="5685" y="27649"/>
                                  <a:ext cx="7498" cy="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61741450" name="Straight Connector 41"/>
                              <wps:cNvCnPr>
                                <a:cxnSpLocks/>
                              </wps:cNvCnPr>
                              <wps:spPr bwMode="auto">
                                <a:xfrm>
                                  <a:off x="5567" y="1150"/>
                                  <a:ext cx="0" cy="27002"/>
                                </a:xfrm>
                                <a:prstGeom prst="line">
                                  <a:avLst/>
                                </a:prstGeom>
                                <a:noFill/>
                                <a:ln w="25400">
                                  <a:solidFill>
                                    <a:schemeClr val="tx1">
                                      <a:lumMod val="100000"/>
                                      <a:lumOff val="0"/>
                                    </a:schemeClr>
                                  </a:solidFill>
                                  <a:prstDash val="dash"/>
                                  <a:miter lim="800000"/>
                                  <a:headEnd/>
                                  <a:tailEnd/>
                                </a:ln>
                                <a:extLst>
                                  <a:ext uri="{909E8E84-426E-40DD-AFC4-6F175D3DCCD1}">
                                    <a14:hiddenFill xmlns:a14="http://schemas.microsoft.com/office/drawing/2010/main">
                                      <a:noFill/>
                                    </a14:hiddenFill>
                                  </a:ext>
                                </a:extLst>
                              </wps:spPr>
                              <wps:bodyPr/>
                            </wps:wsp>
                            <wps:wsp>
                              <wps:cNvPr id="1961741451" name="Straight Connector 42"/>
                              <wps:cNvCnPr>
                                <a:cxnSpLocks/>
                              </wps:cNvCnPr>
                              <wps:spPr bwMode="auto">
                                <a:xfrm>
                                  <a:off x="13559" y="22830"/>
                                  <a:ext cx="0" cy="532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61741452" name="TextBox 18"/>
                              <wps:cNvSpPr txBox="1">
                                <a:spLocks noChangeArrowheads="1"/>
                              </wps:cNvSpPr>
                              <wps:spPr bwMode="auto">
                                <a:xfrm>
                                  <a:off x="5262" y="24403"/>
                                  <a:ext cx="8801" cy="4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E035F" w14:textId="77777777" w:rsidR="006535C7" w:rsidRDefault="006535C7" w:rsidP="006535C7">
                                    <w:pPr>
                                      <w:rPr>
                                        <w:rFonts w:ascii="Times New Roman" w:hAnsi="Times New Roman" w:cs="Times New Roman"/>
                                        <w:color w:val="000000" w:themeColor="text1"/>
                                        <w:kern w:val="24"/>
                                        <w:sz w:val="32"/>
                                        <w:szCs w:val="32"/>
                                      </w:rPr>
                                    </w:pPr>
                                    <w:r>
                                      <w:rPr>
                                        <w:rFonts w:ascii="Times New Roman" w:hAnsi="Times New Roman" w:cs="Times New Roman"/>
                                        <w:color w:val="000000" w:themeColor="text1"/>
                                        <w:kern w:val="24"/>
                                        <w:sz w:val="32"/>
                                        <w:szCs w:val="32"/>
                                      </w:rPr>
                                      <w:t>16 mm</w:t>
                                    </w:r>
                                  </w:p>
                                </w:txbxContent>
                              </wps:txbx>
                              <wps:bodyPr rot="0" vert="horz" wrap="square" lIns="91440" tIns="45720" rIns="91440" bIns="45720" anchor="t" anchorCtr="0" upright="1">
                                <a:spAutoFit/>
                              </wps:bodyPr>
                            </wps:wsp>
                            <wps:wsp>
                              <wps:cNvPr id="1961741453" name="TextBox 19"/>
                              <wps:cNvSpPr txBox="1">
                                <a:spLocks noChangeArrowheads="1"/>
                              </wps:cNvSpPr>
                              <wps:spPr bwMode="auto">
                                <a:xfrm>
                                  <a:off x="15161" y="15045"/>
                                  <a:ext cx="8211" cy="4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42BDB" w14:textId="77777777" w:rsidR="006535C7" w:rsidRDefault="006535C7" w:rsidP="006535C7">
                                    <w:pPr>
                                      <w:rPr>
                                        <w:rFonts w:ascii="Times New Roman" w:hAnsi="Times New Roman" w:cs="Times New Roman"/>
                                        <w:color w:val="000000" w:themeColor="text1"/>
                                        <w:kern w:val="24"/>
                                        <w:sz w:val="32"/>
                                        <w:szCs w:val="32"/>
                                      </w:rPr>
                                    </w:pPr>
                                    <w:r>
                                      <w:rPr>
                                        <w:rFonts w:ascii="Times New Roman" w:hAnsi="Times New Roman" w:cs="Times New Roman"/>
                                        <w:color w:val="000000" w:themeColor="text1"/>
                                        <w:kern w:val="24"/>
                                        <w:sz w:val="32"/>
                                        <w:szCs w:val="32"/>
                                      </w:rPr>
                                      <w:t>32 mm</w:t>
                                    </w:r>
                                  </w:p>
                                </w:txbxContent>
                              </wps:txbx>
                              <wps:bodyPr rot="0" vert="horz" wrap="square" lIns="91440" tIns="45720" rIns="91440" bIns="45720" anchor="t" anchorCtr="0" upright="1">
                                <a:spAutoFit/>
                              </wps:bodyPr>
                            </wps:wsp>
                            <wps:wsp>
                              <wps:cNvPr id="1961741454" name="Straight Arrow Connector 45"/>
                              <wps:cNvCnPr>
                                <a:cxnSpLocks/>
                              </wps:cNvCnPr>
                              <wps:spPr bwMode="auto">
                                <a:xfrm flipV="1">
                                  <a:off x="15672" y="9015"/>
                                  <a:ext cx="0" cy="15020"/>
                                </a:xfrm>
                                <a:prstGeom prst="straightConnector1">
                                  <a:avLst/>
                                </a:prstGeom>
                                <a:noFill/>
                                <a:ln w="6350">
                                  <a:solidFill>
                                    <a:schemeClr val="accent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1961741455" name="Straight Arrow Connector 46"/>
                              <wps:cNvCnPr>
                                <a:cxnSpLocks/>
                              </wps:cNvCnPr>
                              <wps:spPr bwMode="auto">
                                <a:xfrm>
                                  <a:off x="5685" y="4352"/>
                                  <a:ext cx="40160" cy="0"/>
                                </a:xfrm>
                                <a:prstGeom prst="straightConnector1">
                                  <a:avLst/>
                                </a:prstGeom>
                                <a:noFill/>
                                <a:ln w="6350">
                                  <a:solidFill>
                                    <a:schemeClr val="accent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g:grpSp>
                          <wps:wsp>
                            <wps:cNvPr id="1961741456" name="TextBox 10"/>
                            <wps:cNvSpPr txBox="1">
                              <a:spLocks noChangeArrowheads="1"/>
                            </wps:cNvSpPr>
                            <wps:spPr bwMode="auto">
                              <a:xfrm>
                                <a:off x="0" y="12796"/>
                                <a:ext cx="6909" cy="4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329F3"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coil</w:t>
                                  </w:r>
                                </w:p>
                              </w:txbxContent>
                            </wps:txbx>
                            <wps:bodyPr rot="0" vert="horz" wrap="square" lIns="91440" tIns="45720" rIns="91440" bIns="45720" anchor="t" anchorCtr="0" upright="1">
                              <a:spAutoFit/>
                            </wps:bodyPr>
                          </wps:wsp>
                          <wps:wsp>
                            <wps:cNvPr id="1961741457" name="Straight Arrow Connector 48"/>
                            <wps:cNvCnPr>
                              <a:cxnSpLocks/>
                            </wps:cNvCnPr>
                            <wps:spPr bwMode="auto">
                              <a:xfrm flipH="1" flipV="1">
                                <a:off x="3771" y="16525"/>
                                <a:ext cx="2434" cy="2970"/>
                              </a:xfrm>
                              <a:prstGeom prst="straightConnector1">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961741458" name="Straight Arrow Connector 49"/>
                            <wps:cNvCnPr>
                              <a:cxnSpLocks/>
                            </wps:cNvCnPr>
                            <wps:spPr bwMode="auto">
                              <a:xfrm flipH="1" flipV="1">
                                <a:off x="41411" y="3049"/>
                                <a:ext cx="2434" cy="2970"/>
                              </a:xfrm>
                              <a:prstGeom prst="straightConnector1">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961741459" name="TextBox 13"/>
                            <wps:cNvSpPr txBox="1">
                              <a:spLocks noChangeArrowheads="1"/>
                            </wps:cNvSpPr>
                            <wps:spPr bwMode="auto">
                              <a:xfrm>
                                <a:off x="33440" y="6"/>
                                <a:ext cx="12122" cy="4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D54BA"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ferrofluid</w:t>
                                  </w:r>
                                </w:p>
                              </w:txbxContent>
                            </wps:txbx>
                            <wps:bodyPr rot="0" vert="horz" wrap="square" lIns="91440" tIns="45720" rIns="91440" bIns="45720" anchor="t" anchorCtr="0" upright="1">
                              <a:spAutoFit/>
                            </wps:bodyPr>
                          </wps:wsp>
                        </wpg:grpSp>
                        <wpg:grpSp>
                          <wpg:cNvPr id="1961741460" name="Group 51"/>
                          <wpg:cNvGrpSpPr>
                            <a:grpSpLocks/>
                          </wpg:cNvGrpSpPr>
                          <wpg:grpSpPr bwMode="auto">
                            <a:xfrm>
                              <a:off x="1846" y="762"/>
                              <a:ext cx="48021" cy="28691"/>
                              <a:chOff x="1846" y="762"/>
                              <a:chExt cx="48021" cy="28691"/>
                            </a:xfrm>
                          </wpg:grpSpPr>
                          <wps:wsp>
                            <wps:cNvPr id="1961741461" name="TextBox 5"/>
                            <wps:cNvSpPr txBox="1">
                              <a:spLocks noChangeArrowheads="1"/>
                            </wps:cNvSpPr>
                            <wps:spPr bwMode="auto">
                              <a:xfrm>
                                <a:off x="1846" y="762"/>
                                <a:ext cx="46621" cy="2869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wps:wsp>
                            <wps:cNvPr id="1961741462" name="TextBox 6"/>
                            <wps:cNvSpPr txBox="1">
                              <a:spLocks noChangeArrowheads="1"/>
                            </wps:cNvSpPr>
                            <wps:spPr bwMode="auto">
                              <a:xfrm>
                                <a:off x="21876" y="13387"/>
                                <a:ext cx="27991" cy="4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82A61" w14:textId="77777777" w:rsidR="006535C7" w:rsidRDefault="006535C7" w:rsidP="006535C7">
                                  <w:pPr>
                                    <w:jc w:val="center"/>
                                    <w:rPr>
                                      <w:rFonts w:ascii="Times New Roman" w:hAnsi="Times New Roman" w:cs="Times New Roman"/>
                                      <w:b/>
                                      <w:bCs/>
                                      <w:color w:val="000000" w:themeColor="text1"/>
                                      <w:kern w:val="24"/>
                                      <w:sz w:val="36"/>
                                      <w:szCs w:val="36"/>
                                    </w:rPr>
                                  </w:pPr>
                                  <w:r>
                                    <w:rPr>
                                      <w:rFonts w:ascii="Times New Roman" w:hAnsi="Times New Roman" w:cs="Times New Roman"/>
                                      <w:b/>
                                      <w:bCs/>
                                      <w:color w:val="000000" w:themeColor="text1"/>
                                      <w:kern w:val="24"/>
                                      <w:sz w:val="36"/>
                                      <w:szCs w:val="36"/>
                                    </w:rPr>
                                    <w:t>Magnetic field distribution</w:t>
                                  </w:r>
                                </w:p>
                              </w:txbxContent>
                            </wps:txbx>
                            <wps:bodyPr rot="0" vert="horz" wrap="square" lIns="91440" tIns="45720" rIns="91440" bIns="45720" anchor="t" anchorCtr="0" upright="1">
                              <a:spAutoFit/>
                            </wps:bodyPr>
                          </wps:wsp>
                        </wpg:grpSp>
                      </wpg:grpSp>
                      <wpg:grpSp>
                        <wpg:cNvPr id="1961741463" name="Group 54"/>
                        <wpg:cNvGrpSpPr>
                          <a:grpSpLocks/>
                        </wpg:cNvGrpSpPr>
                        <wpg:grpSpPr bwMode="auto">
                          <a:xfrm>
                            <a:off x="-496" y="33433"/>
                            <a:ext cx="50775" cy="30622"/>
                            <a:chOff x="-496" y="33433"/>
                            <a:chExt cx="50775" cy="30622"/>
                          </a:xfrm>
                        </wpg:grpSpPr>
                        <pic:pic xmlns:pic="http://schemas.openxmlformats.org/drawingml/2006/picture">
                          <pic:nvPicPr>
                            <pic:cNvPr id="1961741464" name="pg20"/>
                            <pic:cNvPicPr>
                              <a:picLocks noChangeAspect="1" noChangeArrowheads="1"/>
                            </pic:cNvPicPr>
                          </pic:nvPicPr>
                          <pic:blipFill>
                            <a:blip r:embed="rId88">
                              <a:extLst>
                                <a:ext uri="{28A0092B-C50C-407E-A947-70E740481C1C}">
                                  <a14:useLocalDpi xmlns:a14="http://schemas.microsoft.com/office/drawing/2010/main" val="0"/>
                                </a:ext>
                              </a:extLst>
                            </a:blip>
                            <a:srcRect l="4366" t="23009" r="13531" b="25031"/>
                            <a:stretch>
                              <a:fillRect/>
                            </a:stretch>
                          </pic:blipFill>
                          <pic:spPr bwMode="auto">
                            <a:xfrm>
                              <a:off x="6087" y="40214"/>
                              <a:ext cx="41192" cy="19553"/>
                            </a:xfrm>
                            <a:prstGeom prst="rect">
                              <a:avLst/>
                            </a:prstGeom>
                            <a:noFill/>
                            <a:extLst>
                              <a:ext uri="{909E8E84-426E-40DD-AFC4-6F175D3DCCD1}">
                                <a14:hiddenFill xmlns:a14="http://schemas.microsoft.com/office/drawing/2010/main">
                                  <a:solidFill>
                                    <a:srgbClr val="FFFFFF"/>
                                  </a:solidFill>
                                </a14:hiddenFill>
                              </a:ext>
                            </a:extLst>
                          </pic:spPr>
                        </pic:pic>
                        <wps:wsp>
                          <wps:cNvPr id="1961741465" name="Straight Arrow Connector 56"/>
                          <wps:cNvCnPr>
                            <a:cxnSpLocks/>
                          </wps:cNvCnPr>
                          <wps:spPr bwMode="auto">
                            <a:xfrm>
                              <a:off x="4819" y="38871"/>
                              <a:ext cx="3387" cy="4832"/>
                            </a:xfrm>
                            <a:prstGeom prst="straightConnector1">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g:grpSp>
                          <wpg:cNvPr id="1961741466" name="Group 57"/>
                          <wpg:cNvGrpSpPr>
                            <a:grpSpLocks/>
                          </wpg:cNvGrpSpPr>
                          <wpg:grpSpPr bwMode="auto">
                            <a:xfrm>
                              <a:off x="-496" y="33433"/>
                              <a:ext cx="50775" cy="30622"/>
                              <a:chOff x="-496" y="33433"/>
                              <a:chExt cx="50775" cy="30622"/>
                            </a:xfrm>
                          </wpg:grpSpPr>
                          <wps:wsp>
                            <wps:cNvPr id="1961741467" name="TextBox 24"/>
                            <wps:cNvSpPr txBox="1">
                              <a:spLocks noChangeArrowheads="1"/>
                            </wps:cNvSpPr>
                            <wps:spPr bwMode="auto">
                              <a:xfrm>
                                <a:off x="-496" y="33433"/>
                                <a:ext cx="49756" cy="30622"/>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wps:wsp>
                            <wps:cNvPr id="1961741468" name="TextBox 25"/>
                            <wps:cNvSpPr txBox="1">
                              <a:spLocks noChangeArrowheads="1"/>
                            </wps:cNvSpPr>
                            <wps:spPr bwMode="auto">
                              <a:xfrm>
                                <a:off x="22288" y="43573"/>
                                <a:ext cx="27991" cy="6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E97AA" w14:textId="77777777" w:rsidR="006535C7" w:rsidRDefault="006535C7" w:rsidP="0019134F">
                                  <w:pPr>
                                    <w:spacing w:after="0" w:line="240" w:lineRule="auto"/>
                                    <w:jc w:val="center"/>
                                    <w:rPr>
                                      <w:rFonts w:ascii="Times New Roman" w:hAnsi="Times New Roman" w:cs="Times New Roman"/>
                                      <w:b/>
                                      <w:bCs/>
                                      <w:color w:val="000000" w:themeColor="text1"/>
                                      <w:kern w:val="24"/>
                                      <w:sz w:val="36"/>
                                      <w:szCs w:val="36"/>
                                    </w:rPr>
                                  </w:pPr>
                                  <w:r>
                                    <w:rPr>
                                      <w:rFonts w:ascii="Times New Roman" w:hAnsi="Times New Roman" w:cs="Times New Roman"/>
                                      <w:b/>
                                      <w:bCs/>
                                      <w:color w:val="000000" w:themeColor="text1"/>
                                      <w:kern w:val="24"/>
                                      <w:sz w:val="36"/>
                                      <w:szCs w:val="36"/>
                                    </w:rPr>
                                    <w:t>Ferrofluid distribution</w:t>
                                  </w:r>
                                </w:p>
                                <w:p w14:paraId="42ED3916" w14:textId="77777777" w:rsidR="006535C7" w:rsidRDefault="006535C7" w:rsidP="0019134F">
                                  <w:pPr>
                                    <w:spacing w:after="0" w:line="240" w:lineRule="auto"/>
                                    <w:jc w:val="center"/>
                                    <w:rPr>
                                      <w:rFonts w:ascii="Times New Roman" w:hAnsi="Times New Roman" w:cs="Times New Roman"/>
                                      <w:b/>
                                      <w:bCs/>
                                      <w:color w:val="000000" w:themeColor="text1"/>
                                      <w:kern w:val="24"/>
                                      <w:sz w:val="36"/>
                                      <w:szCs w:val="36"/>
                                    </w:rPr>
                                  </w:pPr>
                                  <w:r>
                                    <w:rPr>
                                      <w:rFonts w:ascii="Times New Roman" w:hAnsi="Times New Roman" w:cs="Times New Roman"/>
                                      <w:b/>
                                      <w:bCs/>
                                      <w:color w:val="000000" w:themeColor="text1"/>
                                      <w:kern w:val="24"/>
                                      <w:sz w:val="36"/>
                                      <w:szCs w:val="36"/>
                                    </w:rPr>
                                    <w:t>(</w:t>
                                  </w:r>
                                  <w:proofErr w:type="gramStart"/>
                                  <w:r>
                                    <w:rPr>
                                      <w:rFonts w:ascii="Times New Roman" w:hAnsi="Times New Roman" w:cs="Times New Roman"/>
                                      <w:b/>
                                      <w:bCs/>
                                      <w:color w:val="000000" w:themeColor="text1"/>
                                      <w:kern w:val="24"/>
                                      <w:sz w:val="36"/>
                                      <w:szCs w:val="36"/>
                                    </w:rPr>
                                    <w:t>at</w:t>
                                  </w:r>
                                  <w:proofErr w:type="gramEnd"/>
                                  <w:r>
                                    <w:rPr>
                                      <w:rFonts w:ascii="Times New Roman" w:hAnsi="Times New Roman" w:cs="Times New Roman"/>
                                      <w:b/>
                                      <w:bCs/>
                                      <w:color w:val="000000" w:themeColor="text1"/>
                                      <w:kern w:val="24"/>
                                      <w:sz w:val="36"/>
                                      <w:szCs w:val="36"/>
                                    </w:rPr>
                                    <w:t xml:space="preserve"> the end of simulation)</w:t>
                                  </w:r>
                                </w:p>
                              </w:txbxContent>
                            </wps:txbx>
                            <wps:bodyPr rot="0" vert="horz" wrap="square" lIns="91440" tIns="45720" rIns="91440" bIns="45720" anchor="t" anchorCtr="0" upright="1">
                              <a:spAutoFit/>
                            </wps:bodyPr>
                          </wps:wsp>
                          <wps:wsp>
                            <wps:cNvPr id="1961741469" name="TextBox 26"/>
                            <wps:cNvSpPr txBox="1">
                              <a:spLocks noChangeArrowheads="1"/>
                            </wps:cNvSpPr>
                            <wps:spPr bwMode="auto">
                              <a:xfrm>
                                <a:off x="27667" y="34141"/>
                                <a:ext cx="12128" cy="4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3E327"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air</w:t>
                                  </w:r>
                                </w:p>
                              </w:txbxContent>
                            </wps:txbx>
                            <wps:bodyPr rot="0" vert="horz" wrap="square" lIns="91440" tIns="45720" rIns="91440" bIns="45720" anchor="t" anchorCtr="0" upright="1">
                              <a:spAutoFit/>
                            </wps:bodyPr>
                          </wps:wsp>
                          <wps:wsp>
                            <wps:cNvPr id="1961741470" name="Straight Arrow Connector 61"/>
                            <wps:cNvCnPr>
                              <a:cxnSpLocks/>
                            </wps:cNvCnPr>
                            <wps:spPr bwMode="auto">
                              <a:xfrm>
                                <a:off x="31126" y="37574"/>
                                <a:ext cx="3183" cy="2377"/>
                              </a:xfrm>
                              <a:prstGeom prst="straightConnector1">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961741471" name="TextBox 28"/>
                            <wps:cNvSpPr txBox="1">
                              <a:spLocks noChangeArrowheads="1"/>
                            </wps:cNvSpPr>
                            <wps:spPr bwMode="auto">
                              <a:xfrm>
                                <a:off x="-496" y="35739"/>
                                <a:ext cx="12122" cy="4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00B3"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ferrofluid</w:t>
                                  </w:r>
                                </w:p>
                              </w:txbxContent>
                            </wps:txbx>
                            <wps:bodyPr rot="0" vert="horz" wrap="square" lIns="91440" tIns="45720" rIns="91440" bIns="45720" anchor="t" anchorCtr="0" upright="1">
                              <a:spAutoFit/>
                            </wps:bodyPr>
                          </wps:wsp>
                          <wps:wsp>
                            <wps:cNvPr id="1961741472" name="Straight Arrow Connector 63"/>
                            <wps:cNvCnPr>
                              <a:cxnSpLocks/>
                            </wps:cNvCnPr>
                            <wps:spPr bwMode="auto">
                              <a:xfrm flipV="1">
                                <a:off x="4896" y="49331"/>
                                <a:ext cx="3517" cy="3228"/>
                              </a:xfrm>
                              <a:prstGeom prst="straightConnector1">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961741473" name="TextBox 30"/>
                            <wps:cNvSpPr txBox="1">
                              <a:spLocks noChangeArrowheads="1"/>
                            </wps:cNvSpPr>
                            <wps:spPr bwMode="auto">
                              <a:xfrm>
                                <a:off x="211" y="51845"/>
                                <a:ext cx="5994" cy="4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D88FA"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coil</w:t>
                                  </w:r>
                                </w:p>
                              </w:txbxContent>
                            </wps:txbx>
                            <wps:bodyPr rot="0" vert="horz" wrap="square" lIns="91440" tIns="45720" rIns="91440" bIns="45720" anchor="t" anchorCtr="0" upright="1">
                              <a:spAutoFit/>
                            </wps:bodyPr>
                          </wps:wsp>
                        </wpg:grpSp>
                      </wpg:grpSp>
                      <wps:wsp>
                        <wps:cNvPr id="1961741474" name="TextBox 35"/>
                        <wps:cNvSpPr txBox="1">
                          <a:spLocks noChangeArrowheads="1"/>
                        </wps:cNvSpPr>
                        <wps:spPr bwMode="auto">
                          <a:xfrm>
                            <a:off x="22679" y="29771"/>
                            <a:ext cx="10757"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CB044" w14:textId="77777777" w:rsidR="006535C7" w:rsidRPr="008C3871" w:rsidRDefault="006535C7" w:rsidP="006535C7">
                              <w:pPr>
                                <w:rPr>
                                  <w:rFonts w:ascii="Times New Roman" w:hAnsi="Times New Roman" w:cs="Times New Roman"/>
                                  <w:color w:val="000000" w:themeColor="text1"/>
                                  <w:kern w:val="24"/>
                                  <w:sz w:val="24"/>
                                  <w:szCs w:val="24"/>
                                </w:rPr>
                              </w:pPr>
                              <w:r w:rsidRPr="008C3871">
                                <w:rPr>
                                  <w:rFonts w:ascii="Times New Roman" w:hAnsi="Times New Roman" w:cs="Times New Roman"/>
                                  <w:color w:val="000000" w:themeColor="text1"/>
                                  <w:kern w:val="24"/>
                                  <w:sz w:val="24"/>
                                  <w:szCs w:val="24"/>
                                </w:rPr>
                                <w:t>(a)</w:t>
                              </w:r>
                            </w:p>
                          </w:txbxContent>
                        </wps:txbx>
                        <wps:bodyPr rot="0" vert="horz" wrap="square" lIns="91440" tIns="45720" rIns="91440" bIns="45720" anchor="t" anchorCtr="0" upright="1">
                          <a:spAutoFit/>
                        </wps:bodyPr>
                      </wps:wsp>
                      <wps:wsp>
                        <wps:cNvPr id="1961741475" name="TextBox 36"/>
                        <wps:cNvSpPr txBox="1">
                          <a:spLocks noChangeArrowheads="1"/>
                        </wps:cNvSpPr>
                        <wps:spPr bwMode="auto">
                          <a:xfrm>
                            <a:off x="22679" y="64141"/>
                            <a:ext cx="10757"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30B8E" w14:textId="77777777" w:rsidR="006535C7" w:rsidRPr="008C3871" w:rsidRDefault="006535C7" w:rsidP="006535C7">
                              <w:pPr>
                                <w:rPr>
                                  <w:rFonts w:ascii="Times New Roman" w:hAnsi="Times New Roman" w:cs="Times New Roman"/>
                                  <w:color w:val="000000" w:themeColor="text1"/>
                                  <w:kern w:val="24"/>
                                  <w:sz w:val="24"/>
                                  <w:szCs w:val="24"/>
                                </w:rPr>
                              </w:pPr>
                              <w:r w:rsidRPr="008C3871">
                                <w:rPr>
                                  <w:rFonts w:ascii="Times New Roman" w:hAnsi="Times New Roman" w:cs="Times New Roman"/>
                                  <w:color w:val="000000" w:themeColor="text1"/>
                                  <w:kern w:val="24"/>
                                  <w:sz w:val="24"/>
                                  <w:szCs w:val="24"/>
                                </w:rPr>
                                <w:t>(b)</w:t>
                              </w:r>
                            </w:p>
                          </w:txbxContent>
                        </wps:txbx>
                        <wps:bodyPr rot="0" vert="horz" wrap="square" lIns="91440" tIns="45720" rIns="91440" bIns="45720" anchor="t" anchorCtr="0" upright="1">
                          <a:spAutoFit/>
                        </wps:bodyPr>
                      </wps:wsp>
                    </wpg:wgp>
                  </a:graphicData>
                </a:graphic>
              </wp:inline>
            </w:drawing>
          </mc:Choice>
          <mc:Fallback>
            <w:pict>
              <v:group w14:anchorId="5FF8D789" id="Group 1961741443" o:spid="_x0000_s1042" style="width:399.8pt;height:535.1pt;mso-position-horizontal-relative:char;mso-position-vertical-relative:line" coordorigin="-496,6" coordsize="50775,67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">
                <v:group id="Group 35" o:spid="_x0000_s1043" style="position:absolute;top:6;width:49867;height:29447" coordorigin=",6" coordsize="49867,29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">
                  <v:group id="Group 36" o:spid="_x0000_s1044" style="position:absolute;top:6;width:46232;height:28849" coordorigin=",6" coordsize="46232,2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">
                    <v:shape id="TextBox 8" o:spid="_x0000_s1045" type="#_x0000_t202" style="position:absolute;left:23371;top:1359;width:8788;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" filled="f" stroked="f">
                      <v:textbox style="mso-fit-shape-to-text:t">
                        <w:txbxContent>
                          <w:p w14:paraId="7C50085E" w14:textId="77777777" w:rsidR="006535C7" w:rsidRDefault="006535C7" w:rsidP="006535C7">
                            <w:pPr>
                              <w:rPr>
                                <w:rFonts w:ascii="Times New Roman" w:hAnsi="Times New Roman" w:cs="Times New Roman"/>
                                <w:color w:val="000000" w:themeColor="text1"/>
                                <w:kern w:val="24"/>
                                <w:sz w:val="32"/>
                                <w:szCs w:val="32"/>
                              </w:rPr>
                            </w:pPr>
                            <w:r>
                              <w:rPr>
                                <w:rFonts w:ascii="Times New Roman" w:hAnsi="Times New Roman" w:cs="Times New Roman"/>
                                <w:color w:val="000000" w:themeColor="text1"/>
                                <w:kern w:val="24"/>
                                <w:sz w:val="32"/>
                                <w:szCs w:val="32"/>
                              </w:rPr>
                              <w:t>80 mm</w:t>
                            </w:r>
                          </w:p>
                        </w:txbxContent>
                      </v:textbox>
                    </v:shape>
                    <v:group id="Group 38" o:spid="_x0000_s1046" style="position:absolute;left:5040;top:1150;width:41192;height:27705" coordorigin="5040,1150" coordsize="41192,2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">
                      <v:shape id="pg15" o:spid="_x0000_s1047" type="#_x0000_t75" style="position:absolute;left:5040;top:4422;width:41192;height:2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">
                        <v:imagedata r:id="rId89" o:title="" croptop="12974f" cropbottom="14655f" cropleft="2003f" cropright="7341f"/>
                      </v:shape>
                      <v:shape id="Straight Arrow Connector 40" o:spid="_x0000_s1048" type="#_x0000_t32" style="position:absolute;left:5685;top:27649;width:74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" strokecolor="#4472c4 [3204]" strokeweight=".5pt">
                        <v:stroke endarrow="block" joinstyle="miter"/>
                      </v:shape>
                      <v:line id="Straight Connector 41" o:spid="_x0000_s1049" style="position:absolute;visibility:visible;mso-wrap-style:square" from="5567,1150" to="5567,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" strokecolor="black [3213]" strokeweight="2pt">
                        <v:stroke dashstyle="dash" joinstyle="miter"/>
                        <o:lock v:ext="edit" shapetype="f"/>
                      </v:line>
                      <v:line id="Straight Connector 42" o:spid="_x0000_s1050" style="position:absolute;visibility:visible;mso-wrap-style:square" from="13559,22830" to="13559,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" strokecolor="black [3200]" strokeweight=".5pt">
                        <v:stroke joinstyle="miter"/>
                        <o:lock v:ext="edit" shapetype="f"/>
                      </v:line>
                      <v:shape id="TextBox 18" o:spid="_x0000_s1051" type="#_x0000_t202" style="position:absolute;left:5262;top:24403;width:8801;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" filled="f" stroked="f">
                        <v:textbox style="mso-fit-shape-to-text:t">
                          <w:txbxContent>
                            <w:p w14:paraId="255E035F" w14:textId="77777777" w:rsidR="006535C7" w:rsidRDefault="006535C7" w:rsidP="006535C7">
                              <w:pPr>
                                <w:rPr>
                                  <w:rFonts w:ascii="Times New Roman" w:hAnsi="Times New Roman" w:cs="Times New Roman"/>
                                  <w:color w:val="000000" w:themeColor="text1"/>
                                  <w:kern w:val="24"/>
                                  <w:sz w:val="32"/>
                                  <w:szCs w:val="32"/>
                                </w:rPr>
                              </w:pPr>
                              <w:r>
                                <w:rPr>
                                  <w:rFonts w:ascii="Times New Roman" w:hAnsi="Times New Roman" w:cs="Times New Roman"/>
                                  <w:color w:val="000000" w:themeColor="text1"/>
                                  <w:kern w:val="24"/>
                                  <w:sz w:val="32"/>
                                  <w:szCs w:val="32"/>
                                </w:rPr>
                                <w:t>16 mm</w:t>
                              </w:r>
                            </w:p>
                          </w:txbxContent>
                        </v:textbox>
                      </v:shape>
                      <v:shape id="TextBox 19" o:spid="_x0000_s1052" type="#_x0000_t202" style="position:absolute;left:15161;top:15045;width:8211;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" filled="f" stroked="f">
                        <v:textbox style="mso-fit-shape-to-text:t">
                          <w:txbxContent>
                            <w:p w14:paraId="22B42BDB" w14:textId="77777777" w:rsidR="006535C7" w:rsidRDefault="006535C7" w:rsidP="006535C7">
                              <w:pPr>
                                <w:rPr>
                                  <w:rFonts w:ascii="Times New Roman" w:hAnsi="Times New Roman" w:cs="Times New Roman"/>
                                  <w:color w:val="000000" w:themeColor="text1"/>
                                  <w:kern w:val="24"/>
                                  <w:sz w:val="32"/>
                                  <w:szCs w:val="32"/>
                                </w:rPr>
                              </w:pPr>
                              <w:r>
                                <w:rPr>
                                  <w:rFonts w:ascii="Times New Roman" w:hAnsi="Times New Roman" w:cs="Times New Roman"/>
                                  <w:color w:val="000000" w:themeColor="text1"/>
                                  <w:kern w:val="24"/>
                                  <w:sz w:val="32"/>
                                  <w:szCs w:val="32"/>
                                </w:rPr>
                                <w:t>32 mm</w:t>
                              </w:r>
                            </w:p>
                          </w:txbxContent>
                        </v:textbox>
                      </v:shape>
                      <v:shape id="Straight Arrow Connector 45" o:spid="_x0000_s1053" type="#_x0000_t32" style="position:absolute;left:15672;top:9015;width:0;height:150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" strokecolor="#4472c4 [3204]" strokeweight=".5pt">
                        <v:stroke startarrow="block" endarrow="block" joinstyle="miter"/>
                        <o:lock v:ext="edit" shapetype="f"/>
                      </v:shape>
                      <v:shape id="Straight Arrow Connector 46" o:spid="_x0000_s1054" type="#_x0000_t32" style="position:absolute;left:5685;top:4352;width:40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" strokecolor="#4472c4 [3204]" strokeweight=".5pt">
                        <v:stroke startarrow="block" endarrow="block" joinstyle="miter"/>
                        <o:lock v:ext="edit" shapetype="f"/>
                      </v:shape>
                    </v:group>
                    <v:shape id="TextBox 10" o:spid="_x0000_s1055" type="#_x0000_t202" style="position:absolute;top:12796;width:6909;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" filled="f" stroked="f">
                      <v:textbox style="mso-fit-shape-to-text:t">
                        <w:txbxContent>
                          <w:p w14:paraId="750329F3"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coil</w:t>
                            </w:r>
                          </w:p>
                        </w:txbxContent>
                      </v:textbox>
                    </v:shape>
                    <v:shape id="Straight Arrow Connector 48" o:spid="_x0000_s1056" type="#_x0000_t32" style="position:absolute;left:3771;top:16525;width:2434;height:29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" strokecolor="red" strokeweight=".5pt">
                      <v:stroke endarrow="block" joinstyle="miter"/>
                      <o:lock v:ext="edit" shapetype="f"/>
                    </v:shape>
                    <v:shape id="Straight Arrow Connector 49" o:spid="_x0000_s1057" type="#_x0000_t32" style="position:absolute;left:41411;top:3049;width:2434;height:29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" strokecolor="red" strokeweight=".5pt">
                      <v:stroke endarrow="block" joinstyle="miter"/>
                      <o:lock v:ext="edit" shapetype="f"/>
                    </v:shape>
                    <v:shape id="TextBox 13" o:spid="_x0000_s1058" type="#_x0000_t202" style="position:absolute;left:33440;top:6;width:12122;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" filled="f" stroked="f">
                      <v:textbox style="mso-fit-shape-to-text:t">
                        <w:txbxContent>
                          <w:p w14:paraId="156D54BA"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ferrofluid</w:t>
                            </w:r>
                          </w:p>
                        </w:txbxContent>
                      </v:textbox>
                    </v:shape>
                  </v:group>
                  <v:group id="Group 51" o:spid="_x0000_s1059" style="position:absolute;left:1846;top:762;width:48021;height:28691" coordorigin="1846,762" coordsize="48021,28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">
                    <v:shape id="TextBox 5" o:spid="_x0000_s1060" type="#_x0000_t202" style="position:absolute;left:1846;top:762;width:46621;height:28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" filled="f" stroked="f">
                      <v:textbox style="mso-fit-shape-to-text:t"/>
                    </v:shape>
                    <v:shape id="TextBox 6" o:spid="_x0000_s1061" type="#_x0000_t202" style="position:absolute;left:21876;top:13387;width:27991;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" filled="f" stroked="f">
                      <v:textbox style="mso-fit-shape-to-text:t">
                        <w:txbxContent>
                          <w:p w14:paraId="1E582A61" w14:textId="77777777" w:rsidR="006535C7" w:rsidRDefault="006535C7" w:rsidP="006535C7">
                            <w:pPr>
                              <w:jc w:val="center"/>
                              <w:rPr>
                                <w:rFonts w:ascii="Times New Roman" w:hAnsi="Times New Roman" w:cs="Times New Roman"/>
                                <w:b/>
                                <w:bCs/>
                                <w:color w:val="000000" w:themeColor="text1"/>
                                <w:kern w:val="24"/>
                                <w:sz w:val="36"/>
                                <w:szCs w:val="36"/>
                              </w:rPr>
                            </w:pPr>
                            <w:r>
                              <w:rPr>
                                <w:rFonts w:ascii="Times New Roman" w:hAnsi="Times New Roman" w:cs="Times New Roman"/>
                                <w:b/>
                                <w:bCs/>
                                <w:color w:val="000000" w:themeColor="text1"/>
                                <w:kern w:val="24"/>
                                <w:sz w:val="36"/>
                                <w:szCs w:val="36"/>
                              </w:rPr>
                              <w:t>Magnetic field distribution</w:t>
                            </w:r>
                          </w:p>
                        </w:txbxContent>
                      </v:textbox>
                    </v:shape>
                  </v:group>
                </v:group>
                <v:group id="Group 54" o:spid="_x0000_s1062" style="position:absolute;left:-496;top:33433;width:50775;height:30622" coordorigin="-496,33433" coordsize="50775,3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">
                  <v:shape id="pg20" o:spid="_x0000_s1063" type="#_x0000_t75" style="position:absolute;left:6087;top:40214;width:41192;height:19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">
                    <v:imagedata r:id="rId90" o:title="" croptop="15079f" cropbottom="16404f" cropleft="2861f" cropright="8868f"/>
                  </v:shape>
                  <v:shape id="Straight Arrow Connector 56" o:spid="_x0000_s1064" type="#_x0000_t32" style="position:absolute;left:4819;top:38871;width:3387;height:4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" strokecolor="red" strokeweight=".5pt">
                    <v:stroke endarrow="block" joinstyle="miter"/>
                    <o:lock v:ext="edit" shapetype="f"/>
                  </v:shape>
                  <v:group id="Group 57" o:spid="_x0000_s1065" style="position:absolute;left:-496;top:33433;width:50775;height:30622" coordorigin="-496,33433" coordsize="50775,3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">
                    <v:shape id="TextBox 24" o:spid="_x0000_s1066" type="#_x0000_t202" style="position:absolute;left:-496;top:33433;width:49756;height:30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" filled="f" stroked="f">
                      <v:textbox style="mso-fit-shape-to-text:t"/>
                    </v:shape>
                    <v:shape id="TextBox 25" o:spid="_x0000_s1067" type="#_x0000_t202" style="position:absolute;left:22288;top:43573;width:27991;height:6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" filled="f" stroked="f">
                      <v:textbox style="mso-fit-shape-to-text:t">
                        <w:txbxContent>
                          <w:p w14:paraId="375E97AA" w14:textId="77777777" w:rsidR="006535C7" w:rsidRDefault="006535C7" w:rsidP="0019134F">
                            <w:pPr>
                              <w:spacing w:after="0" w:line="240" w:lineRule="auto"/>
                              <w:jc w:val="center"/>
                              <w:rPr>
                                <w:rFonts w:ascii="Times New Roman" w:hAnsi="Times New Roman" w:cs="Times New Roman"/>
                                <w:b/>
                                <w:bCs/>
                                <w:color w:val="000000" w:themeColor="text1"/>
                                <w:kern w:val="24"/>
                                <w:sz w:val="36"/>
                                <w:szCs w:val="36"/>
                              </w:rPr>
                            </w:pPr>
                            <w:r>
                              <w:rPr>
                                <w:rFonts w:ascii="Times New Roman" w:hAnsi="Times New Roman" w:cs="Times New Roman"/>
                                <w:b/>
                                <w:bCs/>
                                <w:color w:val="000000" w:themeColor="text1"/>
                                <w:kern w:val="24"/>
                                <w:sz w:val="36"/>
                                <w:szCs w:val="36"/>
                              </w:rPr>
                              <w:t>Ferrofluid distribution</w:t>
                            </w:r>
                          </w:p>
                          <w:p w14:paraId="42ED3916" w14:textId="77777777" w:rsidR="006535C7" w:rsidRDefault="006535C7" w:rsidP="0019134F">
                            <w:pPr>
                              <w:spacing w:after="0" w:line="240" w:lineRule="auto"/>
                              <w:jc w:val="center"/>
                              <w:rPr>
                                <w:rFonts w:ascii="Times New Roman" w:hAnsi="Times New Roman" w:cs="Times New Roman"/>
                                <w:b/>
                                <w:bCs/>
                                <w:color w:val="000000" w:themeColor="text1"/>
                                <w:kern w:val="24"/>
                                <w:sz w:val="36"/>
                                <w:szCs w:val="36"/>
                              </w:rPr>
                            </w:pPr>
                            <w:r>
                              <w:rPr>
                                <w:rFonts w:ascii="Times New Roman" w:hAnsi="Times New Roman" w:cs="Times New Roman"/>
                                <w:b/>
                                <w:bCs/>
                                <w:color w:val="000000" w:themeColor="text1"/>
                                <w:kern w:val="24"/>
                                <w:sz w:val="36"/>
                                <w:szCs w:val="36"/>
                              </w:rPr>
                              <w:t>(</w:t>
                            </w:r>
                            <w:proofErr w:type="gramStart"/>
                            <w:r>
                              <w:rPr>
                                <w:rFonts w:ascii="Times New Roman" w:hAnsi="Times New Roman" w:cs="Times New Roman"/>
                                <w:b/>
                                <w:bCs/>
                                <w:color w:val="000000" w:themeColor="text1"/>
                                <w:kern w:val="24"/>
                                <w:sz w:val="36"/>
                                <w:szCs w:val="36"/>
                              </w:rPr>
                              <w:t>at</w:t>
                            </w:r>
                            <w:proofErr w:type="gramEnd"/>
                            <w:r>
                              <w:rPr>
                                <w:rFonts w:ascii="Times New Roman" w:hAnsi="Times New Roman" w:cs="Times New Roman"/>
                                <w:b/>
                                <w:bCs/>
                                <w:color w:val="000000" w:themeColor="text1"/>
                                <w:kern w:val="24"/>
                                <w:sz w:val="36"/>
                                <w:szCs w:val="36"/>
                              </w:rPr>
                              <w:t xml:space="preserve"> the end of simulation)</w:t>
                            </w:r>
                          </w:p>
                        </w:txbxContent>
                      </v:textbox>
                    </v:shape>
                    <v:shape id="TextBox 26" o:spid="_x0000_s1068" type="#_x0000_t202" style="position:absolute;left:27667;top:34141;width:12128;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" filled="f" stroked="f">
                      <v:textbox style="mso-fit-shape-to-text:t">
                        <w:txbxContent>
                          <w:p w14:paraId="21B3E327"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air</w:t>
                            </w:r>
                          </w:p>
                        </w:txbxContent>
                      </v:textbox>
                    </v:shape>
                    <v:shape id="Straight Arrow Connector 61" o:spid="_x0000_s1069" type="#_x0000_t32" style="position:absolute;left:31126;top:37574;width:3183;height:23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" strokecolor="red" strokeweight=".5pt">
                      <v:stroke endarrow="block" joinstyle="miter"/>
                      <o:lock v:ext="edit" shapetype="f"/>
                    </v:shape>
                    <v:shape id="TextBox 28" o:spid="_x0000_s1070" type="#_x0000_t202" style="position:absolute;left:-496;top:35739;width:12122;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" filled="f" stroked="f">
                      <v:textbox style="mso-fit-shape-to-text:t">
                        <w:txbxContent>
                          <w:p w14:paraId="0D1E00B3"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ferrofluid</w:t>
                            </w:r>
                          </w:p>
                        </w:txbxContent>
                      </v:textbox>
                    </v:shape>
                    <v:shape id="Straight Arrow Connector 63" o:spid="_x0000_s1071" type="#_x0000_t32" style="position:absolute;left:4896;top:49331;width:3517;height:3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" strokecolor="red" strokeweight=".5pt">
                      <v:stroke endarrow="block" joinstyle="miter"/>
                      <o:lock v:ext="edit" shapetype="f"/>
                    </v:shape>
                    <v:shape id="TextBox 30" o:spid="_x0000_s1072" type="#_x0000_t202" style="position:absolute;left:211;top:51845;width:5994;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" filled="f" stroked="f">
                      <v:textbox style="mso-fit-shape-to-text:t">
                        <w:txbxContent>
                          <w:p w14:paraId="530D88FA" w14:textId="77777777" w:rsidR="006535C7" w:rsidRDefault="006535C7" w:rsidP="006535C7">
                            <w:pPr>
                              <w:rPr>
                                <w:rFonts w:ascii="Times New Roman" w:hAnsi="Times New Roman" w:cs="Times New Roman"/>
                                <w:color w:val="000000" w:themeColor="text1"/>
                                <w:kern w:val="24"/>
                                <w:sz w:val="36"/>
                                <w:szCs w:val="36"/>
                              </w:rPr>
                            </w:pPr>
                            <w:r>
                              <w:rPr>
                                <w:rFonts w:ascii="Times New Roman" w:hAnsi="Times New Roman" w:cs="Times New Roman"/>
                                <w:color w:val="000000" w:themeColor="text1"/>
                                <w:kern w:val="24"/>
                                <w:sz w:val="36"/>
                                <w:szCs w:val="36"/>
                              </w:rPr>
                              <w:t>coil</w:t>
                            </w:r>
                          </w:p>
                        </w:txbxContent>
                      </v:textbox>
                    </v:shape>
                  </v:group>
                </v:group>
                <v:shape id="TextBox 35" o:spid="_x0000_s1073" type="#_x0000_t202" style="position:absolute;left:22679;top:29771;width:10757;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" filled="f" stroked="f">
                  <v:textbox style="mso-fit-shape-to-text:t">
                    <w:txbxContent>
                      <w:p w14:paraId="494CB044" w14:textId="77777777" w:rsidR="006535C7" w:rsidRPr="008C3871" w:rsidRDefault="006535C7" w:rsidP="006535C7">
                        <w:pPr>
                          <w:rPr>
                            <w:rFonts w:ascii="Times New Roman" w:hAnsi="Times New Roman" w:cs="Times New Roman"/>
                            <w:color w:val="000000" w:themeColor="text1"/>
                            <w:kern w:val="24"/>
                            <w:sz w:val="24"/>
                            <w:szCs w:val="24"/>
                          </w:rPr>
                        </w:pPr>
                        <w:r w:rsidRPr="008C3871">
                          <w:rPr>
                            <w:rFonts w:ascii="Times New Roman" w:hAnsi="Times New Roman" w:cs="Times New Roman"/>
                            <w:color w:val="000000" w:themeColor="text1"/>
                            <w:kern w:val="24"/>
                            <w:sz w:val="24"/>
                            <w:szCs w:val="24"/>
                          </w:rPr>
                          <w:t>(a)</w:t>
                        </w:r>
                      </w:p>
                    </w:txbxContent>
                  </v:textbox>
                </v:shape>
                <v:shape id="TextBox 36" o:spid="_x0000_s1074" type="#_x0000_t202" style="position:absolute;left:22679;top:64141;width:10757;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" filled="f" stroked="f">
                  <v:textbox style="mso-fit-shape-to-text:t">
                    <w:txbxContent>
                      <w:p w14:paraId="1E130B8E" w14:textId="77777777" w:rsidR="006535C7" w:rsidRPr="008C3871" w:rsidRDefault="006535C7" w:rsidP="006535C7">
                        <w:pPr>
                          <w:rPr>
                            <w:rFonts w:ascii="Times New Roman" w:hAnsi="Times New Roman" w:cs="Times New Roman"/>
                            <w:color w:val="000000" w:themeColor="text1"/>
                            <w:kern w:val="24"/>
                            <w:sz w:val="24"/>
                            <w:szCs w:val="24"/>
                          </w:rPr>
                        </w:pPr>
                        <w:r w:rsidRPr="008C3871">
                          <w:rPr>
                            <w:rFonts w:ascii="Times New Roman" w:hAnsi="Times New Roman" w:cs="Times New Roman"/>
                            <w:color w:val="000000" w:themeColor="text1"/>
                            <w:kern w:val="24"/>
                            <w:sz w:val="24"/>
                            <w:szCs w:val="24"/>
                          </w:rPr>
                          <w:t>(b)</w:t>
                        </w:r>
                      </w:p>
                    </w:txbxContent>
                  </v:textbox>
                </v:shape>
                <w10:anchorlock/>
              </v:group>
            </w:pict>
          </mc:Fallback>
        </mc:AlternateContent>
      </w:r>
    </w:p>
    <w:p w14:paraId="38C495FB" w14:textId="2A566FF6" w:rsidR="006535C7" w:rsidRPr="00EF5FDF" w:rsidRDefault="006535C7" w:rsidP="006535C7">
      <w:pPr>
        <w:pStyle w:val="Caption"/>
        <w:jc w:val="center"/>
        <w:rPr>
          <w:rFonts w:ascii="Times New Roman" w:hAnsi="Times New Roman" w:cs="Times New Roman"/>
          <w:bCs/>
          <w:i w:val="0"/>
          <w:iCs w:val="0"/>
          <w:color w:val="000000" w:themeColor="text1"/>
          <w:sz w:val="24"/>
          <w:szCs w:val="24"/>
        </w:rPr>
      </w:pPr>
      <w:bookmarkStart w:id="105" w:name="_Ref163130675"/>
      <w:bookmarkStart w:id="106" w:name="_Ref159495437"/>
      <w:bookmarkStart w:id="107" w:name="_Toc171689147"/>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40</w:t>
      </w:r>
      <w:r w:rsidRPr="00EF5FDF">
        <w:rPr>
          <w:rFonts w:ascii="Times New Roman" w:hAnsi="Times New Roman" w:cs="Times New Roman"/>
          <w:i w:val="0"/>
          <w:iCs w:val="0"/>
          <w:color w:val="000000" w:themeColor="text1"/>
          <w:sz w:val="24"/>
          <w:szCs w:val="24"/>
        </w:rPr>
        <w:fldChar w:fldCharType="end"/>
      </w:r>
      <w:bookmarkEnd w:id="105"/>
      <w:r w:rsidRPr="00EF5FDF">
        <w:rPr>
          <w:rFonts w:ascii="Times New Roman" w:hAnsi="Times New Roman" w:cs="Times New Roman"/>
          <w:i w:val="0"/>
          <w:iCs w:val="0"/>
          <w:color w:val="000000" w:themeColor="text1"/>
          <w:sz w:val="24"/>
          <w:szCs w:val="24"/>
        </w:rPr>
        <w:t>. (a) Magnetic flux distribution of the actuation coil and (b) volume fraction of the ferrofluid</w:t>
      </w:r>
      <w:bookmarkEnd w:id="106"/>
      <w:bookmarkEnd w:id="107"/>
    </w:p>
    <w:p w14:paraId="68BA9A7E" w14:textId="3C05C4B9"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noProof/>
          <w:color w:val="000000" w:themeColor="text1"/>
          <w:sz w:val="24"/>
          <w:szCs w:val="24"/>
        </w:rPr>
        <w:lastRenderedPageBreak/>
        <w:drawing>
          <wp:inline distT="0" distB="0" distL="0" distR="0" wp14:anchorId="3ED49474" wp14:editId="05E84E05">
            <wp:extent cx="4933950" cy="2828925"/>
            <wp:effectExtent l="0" t="0" r="0" b="9525"/>
            <wp:docPr id="1961741440" name="Picture 196174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l="6407" t="1495" r="6953" b="-53"/>
                    <a:stretch>
                      <a:fillRect/>
                    </a:stretch>
                  </pic:blipFill>
                  <pic:spPr bwMode="auto">
                    <a:xfrm>
                      <a:off x="0" y="0"/>
                      <a:ext cx="4933950" cy="2828925"/>
                    </a:xfrm>
                    <a:prstGeom prst="rect">
                      <a:avLst/>
                    </a:prstGeom>
                    <a:noFill/>
                    <a:ln>
                      <a:noFill/>
                    </a:ln>
                  </pic:spPr>
                </pic:pic>
              </a:graphicData>
            </a:graphic>
          </wp:inline>
        </w:drawing>
      </w:r>
    </w:p>
    <w:p w14:paraId="59C5CB95" w14:textId="0E56600C" w:rsidR="006535C7" w:rsidRPr="00EF5FDF" w:rsidRDefault="006535C7" w:rsidP="006535C7">
      <w:pPr>
        <w:pStyle w:val="Caption"/>
        <w:jc w:val="center"/>
        <w:rPr>
          <w:rFonts w:ascii="Times New Roman" w:hAnsi="Times New Roman" w:cs="Times New Roman"/>
          <w:bCs/>
          <w:i w:val="0"/>
          <w:iCs w:val="0"/>
          <w:color w:val="000000" w:themeColor="text1"/>
          <w:sz w:val="24"/>
          <w:szCs w:val="24"/>
        </w:rPr>
      </w:pPr>
      <w:bookmarkStart w:id="108" w:name="_Ref163130693"/>
      <w:bookmarkStart w:id="109" w:name="_Ref159495467"/>
      <w:bookmarkStart w:id="110" w:name="_Toc171689148"/>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41</w:t>
      </w:r>
      <w:r w:rsidRPr="00EF5FDF">
        <w:rPr>
          <w:rFonts w:ascii="Times New Roman" w:hAnsi="Times New Roman" w:cs="Times New Roman"/>
          <w:i w:val="0"/>
          <w:iCs w:val="0"/>
          <w:color w:val="000000" w:themeColor="text1"/>
          <w:sz w:val="24"/>
          <w:szCs w:val="24"/>
        </w:rPr>
        <w:fldChar w:fldCharType="end"/>
      </w:r>
      <w:bookmarkEnd w:id="108"/>
      <w:r w:rsidRPr="00EF5FDF">
        <w:rPr>
          <w:rFonts w:ascii="Times New Roman" w:hAnsi="Times New Roman" w:cs="Times New Roman"/>
          <w:i w:val="0"/>
          <w:iCs w:val="0"/>
          <w:color w:val="000000" w:themeColor="text1"/>
          <w:sz w:val="24"/>
          <w:szCs w:val="24"/>
        </w:rPr>
        <w:t>. Comparison of ferrofluid response</w:t>
      </w:r>
      <w:bookmarkEnd w:id="109"/>
      <w:bookmarkEnd w:id="110"/>
    </w:p>
    <w:p w14:paraId="308A890F" w14:textId="77777777" w:rsidR="00844FEF" w:rsidRPr="00EF5FDF" w:rsidRDefault="00844FEF" w:rsidP="006535C7">
      <w:pPr>
        <w:pStyle w:val="PlainText"/>
        <w:spacing w:line="360" w:lineRule="auto"/>
        <w:jc w:val="both"/>
        <w:rPr>
          <w:rFonts w:ascii="Times New Roman" w:hAnsi="Times New Roman" w:cs="Times New Roman"/>
          <w:bCs/>
          <w:color w:val="000000" w:themeColor="text1"/>
          <w:sz w:val="24"/>
          <w:szCs w:val="24"/>
        </w:rPr>
      </w:pPr>
    </w:p>
    <w:p w14:paraId="4A0DFA04" w14:textId="2DE706EB" w:rsidR="006535C7" w:rsidRPr="00EF5FDF" w:rsidRDefault="006535C7" w:rsidP="006C18EB">
      <w:pPr>
        <w:pStyle w:val="PlainText"/>
        <w:spacing w:line="360" w:lineRule="auto"/>
        <w:ind w:firstLine="360"/>
        <w:jc w:val="both"/>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For the current analysis, a theoretical Helmholtz coil is selected, and the design configuration is given in</w:t>
      </w:r>
      <w:r w:rsidR="00A167DD" w:rsidRPr="00EF5FDF">
        <w:rPr>
          <w:rFonts w:ascii="Times New Roman" w:hAnsi="Times New Roman" w:cs="Times New Roman"/>
          <w:bCs/>
          <w:color w:val="000000" w:themeColor="text1"/>
          <w:sz w:val="24"/>
          <w:szCs w:val="24"/>
        </w:rPr>
        <w:t xml:space="preserve"> </w:t>
      </w:r>
      <w:r w:rsidR="00A167DD" w:rsidRPr="00EF5FDF">
        <w:rPr>
          <w:rFonts w:ascii="Times New Roman" w:hAnsi="Times New Roman" w:cs="Times New Roman"/>
          <w:bCs/>
          <w:color w:val="000000" w:themeColor="text1"/>
          <w:sz w:val="24"/>
          <w:szCs w:val="24"/>
        </w:rPr>
        <w:fldChar w:fldCharType="begin"/>
      </w:r>
      <w:r w:rsidR="00A167DD" w:rsidRPr="00EF5FDF">
        <w:rPr>
          <w:rFonts w:ascii="Times New Roman" w:hAnsi="Times New Roman" w:cs="Times New Roman"/>
          <w:bCs/>
          <w:color w:val="000000" w:themeColor="text1"/>
          <w:sz w:val="24"/>
          <w:szCs w:val="24"/>
        </w:rPr>
        <w:instrText xml:space="preserve"> REF _Ref163130713 \h  \* MERGEFORMAT </w:instrText>
      </w:r>
      <w:r w:rsidR="00A167DD" w:rsidRPr="00EF5FDF">
        <w:rPr>
          <w:rFonts w:ascii="Times New Roman" w:hAnsi="Times New Roman" w:cs="Times New Roman"/>
          <w:bCs/>
          <w:color w:val="000000" w:themeColor="text1"/>
          <w:sz w:val="24"/>
          <w:szCs w:val="24"/>
        </w:rPr>
      </w:r>
      <w:r w:rsidR="00A167DD" w:rsidRPr="00EF5FDF">
        <w:rPr>
          <w:rFonts w:ascii="Times New Roman" w:hAnsi="Times New Roman" w:cs="Times New Roman"/>
          <w:b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Table </w:t>
      </w:r>
      <w:r w:rsidR="008C64AA" w:rsidRPr="008C64AA">
        <w:rPr>
          <w:rFonts w:ascii="Times New Roman" w:hAnsi="Times New Roman" w:cs="Times New Roman"/>
          <w:noProof/>
          <w:color w:val="000000" w:themeColor="text1"/>
          <w:sz w:val="24"/>
          <w:szCs w:val="24"/>
        </w:rPr>
        <w:t>6</w:t>
      </w:r>
      <w:r w:rsidR="00A167DD" w:rsidRPr="00EF5FDF">
        <w:rPr>
          <w:rFonts w:ascii="Times New Roman" w:hAnsi="Times New Roman" w:cs="Times New Roman"/>
          <w:bCs/>
          <w:color w:val="000000" w:themeColor="text1"/>
          <w:sz w:val="24"/>
          <w:szCs w:val="24"/>
        </w:rPr>
        <w:fldChar w:fldCharType="end"/>
      </w:r>
      <w:r w:rsidRPr="00EF5FDF">
        <w:rPr>
          <w:rFonts w:ascii="Times New Roman" w:hAnsi="Times New Roman" w:cs="Times New Roman"/>
          <w:bCs/>
          <w:color w:val="000000" w:themeColor="text1"/>
          <w:sz w:val="24"/>
          <w:szCs w:val="24"/>
        </w:rPr>
        <w:t xml:space="preserve">. </w:t>
      </w:r>
    </w:p>
    <w:p w14:paraId="153D449F" w14:textId="77777777" w:rsidR="006535C7" w:rsidRPr="00EF5FDF" w:rsidRDefault="006535C7" w:rsidP="006535C7">
      <w:pPr>
        <w:pStyle w:val="PlainText"/>
        <w:spacing w:line="360" w:lineRule="auto"/>
        <w:ind w:left="630"/>
        <w:jc w:val="center"/>
        <w:rPr>
          <w:rFonts w:ascii="Times New Roman" w:hAnsi="Times New Roman" w:cs="Times New Roman"/>
          <w:bCs/>
          <w:color w:val="000000" w:themeColor="text1"/>
          <w:sz w:val="24"/>
          <w:szCs w:val="24"/>
        </w:rPr>
      </w:pPr>
    </w:p>
    <w:tbl>
      <w:tblPr>
        <w:tblStyle w:val="TableGrid"/>
        <w:tblW w:w="4814" w:type="dxa"/>
        <w:jc w:val="center"/>
        <w:tblInd w:w="0" w:type="dxa"/>
        <w:tblBorders>
          <w:left w:val="none" w:sz="0" w:space="0" w:color="auto"/>
          <w:right w:val="none" w:sz="0" w:space="0" w:color="auto"/>
        </w:tblBorders>
        <w:tblLook w:val="04A0" w:firstRow="1" w:lastRow="0" w:firstColumn="1" w:lastColumn="0" w:noHBand="0" w:noVBand="1"/>
      </w:tblPr>
      <w:tblGrid>
        <w:gridCol w:w="3101"/>
        <w:gridCol w:w="1713"/>
      </w:tblGrid>
      <w:tr w:rsidR="00A5449F" w:rsidRPr="00EF5FDF" w14:paraId="21A45C3E" w14:textId="77777777" w:rsidTr="00844FEF">
        <w:trPr>
          <w:trHeight w:val="165"/>
          <w:jc w:val="center"/>
        </w:trPr>
        <w:tc>
          <w:tcPr>
            <w:tcW w:w="3101" w:type="dxa"/>
            <w:tcBorders>
              <w:top w:val="single" w:sz="4" w:space="0" w:color="auto"/>
              <w:left w:val="nil"/>
              <w:bottom w:val="single" w:sz="4" w:space="0" w:color="auto"/>
              <w:right w:val="single" w:sz="4" w:space="0" w:color="auto"/>
            </w:tcBorders>
            <w:vAlign w:val="center"/>
            <w:hideMark/>
          </w:tcPr>
          <w:p w14:paraId="6A7E4114"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
                <w:bCs/>
                <w:color w:val="000000" w:themeColor="text1"/>
                <w:sz w:val="24"/>
                <w:szCs w:val="24"/>
              </w:rPr>
              <w:t>Design parameters</w:t>
            </w:r>
          </w:p>
        </w:tc>
        <w:tc>
          <w:tcPr>
            <w:tcW w:w="1713" w:type="dxa"/>
            <w:tcBorders>
              <w:top w:val="single" w:sz="4" w:space="0" w:color="auto"/>
              <w:left w:val="single" w:sz="4" w:space="0" w:color="auto"/>
              <w:bottom w:val="single" w:sz="4" w:space="0" w:color="auto"/>
              <w:right w:val="nil"/>
            </w:tcBorders>
            <w:vAlign w:val="center"/>
            <w:hideMark/>
          </w:tcPr>
          <w:p w14:paraId="08939AC0"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
                <w:bCs/>
                <w:color w:val="000000" w:themeColor="text1"/>
                <w:sz w:val="24"/>
                <w:szCs w:val="24"/>
              </w:rPr>
              <w:t>Values</w:t>
            </w:r>
          </w:p>
        </w:tc>
      </w:tr>
      <w:tr w:rsidR="00A5449F" w:rsidRPr="00EF5FDF" w14:paraId="7757FB2D" w14:textId="77777777" w:rsidTr="00844FEF">
        <w:trPr>
          <w:trHeight w:val="148"/>
          <w:jc w:val="center"/>
        </w:trPr>
        <w:tc>
          <w:tcPr>
            <w:tcW w:w="3101" w:type="dxa"/>
            <w:tcBorders>
              <w:top w:val="single" w:sz="4" w:space="0" w:color="auto"/>
              <w:left w:val="nil"/>
              <w:bottom w:val="single" w:sz="4" w:space="0" w:color="auto"/>
              <w:right w:val="single" w:sz="4" w:space="0" w:color="auto"/>
            </w:tcBorders>
            <w:vAlign w:val="center"/>
            <w:hideMark/>
          </w:tcPr>
          <w:p w14:paraId="39737B9C"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No of coils</w:t>
            </w:r>
          </w:p>
        </w:tc>
        <w:tc>
          <w:tcPr>
            <w:tcW w:w="1713" w:type="dxa"/>
            <w:tcBorders>
              <w:top w:val="single" w:sz="4" w:space="0" w:color="auto"/>
              <w:left w:val="single" w:sz="4" w:space="0" w:color="auto"/>
              <w:bottom w:val="single" w:sz="4" w:space="0" w:color="auto"/>
              <w:right w:val="nil"/>
            </w:tcBorders>
            <w:vAlign w:val="center"/>
            <w:hideMark/>
          </w:tcPr>
          <w:p w14:paraId="1E59D548"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2</w:t>
            </w:r>
          </w:p>
        </w:tc>
      </w:tr>
      <w:tr w:rsidR="00A5449F" w:rsidRPr="00EF5FDF" w14:paraId="50EF61E3" w14:textId="77777777" w:rsidTr="00844FEF">
        <w:trPr>
          <w:trHeight w:val="53"/>
          <w:jc w:val="center"/>
        </w:trPr>
        <w:tc>
          <w:tcPr>
            <w:tcW w:w="3101" w:type="dxa"/>
            <w:tcBorders>
              <w:top w:val="single" w:sz="4" w:space="0" w:color="auto"/>
              <w:left w:val="nil"/>
              <w:bottom w:val="single" w:sz="4" w:space="0" w:color="auto"/>
              <w:right w:val="single" w:sz="4" w:space="0" w:color="auto"/>
            </w:tcBorders>
            <w:vAlign w:val="center"/>
            <w:hideMark/>
          </w:tcPr>
          <w:p w14:paraId="054BED41"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Radius of the coil</w:t>
            </w:r>
          </w:p>
        </w:tc>
        <w:tc>
          <w:tcPr>
            <w:tcW w:w="1713" w:type="dxa"/>
            <w:tcBorders>
              <w:top w:val="single" w:sz="4" w:space="0" w:color="auto"/>
              <w:left w:val="single" w:sz="4" w:space="0" w:color="auto"/>
              <w:bottom w:val="single" w:sz="4" w:space="0" w:color="auto"/>
              <w:right w:val="nil"/>
            </w:tcBorders>
            <w:vAlign w:val="center"/>
            <w:hideMark/>
          </w:tcPr>
          <w:p w14:paraId="4CD98C7C"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100 mm</w:t>
            </w:r>
          </w:p>
        </w:tc>
      </w:tr>
      <w:tr w:rsidR="00A5449F" w:rsidRPr="00EF5FDF" w14:paraId="2EF83849" w14:textId="77777777" w:rsidTr="00844FEF">
        <w:trPr>
          <w:trHeight w:val="53"/>
          <w:jc w:val="center"/>
        </w:trPr>
        <w:tc>
          <w:tcPr>
            <w:tcW w:w="3101" w:type="dxa"/>
            <w:tcBorders>
              <w:top w:val="single" w:sz="4" w:space="0" w:color="auto"/>
              <w:left w:val="nil"/>
              <w:bottom w:val="single" w:sz="4" w:space="0" w:color="auto"/>
              <w:right w:val="single" w:sz="4" w:space="0" w:color="auto"/>
            </w:tcBorders>
            <w:vAlign w:val="center"/>
            <w:hideMark/>
          </w:tcPr>
          <w:p w14:paraId="0A8B3070"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Distance between the coils</w:t>
            </w:r>
          </w:p>
        </w:tc>
        <w:tc>
          <w:tcPr>
            <w:tcW w:w="1713" w:type="dxa"/>
            <w:tcBorders>
              <w:top w:val="single" w:sz="4" w:space="0" w:color="auto"/>
              <w:left w:val="single" w:sz="4" w:space="0" w:color="auto"/>
              <w:bottom w:val="single" w:sz="4" w:space="0" w:color="auto"/>
              <w:right w:val="nil"/>
            </w:tcBorders>
            <w:vAlign w:val="center"/>
            <w:hideMark/>
          </w:tcPr>
          <w:p w14:paraId="18CDEC8A"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100 mm</w:t>
            </w:r>
          </w:p>
        </w:tc>
      </w:tr>
      <w:tr w:rsidR="00A5449F" w:rsidRPr="00EF5FDF" w14:paraId="65DB37D4" w14:textId="77777777" w:rsidTr="00844FEF">
        <w:trPr>
          <w:trHeight w:val="53"/>
          <w:jc w:val="center"/>
        </w:trPr>
        <w:tc>
          <w:tcPr>
            <w:tcW w:w="3101" w:type="dxa"/>
            <w:tcBorders>
              <w:top w:val="single" w:sz="4" w:space="0" w:color="auto"/>
              <w:left w:val="nil"/>
              <w:bottom w:val="single" w:sz="4" w:space="0" w:color="auto"/>
              <w:right w:val="single" w:sz="4" w:space="0" w:color="auto"/>
            </w:tcBorders>
            <w:vAlign w:val="center"/>
            <w:hideMark/>
          </w:tcPr>
          <w:p w14:paraId="03940D4F"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Coil current</w:t>
            </w:r>
          </w:p>
        </w:tc>
        <w:tc>
          <w:tcPr>
            <w:tcW w:w="1713" w:type="dxa"/>
            <w:tcBorders>
              <w:top w:val="single" w:sz="4" w:space="0" w:color="auto"/>
              <w:left w:val="single" w:sz="4" w:space="0" w:color="auto"/>
              <w:bottom w:val="single" w:sz="4" w:space="0" w:color="auto"/>
              <w:right w:val="nil"/>
            </w:tcBorders>
            <w:vAlign w:val="center"/>
            <w:hideMark/>
          </w:tcPr>
          <w:p w14:paraId="61CF396F"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100 A</w:t>
            </w:r>
          </w:p>
        </w:tc>
      </w:tr>
      <w:tr w:rsidR="00A5449F" w:rsidRPr="00EF5FDF" w14:paraId="3503E378" w14:textId="77777777" w:rsidTr="00844FEF">
        <w:trPr>
          <w:trHeight w:val="53"/>
          <w:jc w:val="center"/>
        </w:trPr>
        <w:tc>
          <w:tcPr>
            <w:tcW w:w="3101" w:type="dxa"/>
            <w:tcBorders>
              <w:top w:val="single" w:sz="4" w:space="0" w:color="auto"/>
              <w:left w:val="nil"/>
              <w:bottom w:val="single" w:sz="4" w:space="0" w:color="auto"/>
              <w:right w:val="single" w:sz="4" w:space="0" w:color="auto"/>
            </w:tcBorders>
            <w:vAlign w:val="center"/>
            <w:hideMark/>
          </w:tcPr>
          <w:p w14:paraId="25F9BE6C"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No of coil turns</w:t>
            </w:r>
          </w:p>
        </w:tc>
        <w:tc>
          <w:tcPr>
            <w:tcW w:w="1713" w:type="dxa"/>
            <w:tcBorders>
              <w:top w:val="single" w:sz="4" w:space="0" w:color="auto"/>
              <w:left w:val="single" w:sz="4" w:space="0" w:color="auto"/>
              <w:bottom w:val="single" w:sz="4" w:space="0" w:color="auto"/>
              <w:right w:val="nil"/>
            </w:tcBorders>
            <w:vAlign w:val="center"/>
            <w:hideMark/>
          </w:tcPr>
          <w:p w14:paraId="790AF91E" w14:textId="77777777" w:rsidR="006535C7" w:rsidRPr="00EF5FDF" w:rsidRDefault="006535C7">
            <w:pPr>
              <w:pStyle w:val="PlainText"/>
              <w:spacing w:line="360" w:lineRule="auto"/>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100</w:t>
            </w:r>
          </w:p>
        </w:tc>
      </w:tr>
    </w:tbl>
    <w:p w14:paraId="717C2CFB" w14:textId="0B82FC97" w:rsidR="006535C7" w:rsidRPr="00EF5FDF" w:rsidRDefault="00844FEF" w:rsidP="00844FEF">
      <w:pPr>
        <w:pStyle w:val="Caption"/>
        <w:jc w:val="center"/>
        <w:rPr>
          <w:rFonts w:ascii="Times New Roman" w:hAnsi="Times New Roman" w:cs="Times New Roman"/>
          <w:i w:val="0"/>
          <w:iCs w:val="0"/>
          <w:color w:val="000000" w:themeColor="text1"/>
          <w:sz w:val="24"/>
          <w:szCs w:val="24"/>
        </w:rPr>
      </w:pPr>
      <w:bookmarkStart w:id="111" w:name="_Ref163130713"/>
      <w:bookmarkStart w:id="112" w:name="_Toc171689179"/>
      <w:r w:rsidRPr="00EF5FDF">
        <w:rPr>
          <w:rFonts w:ascii="Times New Roman" w:hAnsi="Times New Roman" w:cs="Times New Roman"/>
          <w:i w:val="0"/>
          <w:iCs w:val="0"/>
          <w:color w:val="000000" w:themeColor="text1"/>
          <w:sz w:val="24"/>
          <w:szCs w:val="24"/>
        </w:rPr>
        <w:t xml:space="preserve">Table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Table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6</w:t>
      </w:r>
      <w:r w:rsidRPr="00EF5FDF">
        <w:rPr>
          <w:rFonts w:ascii="Times New Roman" w:hAnsi="Times New Roman" w:cs="Times New Roman"/>
          <w:i w:val="0"/>
          <w:iCs w:val="0"/>
          <w:color w:val="000000" w:themeColor="text1"/>
          <w:sz w:val="24"/>
          <w:szCs w:val="24"/>
        </w:rPr>
        <w:fldChar w:fldCharType="end"/>
      </w:r>
      <w:bookmarkEnd w:id="111"/>
      <w:r w:rsidRPr="00EF5FDF">
        <w:rPr>
          <w:rFonts w:ascii="Times New Roman" w:hAnsi="Times New Roman" w:cs="Times New Roman"/>
          <w:i w:val="0"/>
          <w:iCs w:val="0"/>
          <w:color w:val="000000" w:themeColor="text1"/>
          <w:sz w:val="24"/>
          <w:szCs w:val="24"/>
        </w:rPr>
        <w:t>. Design parameters of Helmholtz coil</w:t>
      </w:r>
      <w:bookmarkEnd w:id="112"/>
    </w:p>
    <w:p w14:paraId="57BE324A" w14:textId="77777777" w:rsidR="00844FEF" w:rsidRPr="00EF5FDF" w:rsidRDefault="00844FEF" w:rsidP="00844FEF">
      <w:pPr>
        <w:rPr>
          <w:rFonts w:ascii="Times New Roman" w:hAnsi="Times New Roman" w:cs="Times New Roman"/>
          <w:color w:val="000000" w:themeColor="text1"/>
          <w:lang w:eastAsia="en-US"/>
        </w:rPr>
      </w:pPr>
    </w:p>
    <w:p w14:paraId="43D69A36" w14:textId="1D6B0C0D" w:rsidR="006535C7" w:rsidRPr="00EF5FDF" w:rsidRDefault="00F91BCF" w:rsidP="006535C7">
      <w:pPr>
        <w:pStyle w:val="PlainText"/>
        <w:spacing w:line="360" w:lineRule="auto"/>
        <w:ind w:firstLine="360"/>
        <w:jc w:val="both"/>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fldChar w:fldCharType="begin"/>
      </w:r>
      <w:r w:rsidRPr="00EF5FDF">
        <w:rPr>
          <w:rFonts w:ascii="Times New Roman" w:hAnsi="Times New Roman" w:cs="Times New Roman"/>
          <w:bCs/>
          <w:color w:val="000000" w:themeColor="text1"/>
          <w:sz w:val="24"/>
          <w:szCs w:val="24"/>
        </w:rPr>
        <w:instrText xml:space="preserve"> REF _Ref163130761 \h </w:instrText>
      </w:r>
      <w:r w:rsidR="00EF5FDF">
        <w:rPr>
          <w:rFonts w:ascii="Times New Roman" w:hAnsi="Times New Roman" w:cs="Times New Roman"/>
          <w:bCs/>
          <w:color w:val="000000" w:themeColor="text1"/>
          <w:sz w:val="24"/>
          <w:szCs w:val="24"/>
        </w:rPr>
        <w:instrText xml:space="preserve"> \* MERGEFORMAT </w:instrText>
      </w:r>
      <w:r w:rsidRPr="00EF5FDF">
        <w:rPr>
          <w:rFonts w:ascii="Times New Roman" w:hAnsi="Times New Roman" w:cs="Times New Roman"/>
          <w:bCs/>
          <w:color w:val="000000" w:themeColor="text1"/>
          <w:sz w:val="24"/>
          <w:szCs w:val="24"/>
        </w:rPr>
      </w:r>
      <w:r w:rsidRPr="00EF5FDF">
        <w:rPr>
          <w:rFonts w:ascii="Times New Roman" w:hAnsi="Times New Roman" w:cs="Times New Roman"/>
          <w:bCs/>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42</w:t>
      </w:r>
      <w:r w:rsidRPr="00EF5FDF">
        <w:rPr>
          <w:rFonts w:ascii="Times New Roman" w:hAnsi="Times New Roman" w:cs="Times New Roman"/>
          <w:bCs/>
          <w:color w:val="000000" w:themeColor="text1"/>
          <w:sz w:val="24"/>
          <w:szCs w:val="24"/>
        </w:rPr>
        <w:fldChar w:fldCharType="end"/>
      </w:r>
      <w:r w:rsidRPr="00EF5FDF">
        <w:rPr>
          <w:rFonts w:ascii="Times New Roman" w:hAnsi="Times New Roman" w:cs="Times New Roman"/>
          <w:bCs/>
          <w:color w:val="000000" w:themeColor="text1"/>
          <w:sz w:val="24"/>
          <w:szCs w:val="24"/>
        </w:rPr>
        <w:t xml:space="preserve"> </w:t>
      </w:r>
      <w:r w:rsidR="006535C7" w:rsidRPr="00EF5FDF">
        <w:rPr>
          <w:rFonts w:ascii="Times New Roman" w:hAnsi="Times New Roman" w:cs="Times New Roman"/>
          <w:bCs/>
          <w:color w:val="000000" w:themeColor="text1"/>
          <w:sz w:val="24"/>
          <w:szCs w:val="24"/>
        </w:rPr>
        <w:t xml:space="preserve">shows the simulation domain and magnetic field generated in 2D and 3D domains. The spherical boundary of the simulation domain is defined as infinite elements. The infinite elements domain reduces the volume the envelop required by insulating the external magnetic field interference. Comparing the magnetic field generated in 2D is half the magnitude of the 3D domain. It attributed by the fact the 2D domain is simulating only one half the domain. This can be rectified by introducing the coil factor (2 for the current setup) in the simulation input. The 2D </w:t>
      </w:r>
      <w:r w:rsidR="006535C7" w:rsidRPr="00EF5FDF">
        <w:rPr>
          <w:rFonts w:ascii="Times New Roman" w:hAnsi="Times New Roman" w:cs="Times New Roman"/>
          <w:bCs/>
          <w:color w:val="000000" w:themeColor="text1"/>
          <w:sz w:val="24"/>
          <w:szCs w:val="24"/>
        </w:rPr>
        <w:lastRenderedPageBreak/>
        <w:t>domain generates the same background magnetic field as 3D domain with reduced computational cost.</w:t>
      </w:r>
    </w:p>
    <w:p w14:paraId="1AE6DB5E" w14:textId="77777777" w:rsidR="006535C7" w:rsidRPr="00EF5FDF" w:rsidRDefault="006535C7" w:rsidP="006535C7">
      <w:pPr>
        <w:pStyle w:val="PlainText"/>
        <w:spacing w:line="360" w:lineRule="auto"/>
        <w:ind w:left="630"/>
        <w:jc w:val="both"/>
        <w:rPr>
          <w:rFonts w:ascii="Times New Roman" w:hAnsi="Times New Roman" w:cs="Times New Roman"/>
          <w:bCs/>
          <w:color w:val="000000" w:themeColor="text1"/>
          <w:sz w:val="24"/>
          <w:szCs w:val="24"/>
        </w:rPr>
      </w:pPr>
    </w:p>
    <w:p w14:paraId="257A5F25" w14:textId="7101C3A8" w:rsidR="006535C7" w:rsidRPr="00EF5FDF" w:rsidRDefault="006535C7" w:rsidP="006535C7">
      <w:pPr>
        <w:pStyle w:val="PlainText"/>
        <w:spacing w:line="360" w:lineRule="auto"/>
        <w:ind w:left="630"/>
        <w:jc w:val="center"/>
        <w:rPr>
          <w:rFonts w:ascii="Times New Roman" w:hAnsi="Times New Roman" w:cs="Times New Roman"/>
          <w:bCs/>
          <w:color w:val="000000" w:themeColor="text1"/>
          <w:sz w:val="24"/>
          <w:szCs w:val="24"/>
        </w:rPr>
      </w:pPr>
      <w:r w:rsidRPr="00EF5FDF">
        <w:rPr>
          <w:rFonts w:ascii="Times New Roman" w:hAnsi="Times New Roman" w:cs="Times New Roman"/>
          <w:noProof/>
          <w:color w:val="000000" w:themeColor="text1"/>
        </w:rPr>
        <mc:AlternateContent>
          <mc:Choice Requires="wpg">
            <w:drawing>
              <wp:inline distT="0" distB="0" distL="0" distR="0" wp14:anchorId="3A7F4365" wp14:editId="56A8CFD5">
                <wp:extent cx="3303928" cy="2228850"/>
                <wp:effectExtent l="0" t="0" r="0" b="0"/>
                <wp:docPr id="1961741490" name="Group 1961741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3928" cy="2228850"/>
                          <a:chOff x="0" y="0"/>
                          <a:chExt cx="91848" cy="60534"/>
                        </a:xfrm>
                      </wpg:grpSpPr>
                      <pic:pic xmlns:pic="http://schemas.openxmlformats.org/drawingml/2006/picture">
                        <pic:nvPicPr>
                          <pic:cNvPr id="1961741491" name="mesh1"/>
                          <pic:cNvPicPr>
                            <a:picLocks noChangeAspect="1" noChangeArrowheads="1"/>
                          </pic:cNvPicPr>
                        </pic:nvPicPr>
                        <pic:blipFill>
                          <a:blip r:embed="rId92">
                            <a:extLst>
                              <a:ext uri="{28A0092B-C50C-407E-A947-70E740481C1C}">
                                <a14:useLocalDpi xmlns:a14="http://schemas.microsoft.com/office/drawing/2010/main" val="0"/>
                              </a:ext>
                            </a:extLst>
                          </a:blip>
                          <a:srcRect l="19704" t="13844" r="25172" b="11807"/>
                          <a:stretch>
                            <a:fillRect/>
                          </a:stretch>
                        </pic:blipFill>
                        <pic:spPr bwMode="auto">
                          <a:xfrm>
                            <a:off x="0" y="0"/>
                            <a:ext cx="59797" cy="60534"/>
                          </a:xfrm>
                          <a:prstGeom prst="rect">
                            <a:avLst/>
                          </a:prstGeom>
                          <a:noFill/>
                          <a:extLst>
                            <a:ext uri="{909E8E84-426E-40DD-AFC4-6F175D3DCCD1}">
                              <a14:hiddenFill xmlns:a14="http://schemas.microsoft.com/office/drawing/2010/main">
                                <a:solidFill>
                                  <a:srgbClr val="FFFFFF"/>
                                </a:solidFill>
                              </a14:hiddenFill>
                            </a:ext>
                          </a:extLst>
                        </pic:spPr>
                      </pic:pic>
                      <wps:wsp>
                        <wps:cNvPr id="1961741492" name="TextBox 5"/>
                        <wps:cNvSpPr txBox="1">
                          <a:spLocks noChangeArrowheads="1"/>
                        </wps:cNvSpPr>
                        <wps:spPr bwMode="auto">
                          <a:xfrm>
                            <a:off x="54007" y="2385"/>
                            <a:ext cx="36540" cy="89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07372" w14:textId="77777777" w:rsidR="006535C7" w:rsidRDefault="006535C7" w:rsidP="006535C7">
                              <w:pPr>
                                <w:rPr>
                                  <w:rFonts w:hAnsi="Calibri"/>
                                  <w:color w:val="000000" w:themeColor="text1"/>
                                  <w:kern w:val="24"/>
                                </w:rPr>
                              </w:pPr>
                              <w:r>
                                <w:rPr>
                                  <w:rFonts w:hAnsi="Calibri"/>
                                  <w:color w:val="000000" w:themeColor="text1"/>
                                  <w:kern w:val="24"/>
                                </w:rPr>
                                <w:t>Simulation domain</w:t>
                              </w:r>
                            </w:p>
                          </w:txbxContent>
                        </wps:txbx>
                        <wps:bodyPr rot="0" vert="horz" wrap="square" lIns="91440" tIns="45720" rIns="91440" bIns="45720" anchor="t" anchorCtr="0" upright="1">
                          <a:noAutofit/>
                        </wps:bodyPr>
                      </wps:wsp>
                      <wps:wsp>
                        <wps:cNvPr id="1961741493" name="Straight Arrow Connector 3"/>
                        <wps:cNvCnPr>
                          <a:cxnSpLocks noChangeShapeType="1"/>
                        </wps:cNvCnPr>
                        <wps:spPr bwMode="auto">
                          <a:xfrm flipH="1">
                            <a:off x="36041" y="6410"/>
                            <a:ext cx="18571" cy="10935"/>
                          </a:xfrm>
                          <a:prstGeom prst="straightConnector1">
                            <a:avLst/>
                          </a:prstGeom>
                          <a:noFill/>
                          <a:ln w="28575">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s:wsp>
                        <wps:cNvPr id="1961741494" name="Straight Arrow Connector 4"/>
                        <wps:cNvCnPr>
                          <a:cxnSpLocks/>
                        </wps:cNvCnPr>
                        <wps:spPr bwMode="auto">
                          <a:xfrm flipH="1">
                            <a:off x="34832" y="17345"/>
                            <a:ext cx="22702" cy="12922"/>
                          </a:xfrm>
                          <a:prstGeom prst="straightConnector1">
                            <a:avLst/>
                          </a:prstGeom>
                          <a:noFill/>
                          <a:ln w="28575">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s:wsp>
                        <wps:cNvPr id="1961741495" name="TextBox 12"/>
                        <wps:cNvSpPr txBox="1">
                          <a:spLocks noChangeArrowheads="1"/>
                        </wps:cNvSpPr>
                        <wps:spPr bwMode="auto">
                          <a:xfrm>
                            <a:off x="57534" y="12545"/>
                            <a:ext cx="34314" cy="87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9C16C" w14:textId="77777777" w:rsidR="006535C7" w:rsidRDefault="006535C7" w:rsidP="006535C7">
                              <w:pPr>
                                <w:rPr>
                                  <w:rFonts w:hAnsi="Calibri"/>
                                  <w:color w:val="000000" w:themeColor="text1"/>
                                  <w:kern w:val="24"/>
                                </w:rPr>
                              </w:pPr>
                              <w:r>
                                <w:rPr>
                                  <w:rFonts w:hAnsi="Calibri"/>
                                  <w:color w:val="000000" w:themeColor="text1"/>
                                  <w:kern w:val="24"/>
                                </w:rPr>
                                <w:t>Helmholtz coil</w:t>
                              </w:r>
                            </w:p>
                          </w:txbxContent>
                        </wps:txbx>
                        <wps:bodyPr rot="0" vert="horz" wrap="square" lIns="91440" tIns="45720" rIns="91440" bIns="45720" anchor="t" anchorCtr="0" upright="1">
                          <a:noAutofit/>
                        </wps:bodyPr>
                      </wps:wsp>
                    </wpg:wgp>
                  </a:graphicData>
                </a:graphic>
              </wp:inline>
            </w:drawing>
          </mc:Choice>
          <mc:Fallback>
            <w:pict>
              <v:group w14:anchorId="3A7F4365" id="Group 1961741490" o:spid="_x0000_s1075" style="width:260.15pt;height:175.5pt;mso-position-horizontal-relative:char;mso-position-vertical-relative:line" coordsize="91848,60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">
                <v:shape id="mesh1" o:spid="_x0000_s1076" type="#_x0000_t75" style="position:absolute;width:59797;height:6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">
                  <v:imagedata r:id="rId93" o:title="" croptop="9073f" cropbottom="7738f" cropleft="12913f" cropright="16497f"/>
                </v:shape>
                <v:shape id="TextBox 5" o:spid="_x0000_s1077" type="#_x0000_t202" style="position:absolute;left:54007;top:2385;width:36540;height:8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" filled="f" stroked="f">
                  <v:textbox>
                    <w:txbxContent>
                      <w:p w14:paraId="5A307372" w14:textId="77777777" w:rsidR="006535C7" w:rsidRDefault="006535C7" w:rsidP="006535C7">
                        <w:pPr>
                          <w:rPr>
                            <w:rFonts w:hAnsi="Calibri"/>
                            <w:color w:val="000000" w:themeColor="text1"/>
                            <w:kern w:val="24"/>
                          </w:rPr>
                        </w:pPr>
                        <w:r>
                          <w:rPr>
                            <w:rFonts w:hAnsi="Calibri"/>
                            <w:color w:val="000000" w:themeColor="text1"/>
                            <w:kern w:val="24"/>
                          </w:rPr>
                          <w:t>Simulation domain</w:t>
                        </w:r>
                      </w:p>
                    </w:txbxContent>
                  </v:textbox>
                </v:shape>
                <v:shape id="Straight Arrow Connector 3" o:spid="_x0000_s1078" type="#_x0000_t32" style="position:absolute;left:36041;top:6410;width:18571;height:109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" strokecolor="#c00000" strokeweight="2.25pt">
                  <v:stroke endarrow="block" joinstyle="miter"/>
                </v:shape>
                <v:shape id="Straight Arrow Connector 4" o:spid="_x0000_s1079" type="#_x0000_t32" style="position:absolute;left:34832;top:17345;width:22702;height:129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" strokecolor="#c00000" strokeweight="2.25pt">
                  <v:stroke endarrow="block" joinstyle="miter"/>
                  <o:lock v:ext="edit" shapetype="f"/>
                </v:shape>
                <v:shape id="TextBox 12" o:spid="_x0000_s1080" type="#_x0000_t202" style="position:absolute;left:57534;top:12545;width:34314;height:8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" filled="f" stroked="f">
                  <v:textbox>
                    <w:txbxContent>
                      <w:p w14:paraId="0FC9C16C" w14:textId="77777777" w:rsidR="006535C7" w:rsidRDefault="006535C7" w:rsidP="006535C7">
                        <w:pPr>
                          <w:rPr>
                            <w:rFonts w:hAnsi="Calibri"/>
                            <w:color w:val="000000" w:themeColor="text1"/>
                            <w:kern w:val="24"/>
                          </w:rPr>
                        </w:pPr>
                        <w:r>
                          <w:rPr>
                            <w:rFonts w:hAnsi="Calibri"/>
                            <w:color w:val="000000" w:themeColor="text1"/>
                            <w:kern w:val="24"/>
                          </w:rPr>
                          <w:t>Helmholtz coil</w:t>
                        </w:r>
                      </w:p>
                    </w:txbxContent>
                  </v:textbox>
                </v:shape>
                <w10:anchorlock/>
              </v:group>
            </w:pict>
          </mc:Fallback>
        </mc:AlternateContent>
      </w:r>
    </w:p>
    <w:p w14:paraId="62A0D88B" w14:textId="77777777" w:rsidR="006535C7" w:rsidRPr="00EF5FDF" w:rsidRDefault="006535C7" w:rsidP="006535C7">
      <w:pPr>
        <w:pStyle w:val="PlainText"/>
        <w:spacing w:line="360" w:lineRule="auto"/>
        <w:ind w:left="630"/>
        <w:jc w:val="center"/>
        <w:rPr>
          <w:rFonts w:ascii="Times New Roman" w:hAnsi="Times New Roman" w:cs="Times New Roman"/>
          <w:bCs/>
          <w:color w:val="000000" w:themeColor="text1"/>
          <w:sz w:val="24"/>
          <w:szCs w:val="24"/>
        </w:rPr>
      </w:pPr>
      <w:r w:rsidRPr="00EF5FDF">
        <w:rPr>
          <w:rFonts w:ascii="Times New Roman" w:hAnsi="Times New Roman" w:cs="Times New Roman"/>
          <w:bCs/>
          <w:color w:val="000000" w:themeColor="text1"/>
          <w:sz w:val="24"/>
          <w:szCs w:val="24"/>
        </w:rPr>
        <w:t>(a)</w:t>
      </w:r>
    </w:p>
    <w:p w14:paraId="4FA03EFC" w14:textId="77777777" w:rsidR="006535C7" w:rsidRPr="00EF5FDF" w:rsidRDefault="006535C7" w:rsidP="006535C7">
      <w:pPr>
        <w:pStyle w:val="PlainText"/>
        <w:spacing w:line="360" w:lineRule="auto"/>
        <w:ind w:left="630"/>
        <w:jc w:val="both"/>
        <w:rPr>
          <w:rFonts w:ascii="Times New Roman" w:hAnsi="Times New Roman" w:cs="Times New Roman"/>
          <w:bCs/>
          <w:color w:val="000000" w:themeColor="text1"/>
          <w:sz w:val="24"/>
          <w:szCs w:val="24"/>
        </w:rPr>
      </w:pPr>
    </w:p>
    <w:p w14:paraId="519D385D" w14:textId="1DD3F2D0" w:rsidR="006535C7" w:rsidRPr="00EF5FDF" w:rsidRDefault="006535C7" w:rsidP="006535C7">
      <w:pPr>
        <w:pStyle w:val="PlainText"/>
        <w:spacing w:line="360" w:lineRule="auto"/>
        <w:ind w:left="630"/>
        <w:jc w:val="both"/>
        <w:rPr>
          <w:rFonts w:ascii="Times New Roman" w:eastAsiaTheme="minorEastAsia" w:hAnsi="Times New Roman" w:cs="Times New Roman"/>
          <w:bCs/>
          <w:color w:val="000000" w:themeColor="text1"/>
          <w:sz w:val="24"/>
          <w:szCs w:val="24"/>
        </w:rPr>
      </w:pPr>
      <w:r w:rsidRPr="00EF5FDF">
        <w:rPr>
          <w:rFonts w:ascii="Times New Roman" w:hAnsi="Times New Roman" w:cs="Times New Roman"/>
          <w:noProof/>
          <w:color w:val="000000" w:themeColor="text1"/>
        </w:rPr>
        <mc:AlternateContent>
          <mc:Choice Requires="wpg">
            <w:drawing>
              <wp:inline distT="0" distB="0" distL="0" distR="0" wp14:anchorId="3F493CAD" wp14:editId="46C56581">
                <wp:extent cx="5418455" cy="2256155"/>
                <wp:effectExtent l="0" t="0" r="1270" b="1270"/>
                <wp:docPr id="1961741483" name="Group 1961741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8455" cy="2256155"/>
                          <a:chOff x="0" y="0"/>
                          <a:chExt cx="85049" cy="38261"/>
                        </a:xfrm>
                      </wpg:grpSpPr>
                      <wpg:grpSp>
                        <wpg:cNvPr id="1961741484" name="Group 7"/>
                        <wpg:cNvGrpSpPr>
                          <a:grpSpLocks/>
                        </wpg:cNvGrpSpPr>
                        <wpg:grpSpPr bwMode="auto">
                          <a:xfrm>
                            <a:off x="0" y="0"/>
                            <a:ext cx="43266" cy="36770"/>
                            <a:chOff x="0" y="0"/>
                            <a:chExt cx="43266" cy="36770"/>
                          </a:xfrm>
                        </wpg:grpSpPr>
                        <pic:pic xmlns:pic="http://schemas.openxmlformats.org/drawingml/2006/picture">
                          <pic:nvPicPr>
                            <pic:cNvPr id="1961741485" name="Picture 8"/>
                            <pic:cNvPicPr>
                              <a:picLocks noChangeAspect="1" noChangeArrowheads="1"/>
                            </pic:cNvPicPr>
                          </pic:nvPicPr>
                          <pic:blipFill>
                            <a:blip r:embed="rId94">
                              <a:extLst>
                                <a:ext uri="{28A0092B-C50C-407E-A947-70E740481C1C}">
                                  <a14:useLocalDpi xmlns:a14="http://schemas.microsoft.com/office/drawing/2010/main" val="0"/>
                                </a:ext>
                              </a:extLst>
                            </a:blip>
                            <a:srcRect l="28435" t="2109" r="31796" b="3806"/>
                            <a:stretch>
                              <a:fillRect/>
                            </a:stretch>
                          </pic:blipFill>
                          <pic:spPr bwMode="auto">
                            <a:xfrm>
                              <a:off x="0" y="0"/>
                              <a:ext cx="39613" cy="367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1741486" name="Picture 9"/>
                            <pic:cNvPicPr>
                              <a:picLocks noChangeAspect="1" noChangeArrowheads="1"/>
                            </pic:cNvPicPr>
                          </pic:nvPicPr>
                          <pic:blipFill>
                            <a:blip r:embed="rId94">
                              <a:extLst>
                                <a:ext uri="{28A0092B-C50C-407E-A947-70E740481C1C}">
                                  <a14:useLocalDpi xmlns:a14="http://schemas.microsoft.com/office/drawing/2010/main" val="0"/>
                                </a:ext>
                              </a:extLst>
                            </a:blip>
                            <a:srcRect l="92465" t="13748" r="2017" b="6232"/>
                            <a:stretch>
                              <a:fillRect/>
                            </a:stretch>
                          </pic:blipFill>
                          <pic:spPr bwMode="auto">
                            <a:xfrm>
                              <a:off x="37624" y="3793"/>
                              <a:ext cx="5642" cy="3210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961741487" name="Group 10"/>
                        <wpg:cNvGrpSpPr>
                          <a:grpSpLocks/>
                        </wpg:cNvGrpSpPr>
                        <wpg:grpSpPr bwMode="auto">
                          <a:xfrm>
                            <a:off x="52903" y="0"/>
                            <a:ext cx="32146" cy="38261"/>
                            <a:chOff x="52903" y="0"/>
                            <a:chExt cx="35538" cy="40102"/>
                          </a:xfrm>
                        </wpg:grpSpPr>
                        <pic:pic xmlns:pic="http://schemas.openxmlformats.org/drawingml/2006/picture">
                          <pic:nvPicPr>
                            <pic:cNvPr id="1961741488" name="Picture 11"/>
                            <pic:cNvPicPr>
                              <a:picLocks noChangeAspect="1" noChangeArrowheads="1"/>
                            </pic:cNvPicPr>
                          </pic:nvPicPr>
                          <pic:blipFill>
                            <a:blip r:embed="rId95">
                              <a:extLst>
                                <a:ext uri="{28A0092B-C50C-407E-A947-70E740481C1C}">
                                  <a14:useLocalDpi xmlns:a14="http://schemas.microsoft.com/office/drawing/2010/main" val="0"/>
                                </a:ext>
                              </a:extLst>
                            </a:blip>
                            <a:srcRect l="35475" r="40836" b="7239"/>
                            <a:stretch>
                              <a:fillRect/>
                            </a:stretch>
                          </pic:blipFill>
                          <pic:spPr bwMode="auto">
                            <a:xfrm>
                              <a:off x="52903" y="12"/>
                              <a:ext cx="24221" cy="367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1741489" name="Picture 12"/>
                            <pic:cNvPicPr>
                              <a:picLocks noChangeAspect="1" noChangeArrowheads="1"/>
                            </pic:cNvPicPr>
                          </pic:nvPicPr>
                          <pic:blipFill>
                            <a:blip r:embed="rId95">
                              <a:extLst>
                                <a:ext uri="{28A0092B-C50C-407E-A947-70E740481C1C}">
                                  <a14:useLocalDpi xmlns:a14="http://schemas.microsoft.com/office/drawing/2010/main" val="0"/>
                                </a:ext>
                              </a:extLst>
                            </a:blip>
                            <a:srcRect l="87517" t="-2" r="1414" b="-1166"/>
                            <a:stretch>
                              <a:fillRect/>
                            </a:stretch>
                          </pic:blipFill>
                          <pic:spPr bwMode="auto">
                            <a:xfrm>
                              <a:off x="77124" y="0"/>
                              <a:ext cx="11317" cy="40102"/>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4194A6CF" id="Group 1961741483" o:spid="_x0000_s1026" style="width:426.65pt;height:177.65pt;mso-position-horizontal-relative:char;mso-position-vertical-relative:line" coordsize="85049,3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">
                <v:group id="Group 7" o:spid="_x0000_s1027" style="position:absolute;width:43266;height:36770" coordsize="43266,3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">
                  <v:shape id="Picture 8" o:spid="_x0000_s1028" type="#_x0000_t75" style="position:absolute;width:39613;height:3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">
                    <v:imagedata r:id="rId96" o:title="" croptop="1382f" cropbottom="2494f" cropleft="18635f" cropright="20838f"/>
                  </v:shape>
                  <v:shape id="Picture 9" o:spid="_x0000_s1029" type="#_x0000_t75" style="position:absolute;left:37624;top:3793;width:5642;height:32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">
                    <v:imagedata r:id="rId96" o:title="" croptop="9010f" cropbottom="4084f" cropleft="60598f" cropright="1322f"/>
                  </v:shape>
                </v:group>
                <v:group id="Group 10" o:spid="_x0000_s1030" style="position:absolute;left:52903;width:32146;height:38261" coordorigin="52903" coordsize="35538,4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">
                  <v:shape id="Picture 11" o:spid="_x0000_s1031" type="#_x0000_t75" style="position:absolute;left:52903;top:12;width:24221;height:3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">
                    <v:imagedata r:id="rId97" o:title="" cropbottom="4744f" cropleft="23249f" cropright="26762f"/>
                  </v:shape>
                  <v:shape id="Picture 12" o:spid="_x0000_s1032" type="#_x0000_t75" style="position:absolute;left:77124;width:11317;height:40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">
                    <v:imagedata r:id="rId97" o:title="" croptop="-1f" cropbottom="-764f" cropleft="57355f" cropright="927f"/>
                  </v:shape>
                </v:group>
                <w10:anchorlock/>
              </v:group>
            </w:pict>
          </mc:Fallback>
        </mc:AlternateContent>
      </w:r>
    </w:p>
    <w:p w14:paraId="17883A6E"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r w:rsidRPr="00EF5FDF">
        <w:rPr>
          <w:rFonts w:ascii="Times New Roman" w:eastAsiaTheme="minorEastAsia" w:hAnsi="Times New Roman" w:cs="Times New Roman"/>
          <w:bCs/>
          <w:color w:val="000000" w:themeColor="text1"/>
          <w:sz w:val="24"/>
          <w:szCs w:val="24"/>
        </w:rPr>
        <w:t xml:space="preserve">(b)                                                                                 </w:t>
      </w:r>
      <w:proofErr w:type="gramStart"/>
      <w:r w:rsidRPr="00EF5FDF">
        <w:rPr>
          <w:rFonts w:ascii="Times New Roman" w:eastAsiaTheme="minorEastAsia" w:hAnsi="Times New Roman" w:cs="Times New Roman"/>
          <w:bCs/>
          <w:color w:val="000000" w:themeColor="text1"/>
          <w:sz w:val="24"/>
          <w:szCs w:val="24"/>
        </w:rPr>
        <w:t xml:space="preserve">   (</w:t>
      </w:r>
      <w:proofErr w:type="gramEnd"/>
      <w:r w:rsidRPr="00EF5FDF">
        <w:rPr>
          <w:rFonts w:ascii="Times New Roman" w:eastAsiaTheme="minorEastAsia" w:hAnsi="Times New Roman" w:cs="Times New Roman"/>
          <w:bCs/>
          <w:color w:val="000000" w:themeColor="text1"/>
          <w:sz w:val="24"/>
          <w:szCs w:val="24"/>
        </w:rPr>
        <w:t>c)</w:t>
      </w:r>
    </w:p>
    <w:p w14:paraId="60363DFD"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p>
    <w:p w14:paraId="1BF4FD50" w14:textId="0C158337" w:rsidR="006535C7" w:rsidRPr="00EF5FDF" w:rsidRDefault="006535C7" w:rsidP="006535C7">
      <w:pPr>
        <w:pStyle w:val="Caption"/>
        <w:jc w:val="center"/>
        <w:rPr>
          <w:rFonts w:ascii="Times New Roman" w:eastAsiaTheme="minorEastAsia" w:hAnsi="Times New Roman" w:cs="Times New Roman"/>
          <w:bCs/>
          <w:i w:val="0"/>
          <w:iCs w:val="0"/>
          <w:color w:val="000000" w:themeColor="text1"/>
          <w:sz w:val="24"/>
          <w:szCs w:val="24"/>
        </w:rPr>
      </w:pPr>
      <w:bookmarkStart w:id="113" w:name="_Ref163130761"/>
      <w:bookmarkStart w:id="114" w:name="_Ref161952676"/>
      <w:bookmarkStart w:id="115" w:name="_Toc171689149"/>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42</w:t>
      </w:r>
      <w:r w:rsidRPr="00EF5FDF">
        <w:rPr>
          <w:rFonts w:ascii="Times New Roman" w:hAnsi="Times New Roman" w:cs="Times New Roman"/>
          <w:i w:val="0"/>
          <w:iCs w:val="0"/>
          <w:color w:val="000000" w:themeColor="text1"/>
          <w:sz w:val="24"/>
          <w:szCs w:val="24"/>
        </w:rPr>
        <w:fldChar w:fldCharType="end"/>
      </w:r>
      <w:bookmarkEnd w:id="113"/>
      <w:r w:rsidRPr="00EF5FDF">
        <w:rPr>
          <w:rFonts w:ascii="Times New Roman" w:hAnsi="Times New Roman" w:cs="Times New Roman"/>
          <w:i w:val="0"/>
          <w:iCs w:val="0"/>
          <w:color w:val="000000" w:themeColor="text1"/>
          <w:sz w:val="24"/>
          <w:szCs w:val="24"/>
        </w:rPr>
        <w:t xml:space="preserve">. Simulation domain of Helmholtz coil, (b) Background magnetic field generated in 3D domain and (c) magnetic field generated in 2D </w:t>
      </w:r>
      <w:proofErr w:type="gramStart"/>
      <w:r w:rsidRPr="00EF5FDF">
        <w:rPr>
          <w:rFonts w:ascii="Times New Roman" w:hAnsi="Times New Roman" w:cs="Times New Roman"/>
          <w:i w:val="0"/>
          <w:iCs w:val="0"/>
          <w:color w:val="000000" w:themeColor="text1"/>
          <w:sz w:val="24"/>
          <w:szCs w:val="24"/>
        </w:rPr>
        <w:t>domain</w:t>
      </w:r>
      <w:bookmarkEnd w:id="114"/>
      <w:bookmarkEnd w:id="115"/>
      <w:proofErr w:type="gramEnd"/>
    </w:p>
    <w:p w14:paraId="20A696D8" w14:textId="77777777" w:rsidR="006535C7" w:rsidRPr="00EF5FDF" w:rsidRDefault="006535C7" w:rsidP="006535C7">
      <w:pPr>
        <w:pStyle w:val="PlainText"/>
        <w:spacing w:line="360" w:lineRule="auto"/>
        <w:ind w:left="630"/>
        <w:jc w:val="center"/>
        <w:rPr>
          <w:rFonts w:ascii="Times New Roman" w:eastAsiaTheme="minorEastAsia" w:hAnsi="Times New Roman" w:cs="Times New Roman"/>
          <w:bCs/>
          <w:color w:val="000000" w:themeColor="text1"/>
          <w:sz w:val="24"/>
          <w:szCs w:val="24"/>
        </w:rPr>
      </w:pPr>
    </w:p>
    <w:p w14:paraId="31F59976" w14:textId="6EC05AEF" w:rsidR="006535C7" w:rsidRPr="00EF5FDF" w:rsidRDefault="006535C7" w:rsidP="006535C7">
      <w:pPr>
        <w:pStyle w:val="PlainText"/>
        <w:spacing w:line="360" w:lineRule="auto"/>
        <w:jc w:val="both"/>
        <w:rPr>
          <w:rFonts w:ascii="Times New Roman" w:eastAsiaTheme="minorEastAsia" w:hAnsi="Times New Roman" w:cs="Times New Roman"/>
          <w:color w:val="000000" w:themeColor="text1"/>
          <w:sz w:val="24"/>
          <w:szCs w:val="24"/>
        </w:rPr>
      </w:pPr>
      <w:r w:rsidRPr="00EF5FDF">
        <w:rPr>
          <w:rFonts w:ascii="Times New Roman" w:eastAsiaTheme="minorEastAsia" w:hAnsi="Times New Roman" w:cs="Times New Roman"/>
          <w:b/>
          <w:bCs/>
          <w:color w:val="000000" w:themeColor="text1"/>
          <w:sz w:val="24"/>
          <w:szCs w:val="24"/>
        </w:rPr>
        <w:t xml:space="preserve">Response of ferrofluid in tilt plane: </w:t>
      </w:r>
      <w:r w:rsidRPr="00EF5FDF">
        <w:rPr>
          <w:rFonts w:ascii="Times New Roman" w:eastAsiaTheme="minorEastAsia" w:hAnsi="Times New Roman" w:cs="Times New Roman"/>
          <w:color w:val="000000" w:themeColor="text1"/>
          <w:sz w:val="24"/>
          <w:szCs w:val="24"/>
        </w:rPr>
        <w:t xml:space="preserve">Under tilt condition of the current setup, the gravitational force is not perpendicular to the plane of interest. The ferrofluid is subject to component of gravitation force. The response of the ferrofluid is analyzed for two different tilt conditions. First the inclination of the plane is kept constant, and the response of the ferrofluid is observed. As </w:t>
      </w:r>
      <w:r w:rsidRPr="00EF5FDF">
        <w:rPr>
          <w:rFonts w:ascii="Times New Roman" w:eastAsiaTheme="minorEastAsia" w:hAnsi="Times New Roman" w:cs="Times New Roman"/>
          <w:color w:val="000000" w:themeColor="text1"/>
          <w:sz w:val="24"/>
          <w:szCs w:val="24"/>
        </w:rPr>
        <w:lastRenderedPageBreak/>
        <w:t xml:space="preserve">expected, the ferrofluid started sliding to the lower level of the plane. In the second case, an angular velocity of 1 deg/s is applied to the plate. In this case, the ferrofluid experienced additional force due to angular velocity along with gravitational force. Comparing both scenarios, the ferrofluid in tilt plane with angular velocity showed delayed flow rate towards lower level. </w:t>
      </w:r>
      <w:r w:rsidR="00F91BCF" w:rsidRPr="00EF5FDF">
        <w:rPr>
          <w:rFonts w:ascii="Times New Roman" w:eastAsiaTheme="minorEastAsia" w:hAnsi="Times New Roman" w:cs="Times New Roman"/>
          <w:color w:val="000000" w:themeColor="text1"/>
          <w:sz w:val="24"/>
          <w:szCs w:val="24"/>
        </w:rPr>
        <w:fldChar w:fldCharType="begin"/>
      </w:r>
      <w:r w:rsidR="00F91BCF" w:rsidRPr="00EF5FDF">
        <w:rPr>
          <w:rFonts w:ascii="Times New Roman" w:eastAsiaTheme="minorEastAsia" w:hAnsi="Times New Roman" w:cs="Times New Roman"/>
          <w:color w:val="000000" w:themeColor="text1"/>
          <w:sz w:val="24"/>
          <w:szCs w:val="24"/>
        </w:rPr>
        <w:instrText xml:space="preserve"> REF _Ref163130784 \h </w:instrText>
      </w:r>
      <w:r w:rsidR="00EF5FDF">
        <w:rPr>
          <w:rFonts w:ascii="Times New Roman" w:eastAsiaTheme="minorEastAsia" w:hAnsi="Times New Roman" w:cs="Times New Roman"/>
          <w:color w:val="000000" w:themeColor="text1"/>
          <w:sz w:val="24"/>
          <w:szCs w:val="24"/>
        </w:rPr>
        <w:instrText xml:space="preserve"> \* MERGEFORMAT </w:instrText>
      </w:r>
      <w:r w:rsidR="00F91BCF" w:rsidRPr="00EF5FDF">
        <w:rPr>
          <w:rFonts w:ascii="Times New Roman" w:eastAsiaTheme="minorEastAsia" w:hAnsi="Times New Roman" w:cs="Times New Roman"/>
          <w:color w:val="000000" w:themeColor="text1"/>
          <w:sz w:val="24"/>
          <w:szCs w:val="24"/>
        </w:rPr>
      </w:r>
      <w:r w:rsidR="00F91BCF" w:rsidRPr="00EF5FDF">
        <w:rPr>
          <w:rFonts w:ascii="Times New Roman" w:eastAsiaTheme="minorEastAsia"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43</w:t>
      </w:r>
      <w:r w:rsidR="00F91BCF" w:rsidRPr="00EF5FDF">
        <w:rPr>
          <w:rFonts w:ascii="Times New Roman" w:eastAsiaTheme="minorEastAsia" w:hAnsi="Times New Roman" w:cs="Times New Roman"/>
          <w:color w:val="000000" w:themeColor="text1"/>
          <w:sz w:val="24"/>
          <w:szCs w:val="24"/>
        </w:rPr>
        <w:fldChar w:fldCharType="end"/>
      </w:r>
      <w:r w:rsidR="00F91BCF" w:rsidRPr="00EF5FDF">
        <w:rPr>
          <w:rFonts w:ascii="Times New Roman" w:eastAsiaTheme="minorEastAsia" w:hAnsi="Times New Roman" w:cs="Times New Roman"/>
          <w:color w:val="000000" w:themeColor="text1"/>
          <w:sz w:val="24"/>
          <w:szCs w:val="24"/>
        </w:rPr>
        <w:t xml:space="preserve"> </w:t>
      </w:r>
      <w:r w:rsidRPr="00EF5FDF">
        <w:rPr>
          <w:rFonts w:ascii="Times New Roman" w:eastAsiaTheme="minorEastAsia" w:hAnsi="Times New Roman" w:cs="Times New Roman"/>
          <w:color w:val="000000" w:themeColor="text1"/>
          <w:sz w:val="24"/>
          <w:szCs w:val="24"/>
        </w:rPr>
        <w:t>shows the response of ferrofluid in tilt plane conditions.</w:t>
      </w:r>
    </w:p>
    <w:p w14:paraId="360D182A" w14:textId="77777777" w:rsidR="006535C7" w:rsidRPr="00EF5FDF" w:rsidRDefault="006535C7" w:rsidP="006535C7">
      <w:pPr>
        <w:pStyle w:val="PlainText"/>
        <w:spacing w:line="360" w:lineRule="auto"/>
        <w:ind w:left="630"/>
        <w:jc w:val="both"/>
        <w:rPr>
          <w:rFonts w:ascii="Times New Roman" w:eastAsiaTheme="minorEastAsia" w:hAnsi="Times New Roman" w:cs="Times New Roman"/>
          <w:color w:val="000000" w:themeColor="text1"/>
          <w:sz w:val="24"/>
          <w:szCs w:val="24"/>
        </w:rPr>
      </w:pPr>
    </w:p>
    <w:p w14:paraId="2F64C3FF" w14:textId="35374452" w:rsidR="006535C7" w:rsidRPr="00EF5FDF" w:rsidRDefault="006535C7" w:rsidP="006535C7">
      <w:pPr>
        <w:pStyle w:val="PlainText"/>
        <w:spacing w:line="360" w:lineRule="auto"/>
        <w:ind w:left="630"/>
        <w:jc w:val="both"/>
        <w:rPr>
          <w:rFonts w:ascii="Times New Roman" w:eastAsiaTheme="minorEastAsia" w:hAnsi="Times New Roman" w:cs="Times New Roman"/>
          <w:color w:val="000000" w:themeColor="text1"/>
          <w:sz w:val="24"/>
          <w:szCs w:val="24"/>
        </w:rPr>
      </w:pPr>
      <w:r w:rsidRPr="00EF5FDF">
        <w:rPr>
          <w:rFonts w:ascii="Times New Roman" w:hAnsi="Times New Roman" w:cs="Times New Roman"/>
          <w:noProof/>
          <w:color w:val="000000" w:themeColor="text1"/>
        </w:rPr>
        <mc:AlternateContent>
          <mc:Choice Requires="wpg">
            <w:drawing>
              <wp:inline distT="0" distB="0" distL="0" distR="0" wp14:anchorId="77A9A185" wp14:editId="2835DBA0">
                <wp:extent cx="5619750" cy="1592580"/>
                <wp:effectExtent l="0" t="0" r="0" b="0"/>
                <wp:docPr id="1961741480" name="Group 196174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9750" cy="1592580"/>
                          <a:chOff x="0" y="0"/>
                          <a:chExt cx="100548" cy="34946"/>
                        </a:xfrm>
                      </wpg:grpSpPr>
                      <pic:pic xmlns:pic="http://schemas.openxmlformats.org/drawingml/2006/picture">
                        <pic:nvPicPr>
                          <pic:cNvPr id="1961741481"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595" cy="349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1741482"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53952" y="0"/>
                            <a:ext cx="46596" cy="349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F8DF180" id="Group 1961741480" o:spid="_x0000_s1026" style="width:442.5pt;height:125.4pt;mso-position-horizontal-relative:char;mso-position-vertical-relative:line" coordsize="100548,3494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">
                <v:shape id="Picture 15" o:spid="_x0000_s1027" type="#_x0000_t75" style="position:absolute;width:46595;height:3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">
                  <v:imagedata r:id="rId100" o:title=""/>
                </v:shape>
                <v:shape id="Picture 16" o:spid="_x0000_s1028" type="#_x0000_t75" style="position:absolute;left:53952;width:46596;height:3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">
                  <v:imagedata r:id="rId101" o:title=""/>
                </v:shape>
                <w10:anchorlock/>
              </v:group>
            </w:pict>
          </mc:Fallback>
        </mc:AlternateContent>
      </w:r>
    </w:p>
    <w:p w14:paraId="47BFE514" w14:textId="77777777" w:rsidR="006535C7" w:rsidRPr="00EF5FDF" w:rsidRDefault="006535C7" w:rsidP="006535C7">
      <w:pPr>
        <w:pStyle w:val="PlainText"/>
        <w:spacing w:line="360" w:lineRule="auto"/>
        <w:ind w:left="630"/>
        <w:jc w:val="both"/>
        <w:rPr>
          <w:rFonts w:ascii="Times New Roman" w:eastAsiaTheme="minorEastAsia" w:hAnsi="Times New Roman" w:cs="Times New Roman"/>
          <w:color w:val="000000" w:themeColor="text1"/>
          <w:sz w:val="24"/>
          <w:szCs w:val="24"/>
        </w:rPr>
      </w:pPr>
    </w:p>
    <w:p w14:paraId="020E7281" w14:textId="5E86F7BD" w:rsidR="006535C7" w:rsidRPr="00EF5FDF" w:rsidRDefault="006535C7" w:rsidP="006535C7">
      <w:pPr>
        <w:pStyle w:val="Caption"/>
        <w:jc w:val="center"/>
        <w:rPr>
          <w:rFonts w:ascii="Times New Roman" w:eastAsiaTheme="minorEastAsia" w:hAnsi="Times New Roman" w:cs="Times New Roman"/>
          <w:i w:val="0"/>
          <w:iCs w:val="0"/>
          <w:color w:val="000000" w:themeColor="text1"/>
          <w:sz w:val="24"/>
          <w:szCs w:val="24"/>
        </w:rPr>
      </w:pPr>
      <w:bookmarkStart w:id="116" w:name="_Ref163130784"/>
      <w:bookmarkStart w:id="117" w:name="_Ref161952690"/>
      <w:bookmarkStart w:id="118" w:name="_Toc171689150"/>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43</w:t>
      </w:r>
      <w:r w:rsidRPr="00EF5FDF">
        <w:rPr>
          <w:rFonts w:ascii="Times New Roman" w:hAnsi="Times New Roman" w:cs="Times New Roman"/>
          <w:i w:val="0"/>
          <w:iCs w:val="0"/>
          <w:color w:val="000000" w:themeColor="text1"/>
          <w:sz w:val="24"/>
          <w:szCs w:val="24"/>
        </w:rPr>
        <w:fldChar w:fldCharType="end"/>
      </w:r>
      <w:bookmarkEnd w:id="116"/>
      <w:r w:rsidRPr="00EF5FDF">
        <w:rPr>
          <w:rFonts w:ascii="Times New Roman" w:hAnsi="Times New Roman" w:cs="Times New Roman"/>
          <w:i w:val="0"/>
          <w:iCs w:val="0"/>
          <w:color w:val="000000" w:themeColor="text1"/>
          <w:sz w:val="24"/>
          <w:szCs w:val="24"/>
        </w:rPr>
        <w:t>. Response of ferrofluid on tilt plane</w:t>
      </w:r>
      <w:bookmarkEnd w:id="117"/>
      <w:bookmarkEnd w:id="118"/>
    </w:p>
    <w:p w14:paraId="288E6D01" w14:textId="77777777" w:rsidR="006535C7" w:rsidRPr="00EF5FDF" w:rsidRDefault="006535C7" w:rsidP="009E73E2">
      <w:pPr>
        <w:spacing w:line="360" w:lineRule="auto"/>
        <w:contextualSpacing/>
        <w:rPr>
          <w:rFonts w:ascii="Times New Roman" w:eastAsia="Times New Roman" w:hAnsi="Times New Roman" w:cs="Times New Roman"/>
          <w:color w:val="000000" w:themeColor="text1"/>
          <w:sz w:val="24"/>
          <w:szCs w:val="24"/>
        </w:rPr>
      </w:pPr>
    </w:p>
    <w:p w14:paraId="03095E4E" w14:textId="11B54A53" w:rsidR="009E73E2" w:rsidRPr="00EF5FDF" w:rsidRDefault="009E73E2" w:rsidP="00F01D18">
      <w:pPr>
        <w:pStyle w:val="Heading2"/>
        <w:rPr>
          <w:rFonts w:cs="Times New Roman"/>
          <w:color w:val="000000" w:themeColor="text1"/>
        </w:rPr>
      </w:pPr>
      <w:bookmarkStart w:id="119" w:name="_Toc171689081"/>
      <w:r w:rsidRPr="00EF5FDF">
        <w:rPr>
          <w:rFonts w:cs="Times New Roman"/>
          <w:color w:val="000000" w:themeColor="text1"/>
        </w:rPr>
        <w:t>Example Cases</w:t>
      </w:r>
      <w:bookmarkEnd w:id="119"/>
    </w:p>
    <w:p w14:paraId="246FFD69" w14:textId="0F58C086" w:rsidR="009E73E2" w:rsidRDefault="002C1DB6" w:rsidP="00F91BCF">
      <w:pPr>
        <w:pStyle w:val="Heading3"/>
        <w:numPr>
          <w:ilvl w:val="2"/>
          <w:numId w:val="89"/>
        </w:numPr>
        <w:rPr>
          <w:rFonts w:cs="Times New Roman"/>
          <w:color w:val="000000" w:themeColor="text1"/>
        </w:rPr>
      </w:pPr>
      <w:bookmarkStart w:id="120" w:name="_Toc171689082"/>
      <w:r w:rsidRPr="00EF5FDF">
        <w:rPr>
          <w:rFonts w:cs="Times New Roman"/>
          <w:color w:val="000000" w:themeColor="text1"/>
        </w:rPr>
        <w:t>2D COMSOL of simulation of the mirror</w:t>
      </w:r>
      <w:bookmarkEnd w:id="120"/>
    </w:p>
    <w:p w14:paraId="5DE6B335" w14:textId="77777777" w:rsidR="00C463F9" w:rsidRDefault="00C463F9" w:rsidP="00C463F9">
      <w:pPr>
        <w:rPr>
          <w:lang w:eastAsia="en-US"/>
        </w:rPr>
      </w:pPr>
    </w:p>
    <w:p w14:paraId="35BC2726" w14:textId="019AA657" w:rsidR="007D6312" w:rsidRPr="007D6312" w:rsidRDefault="007D6312" w:rsidP="006C18EB">
      <w:pPr>
        <w:spacing w:line="360" w:lineRule="auto"/>
        <w:ind w:firstLine="360"/>
        <w:rPr>
          <w:rFonts w:ascii="Times New Roman" w:hAnsi="Times New Roman" w:cs="Times New Roman"/>
          <w:color w:val="0D0D0D"/>
          <w:sz w:val="24"/>
          <w:szCs w:val="24"/>
          <w:shd w:val="clear" w:color="auto" w:fill="FFFFFF"/>
        </w:rPr>
      </w:pPr>
      <w:r w:rsidRPr="007D6312">
        <w:rPr>
          <w:rFonts w:ascii="Times New Roman" w:hAnsi="Times New Roman" w:cs="Times New Roman"/>
          <w:color w:val="0D0D0D"/>
          <w:sz w:val="24"/>
          <w:szCs w:val="24"/>
          <w:shd w:val="clear" w:color="auto" w:fill="FFFFFF"/>
        </w:rPr>
        <w:t>Three different simulation cases were conducted to analyze the impact of porous media on the response of a single coil system. In</w:t>
      </w:r>
      <w:r>
        <w:rPr>
          <w:rFonts w:ascii="Times New Roman" w:hAnsi="Times New Roman" w:cs="Times New Roman"/>
          <w:color w:val="0D0D0D"/>
          <w:sz w:val="24"/>
          <w:szCs w:val="24"/>
          <w:shd w:val="clear" w:color="auto" w:fill="FFFFFF"/>
        </w:rPr>
        <w:t xml:space="preserve"> </w:t>
      </w:r>
      <w:r w:rsidRPr="007D6312">
        <w:rPr>
          <w:rFonts w:ascii="Times New Roman" w:hAnsi="Times New Roman" w:cs="Times New Roman"/>
          <w:color w:val="0D0D0D"/>
          <w:sz w:val="24"/>
          <w:szCs w:val="24"/>
          <w:shd w:val="clear" w:color="auto" w:fill="FFFFFF"/>
        </w:rPr>
        <w:fldChar w:fldCharType="begin"/>
      </w:r>
      <w:r w:rsidRPr="007D6312">
        <w:rPr>
          <w:rFonts w:ascii="Times New Roman" w:hAnsi="Times New Roman" w:cs="Times New Roman"/>
          <w:color w:val="0D0D0D"/>
          <w:sz w:val="24"/>
          <w:szCs w:val="24"/>
          <w:shd w:val="clear" w:color="auto" w:fill="FFFFFF"/>
        </w:rPr>
        <w:instrText xml:space="preserve"> REF _Ref163205096 \h  \* MERGEFORMAT </w:instrText>
      </w:r>
      <w:r w:rsidRPr="007D6312">
        <w:rPr>
          <w:rFonts w:ascii="Times New Roman" w:hAnsi="Times New Roman" w:cs="Times New Roman"/>
          <w:color w:val="0D0D0D"/>
          <w:sz w:val="24"/>
          <w:szCs w:val="24"/>
          <w:shd w:val="clear" w:color="auto" w:fill="FFFFFF"/>
        </w:rPr>
      </w:r>
      <w:r w:rsidRPr="007D6312">
        <w:rPr>
          <w:rFonts w:ascii="Times New Roman" w:hAnsi="Times New Roman" w:cs="Times New Roman"/>
          <w:color w:val="0D0D0D"/>
          <w:sz w:val="24"/>
          <w:szCs w:val="24"/>
          <w:shd w:val="clear" w:color="auto" w:fill="FFFFFF"/>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44</w:t>
      </w:r>
      <w:r w:rsidRPr="007D6312">
        <w:rPr>
          <w:rFonts w:ascii="Times New Roman" w:hAnsi="Times New Roman" w:cs="Times New Roman"/>
          <w:color w:val="0D0D0D"/>
          <w:sz w:val="24"/>
          <w:szCs w:val="24"/>
          <w:shd w:val="clear" w:color="auto" w:fill="FFFFFF"/>
        </w:rPr>
        <w:fldChar w:fldCharType="end"/>
      </w:r>
      <w:r w:rsidRPr="007D6312">
        <w:rPr>
          <w:rFonts w:ascii="Times New Roman" w:hAnsi="Times New Roman" w:cs="Times New Roman"/>
          <w:color w:val="0D0D0D"/>
          <w:sz w:val="24"/>
          <w:szCs w:val="24"/>
          <w:shd w:val="clear" w:color="auto" w:fill="FFFFFF"/>
        </w:rPr>
        <w:t xml:space="preserve">, the first case involved the presence of ferrofluid and </w:t>
      </w:r>
      <w:r>
        <w:rPr>
          <w:rFonts w:ascii="Times New Roman" w:hAnsi="Times New Roman" w:cs="Times New Roman"/>
          <w:color w:val="0D0D0D"/>
          <w:sz w:val="24"/>
          <w:szCs w:val="24"/>
          <w:shd w:val="clear" w:color="auto" w:fill="FFFFFF"/>
        </w:rPr>
        <w:t>EM coil</w:t>
      </w:r>
      <w:r w:rsidRPr="007D6312">
        <w:rPr>
          <w:rFonts w:ascii="Times New Roman" w:hAnsi="Times New Roman" w:cs="Times New Roman"/>
          <w:color w:val="0D0D0D"/>
          <w:sz w:val="24"/>
          <w:szCs w:val="24"/>
          <w:shd w:val="clear" w:color="auto" w:fill="FFFFFF"/>
        </w:rPr>
        <w:t xml:space="preserve"> without porous media in the system. On the left side of the figure, the volume fraction of the ferrofluid at the simulation's conclusion is displayed. The red line indicates the top surface location of the ferrofluid at the end of the simulation, demonstrating deformation in response to the magnetic field generated by the EM and Helmholtz coils. The right side of the figure illustrates the magnetic field generated by the EM and Helmholtz coils.</w:t>
      </w:r>
    </w:p>
    <w:p w14:paraId="3BDD4201" w14:textId="4BC73EAC" w:rsidR="00FE25FA" w:rsidRPr="00EF5FDF" w:rsidRDefault="005E13C9" w:rsidP="00B21BB8">
      <w:pPr>
        <w:spacing w:line="360" w:lineRule="auto"/>
        <w:rPr>
          <w:rFonts w:ascii="Times New Roman" w:eastAsia="Times New Roman" w:hAnsi="Times New Roman" w:cs="Times New Roman"/>
          <w:color w:val="000000" w:themeColor="text1"/>
          <w:sz w:val="24"/>
          <w:szCs w:val="24"/>
        </w:rPr>
      </w:pPr>
      <w:r w:rsidRPr="00EF5FDF">
        <w:rPr>
          <w:rFonts w:ascii="Times New Roman" w:eastAsia="Times New Roman" w:hAnsi="Times New Roman" w:cs="Times New Roman"/>
          <w:noProof/>
          <w:color w:val="000000" w:themeColor="text1"/>
          <w:sz w:val="24"/>
          <w:szCs w:val="24"/>
        </w:rPr>
        <w:lastRenderedPageBreak/>
        <mc:AlternateContent>
          <mc:Choice Requires="wpg">
            <w:drawing>
              <wp:anchor distT="0" distB="0" distL="114300" distR="114300" simplePos="0" relativeHeight="251709440" behindDoc="0" locked="0" layoutInCell="1" allowOverlap="1" wp14:anchorId="3E9F1E8E" wp14:editId="59C48348">
                <wp:simplePos x="0" y="0"/>
                <wp:positionH relativeFrom="margin">
                  <wp:align>center</wp:align>
                </wp:positionH>
                <wp:positionV relativeFrom="paragraph">
                  <wp:posOffset>58420</wp:posOffset>
                </wp:positionV>
                <wp:extent cx="5156200" cy="2372360"/>
                <wp:effectExtent l="0" t="0" r="0" b="8890"/>
                <wp:wrapThrough wrapText="bothSides">
                  <wp:wrapPolygon edited="0">
                    <wp:start x="19472" y="173"/>
                    <wp:lineTo x="7102" y="1214"/>
                    <wp:lineTo x="7102" y="6071"/>
                    <wp:lineTo x="319" y="6764"/>
                    <wp:lineTo x="0" y="6938"/>
                    <wp:lineTo x="0" y="20814"/>
                    <wp:lineTo x="8539" y="21334"/>
                    <wp:lineTo x="19552" y="21507"/>
                    <wp:lineTo x="21068" y="21507"/>
                    <wp:lineTo x="21467" y="20987"/>
                    <wp:lineTo x="21228" y="20467"/>
                    <wp:lineTo x="20190" y="19946"/>
                    <wp:lineTo x="20190" y="17171"/>
                    <wp:lineTo x="20589" y="17171"/>
                    <wp:lineTo x="20589" y="16131"/>
                    <wp:lineTo x="20350" y="12488"/>
                    <wp:lineTo x="20190" y="11621"/>
                    <wp:lineTo x="20589" y="10060"/>
                    <wp:lineTo x="20589" y="9019"/>
                    <wp:lineTo x="20190" y="8846"/>
                    <wp:lineTo x="20350" y="6071"/>
                    <wp:lineTo x="20270" y="3296"/>
                    <wp:lineTo x="21307" y="694"/>
                    <wp:lineTo x="21307" y="173"/>
                    <wp:lineTo x="19472" y="173"/>
                  </wp:wrapPolygon>
                </wp:wrapThrough>
                <wp:docPr id="1961741408" name="Group 1"/>
                <wp:cNvGraphicFramePr/>
                <a:graphic xmlns:a="http://schemas.openxmlformats.org/drawingml/2006/main">
                  <a:graphicData uri="http://schemas.microsoft.com/office/word/2010/wordprocessingGroup">
                    <wpg:wgp>
                      <wpg:cNvGrpSpPr/>
                      <wpg:grpSpPr>
                        <a:xfrm>
                          <a:off x="0" y="0"/>
                          <a:ext cx="5156200" cy="2372360"/>
                          <a:chOff x="0" y="0"/>
                          <a:chExt cx="9384126" cy="4319448"/>
                        </a:xfrm>
                      </wpg:grpSpPr>
                      <wpg:grpSp>
                        <wpg:cNvPr id="1961741409" name="Group 1961741409"/>
                        <wpg:cNvGrpSpPr/>
                        <wpg:grpSpPr>
                          <a:xfrm>
                            <a:off x="0" y="277843"/>
                            <a:ext cx="5189557" cy="3985399"/>
                            <a:chOff x="0" y="277843"/>
                            <a:chExt cx="5189557" cy="3985399"/>
                          </a:xfrm>
                        </wpg:grpSpPr>
                        <pic:pic xmlns:pic="http://schemas.openxmlformats.org/drawingml/2006/picture">
                          <pic:nvPicPr>
                            <pic:cNvPr id="1961741439" name="pg6"/>
                            <pic:cNvPicPr>
                              <a:picLocks noChangeAspect="1"/>
                            </pic:cNvPicPr>
                          </pic:nvPicPr>
                          <pic:blipFill rotWithShape="1">
                            <a:blip r:embed="rId102">
                              <a:extLst>
                                <a:ext uri="{28A0092B-C50C-407E-A947-70E740481C1C}">
                                  <a14:useLocalDpi xmlns:a14="http://schemas.microsoft.com/office/drawing/2010/main" val="0"/>
                                </a:ext>
                              </a:extLst>
                            </a:blip>
                            <a:srcRect l="32767" t="30649" r="46553" b="25040"/>
                            <a:stretch/>
                          </pic:blipFill>
                          <pic:spPr>
                            <a:xfrm>
                              <a:off x="0" y="1394197"/>
                              <a:ext cx="1722268" cy="2769833"/>
                            </a:xfrm>
                            <a:prstGeom prst="rect">
                              <a:avLst/>
                            </a:prstGeom>
                          </pic:spPr>
                        </pic:pic>
                        <pic:pic xmlns:pic="http://schemas.openxmlformats.org/drawingml/2006/picture">
                          <pic:nvPicPr>
                            <pic:cNvPr id="1961741476" name="pg6"/>
                            <pic:cNvPicPr>
                              <a:picLocks noChangeAspect="1"/>
                            </pic:cNvPicPr>
                          </pic:nvPicPr>
                          <pic:blipFill rotWithShape="1">
                            <a:blip r:embed="rId103">
                              <a:extLst>
                                <a:ext uri="{28A0092B-C50C-407E-A947-70E740481C1C}">
                                  <a14:useLocalDpi xmlns:a14="http://schemas.microsoft.com/office/drawing/2010/main" val="0"/>
                                </a:ext>
                              </a:extLst>
                            </a:blip>
                            <a:srcRect l="40187" t="25138" r="40199" b="24728"/>
                            <a:stretch/>
                          </pic:blipFill>
                          <pic:spPr>
                            <a:xfrm>
                              <a:off x="3112182" y="277843"/>
                              <a:ext cx="2077375" cy="3985399"/>
                            </a:xfrm>
                            <a:prstGeom prst="rect">
                              <a:avLst/>
                            </a:prstGeom>
                          </pic:spPr>
                        </pic:pic>
                        <wps:wsp>
                          <wps:cNvPr id="1961741477" name="Oval 1961741477"/>
                          <wps:cNvSpPr/>
                          <wps:spPr>
                            <a:xfrm>
                              <a:off x="2770955" y="1261033"/>
                              <a:ext cx="1517904" cy="1518081"/>
                            </a:xfrm>
                            <a:prstGeom prst="ellipse">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61741496" name="Straight Arrow Connector 1961741496"/>
                          <wps:cNvCnPr>
                            <a:cxnSpLocks/>
                          </wps:cNvCnPr>
                          <wps:spPr>
                            <a:xfrm>
                              <a:off x="1761832" y="2020073"/>
                              <a:ext cx="1009123"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1961741497" name="pg1"/>
                          <pic:cNvPicPr>
                            <a:picLocks noChangeAspect="1"/>
                          </pic:cNvPicPr>
                        </pic:nvPicPr>
                        <pic:blipFill rotWithShape="1">
                          <a:blip r:embed="rId104">
                            <a:extLst>
                              <a:ext uri="{28A0092B-C50C-407E-A947-70E740481C1C}">
                                <a14:useLocalDpi xmlns:a14="http://schemas.microsoft.com/office/drawing/2010/main" val="0"/>
                              </a:ext>
                            </a:extLst>
                          </a:blip>
                          <a:srcRect l="39334" t="23718" r="40026" b="23733"/>
                          <a:stretch/>
                        </pic:blipFill>
                        <pic:spPr>
                          <a:xfrm>
                            <a:off x="6206801" y="277843"/>
                            <a:ext cx="2085596" cy="3985398"/>
                          </a:xfrm>
                          <a:prstGeom prst="rect">
                            <a:avLst/>
                          </a:prstGeom>
                        </pic:spPr>
                      </pic:pic>
                      <pic:pic xmlns:pic="http://schemas.openxmlformats.org/drawingml/2006/picture">
                        <pic:nvPicPr>
                          <pic:cNvPr id="1961741498" name="pg1"/>
                          <pic:cNvPicPr>
                            <a:picLocks noChangeAspect="1"/>
                          </pic:cNvPicPr>
                        </pic:nvPicPr>
                        <pic:blipFill rotWithShape="1">
                          <a:blip r:embed="rId105">
                            <a:extLst>
                              <a:ext uri="{28A0092B-C50C-407E-A947-70E740481C1C}">
                                <a14:useLocalDpi xmlns:a14="http://schemas.microsoft.com/office/drawing/2010/main" val="0"/>
                              </a:ext>
                            </a:extLst>
                          </a:blip>
                          <a:srcRect l="83466" b="976"/>
                          <a:stretch/>
                        </pic:blipFill>
                        <pic:spPr>
                          <a:xfrm>
                            <a:off x="8423232" y="0"/>
                            <a:ext cx="960894" cy="431944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8ECBBA" id="Group 1" o:spid="_x0000_s1026" style="position:absolute;margin-left:0;margin-top:4.6pt;width:406pt;height:186.8pt;z-index:251709440;mso-position-horizontal:center;mso-position-horizontal-relative:margin;mso-width-relative:margin;mso-height-relative:margin" coordsize="93841,4319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&#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">
                <v:group id="Group 1961741409" o:spid="_x0000_s1027" style="position:absolute;top:2778;width:51895;height:39854" coordorigin=",2778" coordsize="51895,3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">
                  <v:shape id="pg6" o:spid="_x0000_s1028" type="#_x0000_t75" style="position:absolute;top:13941;width:17222;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">
                    <v:imagedata r:id="rId106" o:title="" croptop="20086f" cropbottom="16410f" cropleft="21474f" cropright="30509f"/>
                  </v:shape>
                  <v:shape id="pg6" o:spid="_x0000_s1029" type="#_x0000_t75" style="position:absolute;left:31121;top:2778;width:20774;height:39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">
                    <v:imagedata r:id="rId107" o:title="" croptop="16474f" cropbottom="16206f" cropleft="26337f" cropright="26345f"/>
                  </v:shape>
                  <v:oval id="Oval 1961741477" o:spid="_x0000_s1030" style="position:absolute;left:27709;top:12610;width:15179;height:1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" filled="f" strokecolor="black [3213]" strokeweight="2.25pt">
                    <v:stroke joinstyle="miter"/>
                  </v:oval>
                  <v:shape id="Straight Arrow Connector 1961741496" o:spid="_x0000_s1031" type="#_x0000_t32" style="position:absolute;left:17618;top:20200;width:100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" strokecolor="black [3200]" strokeweight="2.25pt">
                    <v:stroke endarrow="block" joinstyle="miter"/>
                    <o:lock v:ext="edit" shapetype="f"/>
                  </v:shape>
                </v:group>
                <v:shape id="pg1" o:spid="_x0000_s1032" type="#_x0000_t75" style="position:absolute;left:62068;top:2778;width:20855;height:39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">
                  <v:imagedata r:id="rId108" o:title="" croptop="15544f" cropbottom="15554f" cropleft="25778f" cropright="26231f"/>
                </v:shape>
                <v:shape id="pg1" o:spid="_x0000_s1033" type="#_x0000_t75" style="position:absolute;left:84232;width:9609;height:4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">
                  <v:imagedata r:id="rId109" o:title="" cropbottom="640f" cropleft="54700f"/>
                </v:shape>
                <w10:wrap type="through" anchorx="margin"/>
              </v:group>
            </w:pict>
          </mc:Fallback>
        </mc:AlternateContent>
      </w:r>
    </w:p>
    <w:p w14:paraId="7382E29B" w14:textId="5E6F5722" w:rsidR="00FE25FA" w:rsidRPr="00EF5FDF" w:rsidRDefault="00FE25FA" w:rsidP="00B21BB8">
      <w:pPr>
        <w:spacing w:line="360" w:lineRule="auto"/>
        <w:rPr>
          <w:rFonts w:ascii="Times New Roman" w:eastAsia="Times New Roman" w:hAnsi="Times New Roman" w:cs="Times New Roman"/>
          <w:color w:val="000000" w:themeColor="text1"/>
          <w:sz w:val="24"/>
          <w:szCs w:val="24"/>
        </w:rPr>
      </w:pPr>
    </w:p>
    <w:p w14:paraId="3AC3F84D" w14:textId="397270D2" w:rsidR="00FE25FA" w:rsidRPr="00EF5FDF" w:rsidRDefault="00FE25FA" w:rsidP="00B21BB8">
      <w:pPr>
        <w:spacing w:line="360" w:lineRule="auto"/>
        <w:rPr>
          <w:rFonts w:ascii="Times New Roman" w:eastAsia="Times New Roman" w:hAnsi="Times New Roman" w:cs="Times New Roman"/>
          <w:color w:val="000000" w:themeColor="text1"/>
          <w:sz w:val="24"/>
          <w:szCs w:val="24"/>
        </w:rPr>
      </w:pPr>
    </w:p>
    <w:p w14:paraId="24B35598" w14:textId="6A3B6650" w:rsidR="00FE25FA" w:rsidRPr="00EF5FDF" w:rsidRDefault="00FE25FA" w:rsidP="00B21BB8">
      <w:pPr>
        <w:spacing w:line="360" w:lineRule="auto"/>
        <w:rPr>
          <w:rFonts w:ascii="Times New Roman" w:eastAsia="Times New Roman" w:hAnsi="Times New Roman" w:cs="Times New Roman"/>
          <w:color w:val="000000" w:themeColor="text1"/>
          <w:sz w:val="24"/>
          <w:szCs w:val="24"/>
        </w:rPr>
      </w:pPr>
    </w:p>
    <w:p w14:paraId="636B0E13" w14:textId="77777777" w:rsidR="00FE25FA" w:rsidRPr="00EF5FDF" w:rsidRDefault="00FE25FA" w:rsidP="00B21BB8">
      <w:pPr>
        <w:spacing w:line="360" w:lineRule="auto"/>
        <w:rPr>
          <w:rFonts w:ascii="Times New Roman" w:eastAsia="Times New Roman" w:hAnsi="Times New Roman" w:cs="Times New Roman"/>
          <w:color w:val="000000" w:themeColor="text1"/>
          <w:sz w:val="24"/>
          <w:szCs w:val="24"/>
        </w:rPr>
      </w:pPr>
    </w:p>
    <w:p w14:paraId="13C9C9A3" w14:textId="77777777" w:rsidR="00FE25FA" w:rsidRPr="00EF5FDF" w:rsidRDefault="00FE25FA" w:rsidP="00B21BB8">
      <w:pPr>
        <w:spacing w:line="360" w:lineRule="auto"/>
        <w:rPr>
          <w:rFonts w:ascii="Times New Roman" w:eastAsia="Times New Roman" w:hAnsi="Times New Roman" w:cs="Times New Roman"/>
          <w:color w:val="000000" w:themeColor="text1"/>
          <w:sz w:val="24"/>
          <w:szCs w:val="24"/>
        </w:rPr>
      </w:pPr>
    </w:p>
    <w:p w14:paraId="7A6285D8" w14:textId="77777777" w:rsidR="00FE25FA" w:rsidRPr="00EF5FDF" w:rsidRDefault="00FE25FA" w:rsidP="00B21BB8">
      <w:pPr>
        <w:spacing w:line="360" w:lineRule="auto"/>
        <w:rPr>
          <w:rFonts w:ascii="Times New Roman" w:eastAsia="Times New Roman" w:hAnsi="Times New Roman" w:cs="Times New Roman"/>
          <w:color w:val="000000" w:themeColor="text1"/>
          <w:sz w:val="24"/>
          <w:szCs w:val="24"/>
        </w:rPr>
      </w:pPr>
    </w:p>
    <w:p w14:paraId="3BA332C6" w14:textId="77777777" w:rsidR="00FE25FA" w:rsidRPr="00EF5FDF" w:rsidRDefault="00FE25FA" w:rsidP="00B21BB8">
      <w:pPr>
        <w:spacing w:line="360" w:lineRule="auto"/>
        <w:rPr>
          <w:rFonts w:ascii="Times New Roman" w:eastAsia="Times New Roman" w:hAnsi="Times New Roman" w:cs="Times New Roman"/>
          <w:color w:val="000000" w:themeColor="text1"/>
          <w:sz w:val="24"/>
          <w:szCs w:val="24"/>
        </w:rPr>
      </w:pPr>
    </w:p>
    <w:p w14:paraId="305D74FC" w14:textId="29415EC4" w:rsidR="005E13C9" w:rsidRDefault="005E13C9" w:rsidP="005E13C9">
      <w:pPr>
        <w:pStyle w:val="Caption"/>
        <w:jc w:val="center"/>
        <w:rPr>
          <w:rFonts w:ascii="Times New Roman" w:hAnsi="Times New Roman" w:cs="Times New Roman"/>
          <w:i w:val="0"/>
          <w:iCs w:val="0"/>
          <w:color w:val="000000" w:themeColor="text1"/>
          <w:sz w:val="24"/>
          <w:szCs w:val="24"/>
        </w:rPr>
      </w:pPr>
      <w:bookmarkStart w:id="121" w:name="_Ref163205096"/>
      <w:bookmarkStart w:id="122" w:name="_Toc171689151"/>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rPr>
        <w:fldChar w:fldCharType="separate"/>
      </w:r>
      <w:r w:rsidR="008C64AA">
        <w:rPr>
          <w:rFonts w:ascii="Times New Roman" w:hAnsi="Times New Roman" w:cs="Times New Roman"/>
          <w:i w:val="0"/>
          <w:iCs w:val="0"/>
          <w:noProof/>
          <w:color w:val="000000" w:themeColor="text1"/>
          <w:sz w:val="24"/>
          <w:szCs w:val="24"/>
        </w:rPr>
        <w:t>44</w:t>
      </w:r>
      <w:r w:rsidRPr="00EF5FDF">
        <w:rPr>
          <w:rFonts w:ascii="Times New Roman" w:hAnsi="Times New Roman" w:cs="Times New Roman"/>
        </w:rPr>
        <w:fldChar w:fldCharType="end"/>
      </w:r>
      <w:bookmarkEnd w:id="121"/>
      <w:r w:rsidRPr="00EF5FDF">
        <w:rPr>
          <w:rFonts w:ascii="Times New Roman" w:hAnsi="Times New Roman" w:cs="Times New Roman"/>
          <w:i w:val="0"/>
          <w:iCs w:val="0"/>
          <w:color w:val="000000" w:themeColor="text1"/>
          <w:sz w:val="24"/>
          <w:szCs w:val="24"/>
        </w:rPr>
        <w:t>. COMSOL simulation results – Ferrofluid and EM</w:t>
      </w:r>
      <w:r w:rsidR="007D6312">
        <w:rPr>
          <w:rFonts w:ascii="Times New Roman" w:hAnsi="Times New Roman" w:cs="Times New Roman"/>
          <w:i w:val="0"/>
          <w:iCs w:val="0"/>
          <w:color w:val="000000" w:themeColor="text1"/>
          <w:sz w:val="24"/>
          <w:szCs w:val="24"/>
        </w:rPr>
        <w:t xml:space="preserve"> and Helmholtz</w:t>
      </w:r>
      <w:r w:rsidRPr="00EF5FDF">
        <w:rPr>
          <w:rFonts w:ascii="Times New Roman" w:hAnsi="Times New Roman" w:cs="Times New Roman"/>
          <w:i w:val="0"/>
          <w:iCs w:val="0"/>
          <w:color w:val="000000" w:themeColor="text1"/>
          <w:sz w:val="24"/>
          <w:szCs w:val="24"/>
        </w:rPr>
        <w:t xml:space="preserve"> </w:t>
      </w:r>
      <w:r w:rsidR="007D6312">
        <w:rPr>
          <w:rFonts w:ascii="Times New Roman" w:hAnsi="Times New Roman" w:cs="Times New Roman"/>
          <w:i w:val="0"/>
          <w:iCs w:val="0"/>
          <w:color w:val="000000" w:themeColor="text1"/>
          <w:sz w:val="24"/>
          <w:szCs w:val="24"/>
        </w:rPr>
        <w:t xml:space="preserve">coils </w:t>
      </w:r>
      <w:r w:rsidRPr="00EF5FDF">
        <w:rPr>
          <w:rFonts w:ascii="Times New Roman" w:hAnsi="Times New Roman" w:cs="Times New Roman"/>
          <w:i w:val="0"/>
          <w:iCs w:val="0"/>
          <w:color w:val="000000" w:themeColor="text1"/>
          <w:sz w:val="24"/>
          <w:szCs w:val="24"/>
        </w:rPr>
        <w:t>(no porous media)</w:t>
      </w:r>
      <w:bookmarkEnd w:id="122"/>
    </w:p>
    <w:p w14:paraId="342FBFD7" w14:textId="77777777" w:rsidR="00C463F9" w:rsidRDefault="00C463F9" w:rsidP="00C463F9">
      <w:pPr>
        <w:rPr>
          <w:lang w:eastAsia="en-US"/>
        </w:rPr>
      </w:pPr>
    </w:p>
    <w:p w14:paraId="66625067" w14:textId="5FBAA919" w:rsidR="00C463F9" w:rsidRPr="007D6312" w:rsidRDefault="007D6312" w:rsidP="006C18EB">
      <w:pPr>
        <w:spacing w:line="360" w:lineRule="auto"/>
        <w:ind w:firstLine="360"/>
        <w:rPr>
          <w:rFonts w:ascii="Times New Roman" w:hAnsi="Times New Roman" w:cs="Times New Roman"/>
          <w:sz w:val="24"/>
          <w:szCs w:val="24"/>
          <w:lang w:eastAsia="en-US"/>
        </w:rPr>
      </w:pPr>
      <w:r w:rsidRPr="007D6312">
        <w:rPr>
          <w:rFonts w:ascii="Times New Roman" w:hAnsi="Times New Roman" w:cs="Times New Roman"/>
          <w:color w:val="0D0D0D"/>
          <w:kern w:val="0"/>
          <w:sz w:val="24"/>
          <w:szCs w:val="24"/>
          <w:shd w:val="clear" w:color="auto" w:fill="FFFFFF"/>
          <w14:ligatures w14:val="none"/>
        </w:rPr>
        <w:t xml:space="preserve">In </w:t>
      </w:r>
      <w:r w:rsidRPr="007D6312">
        <w:rPr>
          <w:rFonts w:ascii="Times New Roman" w:hAnsi="Times New Roman" w:cs="Times New Roman"/>
          <w:color w:val="0D0D0D"/>
          <w:kern w:val="0"/>
          <w:sz w:val="24"/>
          <w:szCs w:val="24"/>
          <w:shd w:val="clear" w:color="auto" w:fill="FFFFFF"/>
          <w14:ligatures w14:val="none"/>
        </w:rPr>
        <w:fldChar w:fldCharType="begin"/>
      </w:r>
      <w:r w:rsidRPr="007D6312">
        <w:rPr>
          <w:rFonts w:ascii="Times New Roman" w:hAnsi="Times New Roman" w:cs="Times New Roman"/>
          <w:color w:val="0D0D0D"/>
          <w:kern w:val="0"/>
          <w:sz w:val="24"/>
          <w:szCs w:val="24"/>
          <w:shd w:val="clear" w:color="auto" w:fill="FFFFFF"/>
          <w14:ligatures w14:val="none"/>
        </w:rPr>
        <w:instrText xml:space="preserve"> REF _Ref163205487 \h  \* MERGEFORMAT </w:instrText>
      </w:r>
      <w:r w:rsidRPr="007D6312">
        <w:rPr>
          <w:rFonts w:ascii="Times New Roman" w:hAnsi="Times New Roman" w:cs="Times New Roman"/>
          <w:color w:val="0D0D0D"/>
          <w:kern w:val="0"/>
          <w:sz w:val="24"/>
          <w:szCs w:val="24"/>
          <w:shd w:val="clear" w:color="auto" w:fill="FFFFFF"/>
          <w14:ligatures w14:val="none"/>
        </w:rPr>
      </w:r>
      <w:r w:rsidRPr="007D6312">
        <w:rPr>
          <w:rFonts w:ascii="Times New Roman" w:hAnsi="Times New Roman" w:cs="Times New Roman"/>
          <w:color w:val="0D0D0D"/>
          <w:kern w:val="0"/>
          <w:sz w:val="24"/>
          <w:szCs w:val="24"/>
          <w:shd w:val="clear" w:color="auto" w:fill="FFFFFF"/>
          <w14:ligatures w14:val="none"/>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45</w:t>
      </w:r>
      <w:r w:rsidRPr="007D6312">
        <w:rPr>
          <w:rFonts w:ascii="Times New Roman" w:hAnsi="Times New Roman" w:cs="Times New Roman"/>
          <w:color w:val="0D0D0D"/>
          <w:kern w:val="0"/>
          <w:sz w:val="24"/>
          <w:szCs w:val="24"/>
          <w:shd w:val="clear" w:color="auto" w:fill="FFFFFF"/>
          <w14:ligatures w14:val="none"/>
        </w:rPr>
        <w:fldChar w:fldCharType="end"/>
      </w:r>
      <w:r w:rsidRPr="007D6312">
        <w:rPr>
          <w:rFonts w:ascii="Times New Roman" w:hAnsi="Times New Roman" w:cs="Times New Roman"/>
          <w:color w:val="0D0D0D"/>
          <w:kern w:val="0"/>
          <w:sz w:val="24"/>
          <w:szCs w:val="24"/>
          <w:shd w:val="clear" w:color="auto" w:fill="FFFFFF"/>
          <w14:ligatures w14:val="none"/>
        </w:rPr>
        <w:fldChar w:fldCharType="begin"/>
      </w:r>
      <w:r w:rsidRPr="007D6312">
        <w:rPr>
          <w:rFonts w:ascii="Times New Roman" w:hAnsi="Times New Roman" w:cs="Times New Roman"/>
          <w:color w:val="0D0D0D"/>
          <w:kern w:val="0"/>
          <w:sz w:val="24"/>
          <w:szCs w:val="24"/>
          <w:shd w:val="clear" w:color="auto" w:fill="FFFFFF"/>
          <w14:ligatures w14:val="none"/>
        </w:rPr>
        <w:instrText xml:space="preserve"> REF _Ref163205096 \h  \* MERGEFORMAT </w:instrText>
      </w:r>
      <w:r w:rsidRPr="007D6312">
        <w:rPr>
          <w:rFonts w:ascii="Times New Roman" w:hAnsi="Times New Roman" w:cs="Times New Roman"/>
          <w:color w:val="0D0D0D"/>
          <w:kern w:val="0"/>
          <w:sz w:val="24"/>
          <w:szCs w:val="24"/>
          <w:shd w:val="clear" w:color="auto" w:fill="FFFFFF"/>
          <w14:ligatures w14:val="none"/>
        </w:rPr>
      </w:r>
      <w:r w:rsidRPr="007D6312">
        <w:rPr>
          <w:rFonts w:ascii="Times New Roman" w:hAnsi="Times New Roman" w:cs="Times New Roman"/>
          <w:color w:val="0D0D0D"/>
          <w:kern w:val="0"/>
          <w:sz w:val="24"/>
          <w:szCs w:val="24"/>
          <w:shd w:val="clear" w:color="auto" w:fill="FFFFFF"/>
          <w14:ligatures w14:val="none"/>
        </w:rPr>
        <w:fldChar w:fldCharType="separate"/>
      </w:r>
      <w:r w:rsidR="008C64AA" w:rsidRPr="00EF5FDF">
        <w:rPr>
          <w:rFonts w:ascii="Times New Roman" w:hAnsi="Times New Roman" w:cs="Times New Roman"/>
          <w:color w:val="000000" w:themeColor="text1"/>
          <w:sz w:val="24"/>
          <w:szCs w:val="24"/>
        </w:rPr>
        <w:t xml:space="preserve">Figure </w:t>
      </w:r>
      <w:r w:rsidR="008C64AA">
        <w:rPr>
          <w:rFonts w:ascii="Times New Roman" w:hAnsi="Times New Roman" w:cs="Times New Roman"/>
          <w:i/>
          <w:iCs/>
          <w:noProof/>
          <w:color w:val="000000" w:themeColor="text1"/>
          <w:sz w:val="24"/>
          <w:szCs w:val="24"/>
        </w:rPr>
        <w:t>44</w:t>
      </w:r>
      <w:r w:rsidRPr="007D6312">
        <w:rPr>
          <w:rFonts w:ascii="Times New Roman" w:hAnsi="Times New Roman" w:cs="Times New Roman"/>
          <w:color w:val="0D0D0D"/>
          <w:kern w:val="0"/>
          <w:sz w:val="24"/>
          <w:szCs w:val="24"/>
          <w:shd w:val="clear" w:color="auto" w:fill="FFFFFF"/>
          <w14:ligatures w14:val="none"/>
        </w:rPr>
        <w:fldChar w:fldCharType="end"/>
      </w:r>
      <w:r w:rsidRPr="007D6312">
        <w:rPr>
          <w:rFonts w:ascii="Times New Roman" w:hAnsi="Times New Roman" w:cs="Times New Roman"/>
          <w:color w:val="0D0D0D"/>
          <w:kern w:val="0"/>
          <w:sz w:val="24"/>
          <w:szCs w:val="24"/>
          <w:shd w:val="clear" w:color="auto" w:fill="FFFFFF"/>
          <w14:ligatures w14:val="none"/>
        </w:rPr>
        <w:t xml:space="preserve">, the second case involved the presence of ferrofluid and porous media without </w:t>
      </w:r>
      <w:r>
        <w:rPr>
          <w:rFonts w:ascii="Times New Roman" w:hAnsi="Times New Roman" w:cs="Times New Roman"/>
          <w:color w:val="0D0D0D"/>
          <w:kern w:val="0"/>
          <w:sz w:val="24"/>
          <w:szCs w:val="24"/>
          <w:shd w:val="clear" w:color="auto" w:fill="FFFFFF"/>
          <w14:ligatures w14:val="none"/>
        </w:rPr>
        <w:t xml:space="preserve">magnetic field from </w:t>
      </w:r>
      <w:r w:rsidRPr="007D6312">
        <w:rPr>
          <w:rFonts w:ascii="Times New Roman" w:hAnsi="Times New Roman" w:cs="Times New Roman"/>
          <w:color w:val="0D0D0D"/>
          <w:kern w:val="0"/>
          <w:sz w:val="24"/>
          <w:szCs w:val="24"/>
          <w:shd w:val="clear" w:color="auto" w:fill="FFFFFF"/>
          <w14:ligatures w14:val="none"/>
        </w:rPr>
        <w:t xml:space="preserve">EM </w:t>
      </w:r>
      <w:r>
        <w:rPr>
          <w:rFonts w:ascii="Times New Roman" w:hAnsi="Times New Roman" w:cs="Times New Roman"/>
          <w:color w:val="0D0D0D"/>
          <w:kern w:val="0"/>
          <w:sz w:val="24"/>
          <w:szCs w:val="24"/>
          <w:shd w:val="clear" w:color="auto" w:fill="FFFFFF"/>
          <w14:ligatures w14:val="none"/>
        </w:rPr>
        <w:t xml:space="preserve">and Helmholtz </w:t>
      </w:r>
      <w:r w:rsidRPr="007D6312">
        <w:rPr>
          <w:rFonts w:ascii="Times New Roman" w:hAnsi="Times New Roman" w:cs="Times New Roman"/>
          <w:color w:val="0D0D0D"/>
          <w:kern w:val="0"/>
          <w:sz w:val="24"/>
          <w:szCs w:val="24"/>
          <w:shd w:val="clear" w:color="auto" w:fill="FFFFFF"/>
          <w14:ligatures w14:val="none"/>
        </w:rPr>
        <w:t>coil</w:t>
      </w:r>
      <w:r>
        <w:rPr>
          <w:rFonts w:ascii="Times New Roman" w:hAnsi="Times New Roman" w:cs="Times New Roman"/>
          <w:color w:val="0D0D0D"/>
          <w:kern w:val="0"/>
          <w:sz w:val="24"/>
          <w:szCs w:val="24"/>
          <w:shd w:val="clear" w:color="auto" w:fill="FFFFFF"/>
          <w14:ligatures w14:val="none"/>
        </w:rPr>
        <w:t>s</w:t>
      </w:r>
      <w:r w:rsidRPr="007D6312">
        <w:rPr>
          <w:rFonts w:ascii="Times New Roman" w:hAnsi="Times New Roman" w:cs="Times New Roman"/>
          <w:color w:val="0D0D0D"/>
          <w:kern w:val="0"/>
          <w:sz w:val="24"/>
          <w:szCs w:val="24"/>
          <w:shd w:val="clear" w:color="auto" w:fill="FFFFFF"/>
          <w14:ligatures w14:val="none"/>
        </w:rPr>
        <w:t xml:space="preserve"> in the system. </w:t>
      </w:r>
      <w:r w:rsidRPr="007D6312">
        <w:rPr>
          <w:rFonts w:ascii="Times New Roman" w:hAnsi="Times New Roman" w:cs="Times New Roman"/>
          <w:color w:val="0D0D0D"/>
          <w:sz w:val="24"/>
          <w:szCs w:val="24"/>
          <w:shd w:val="clear" w:color="auto" w:fill="FFFFFF"/>
        </w:rPr>
        <w:t>he results indicate that the ferrofluid top surface rises to meet the top surface of the porous media, due to the capillary forces.</w:t>
      </w:r>
    </w:p>
    <w:p w14:paraId="431533EC" w14:textId="6F330601" w:rsidR="00FE25FA" w:rsidRPr="00EF5FDF" w:rsidRDefault="005E13C9" w:rsidP="00B21BB8">
      <w:pPr>
        <w:spacing w:line="360" w:lineRule="auto"/>
        <w:rPr>
          <w:rFonts w:ascii="Times New Roman" w:eastAsia="Times New Roman" w:hAnsi="Times New Roman" w:cs="Times New Roman"/>
          <w:color w:val="000000" w:themeColor="text1"/>
          <w:sz w:val="24"/>
          <w:szCs w:val="24"/>
        </w:rPr>
      </w:pPr>
      <w:r w:rsidRPr="00EF5FDF">
        <w:rPr>
          <w:rFonts w:ascii="Times New Roman" w:eastAsia="Times New Roman" w:hAnsi="Times New Roman" w:cs="Times New Roman"/>
          <w:noProof/>
          <w:color w:val="000000" w:themeColor="text1"/>
          <w:sz w:val="24"/>
          <w:szCs w:val="24"/>
        </w:rPr>
        <mc:AlternateContent>
          <mc:Choice Requires="wpg">
            <w:drawing>
              <wp:anchor distT="0" distB="0" distL="114300" distR="114300" simplePos="0" relativeHeight="251711488" behindDoc="0" locked="0" layoutInCell="1" allowOverlap="1" wp14:anchorId="2EBA9BE9" wp14:editId="6C5C46A1">
                <wp:simplePos x="0" y="0"/>
                <wp:positionH relativeFrom="margin">
                  <wp:posOffset>1318068</wp:posOffset>
                </wp:positionH>
                <wp:positionV relativeFrom="paragraph">
                  <wp:posOffset>10160</wp:posOffset>
                </wp:positionV>
                <wp:extent cx="3104515" cy="2212340"/>
                <wp:effectExtent l="0" t="0" r="635" b="0"/>
                <wp:wrapThrough wrapText="bothSides">
                  <wp:wrapPolygon edited="0">
                    <wp:start x="13387" y="0"/>
                    <wp:lineTo x="13387" y="2976"/>
                    <wp:lineTo x="0" y="4092"/>
                    <wp:lineTo x="0" y="18413"/>
                    <wp:lineTo x="13387" y="20831"/>
                    <wp:lineTo x="13387" y="21389"/>
                    <wp:lineTo x="21472" y="21389"/>
                    <wp:lineTo x="21472" y="0"/>
                    <wp:lineTo x="13387" y="0"/>
                  </wp:wrapPolygon>
                </wp:wrapThrough>
                <wp:docPr id="3072" name="Group 9"/>
                <wp:cNvGraphicFramePr/>
                <a:graphic xmlns:a="http://schemas.openxmlformats.org/drawingml/2006/main">
                  <a:graphicData uri="http://schemas.microsoft.com/office/word/2010/wordprocessingGroup">
                    <wpg:wgp>
                      <wpg:cNvGrpSpPr/>
                      <wpg:grpSpPr>
                        <a:xfrm>
                          <a:off x="0" y="0"/>
                          <a:ext cx="3104515" cy="2212340"/>
                          <a:chOff x="0" y="0"/>
                          <a:chExt cx="5880159" cy="4191373"/>
                        </a:xfrm>
                      </wpg:grpSpPr>
                      <pic:pic xmlns:pic="http://schemas.openxmlformats.org/drawingml/2006/picture">
                        <pic:nvPicPr>
                          <pic:cNvPr id="3073" name="Picture 3073"/>
                          <pic:cNvPicPr>
                            <a:picLocks noChangeAspect="1"/>
                          </pic:cNvPicPr>
                        </pic:nvPicPr>
                        <pic:blipFill rotWithShape="1">
                          <a:blip r:embed="rId110"/>
                          <a:srcRect l="15771" t="5179" r="59955" b="2922"/>
                          <a:stretch/>
                        </pic:blipFill>
                        <pic:spPr>
                          <a:xfrm>
                            <a:off x="0" y="845323"/>
                            <a:ext cx="1695450" cy="2714625"/>
                          </a:xfrm>
                          <a:prstGeom prst="rect">
                            <a:avLst/>
                          </a:prstGeom>
                        </pic:spPr>
                      </pic:pic>
                      <pic:pic xmlns:pic="http://schemas.openxmlformats.org/drawingml/2006/picture">
                        <pic:nvPicPr>
                          <pic:cNvPr id="3075" name="Picture 3075"/>
                          <pic:cNvPicPr>
                            <a:picLocks noChangeAspect="1"/>
                          </pic:cNvPicPr>
                        </pic:nvPicPr>
                        <pic:blipFill rotWithShape="1">
                          <a:blip r:embed="rId111"/>
                          <a:srcRect l="34045" t="2278" r="45090" b="2922"/>
                          <a:stretch/>
                        </pic:blipFill>
                        <pic:spPr>
                          <a:xfrm>
                            <a:off x="3698933" y="0"/>
                            <a:ext cx="2181226" cy="4191373"/>
                          </a:xfrm>
                          <a:prstGeom prst="rect">
                            <a:avLst/>
                          </a:prstGeom>
                        </pic:spPr>
                      </pic:pic>
                      <wps:wsp>
                        <wps:cNvPr id="3077" name="Oval 3077"/>
                        <wps:cNvSpPr/>
                        <wps:spPr>
                          <a:xfrm>
                            <a:off x="3287327" y="711813"/>
                            <a:ext cx="1864172" cy="2137016"/>
                          </a:xfrm>
                          <a:prstGeom prst="ellipse">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078" name="Straight Arrow Connector 3078"/>
                        <wps:cNvCnPr>
                          <a:cxnSpLocks/>
                        </wps:cNvCnPr>
                        <wps:spPr>
                          <a:xfrm>
                            <a:off x="1831419" y="1509107"/>
                            <a:ext cx="1455908"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2965A9" id="Group 9" o:spid="_x0000_s1026" style="position:absolute;margin-left:103.8pt;margin-top:.8pt;width:244.45pt;height:174.2pt;z-index:251711488;mso-position-horizontal-relative:margin;mso-width-relative:margin;mso-height-relative:margin" coordsize="58801,41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">
                <v:shape id="Picture 3073" o:spid="_x0000_s1027" type="#_x0000_t75" style="position:absolute;top:8453;width:16954;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">
                  <v:imagedata r:id="rId112" o:title="" croptop="3394f" cropbottom="1915f" cropleft="10336f" cropright="39292f"/>
                </v:shape>
                <v:shape id="Picture 3075" o:spid="_x0000_s1028" type="#_x0000_t75" style="position:absolute;left:36989;width:21812;height:4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">
                  <v:imagedata r:id="rId113" o:title="" croptop="1493f" cropbottom="1915f" cropleft="22312f" cropright="29550f"/>
                </v:shape>
                <v:oval id="Oval 3077" o:spid="_x0000_s1029" style="position:absolute;left:32873;top:7118;width:18641;height:21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" filled="f" strokecolor="black [3213]" strokeweight="2.25pt">
                  <v:stroke joinstyle="miter"/>
                </v:oval>
                <v:shape id="Straight Arrow Connector 3078" o:spid="_x0000_s1030" type="#_x0000_t32" style="position:absolute;left:18314;top:15091;width:145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" strokecolor="black [3200]" strokeweight="2.25pt">
                  <v:stroke endarrow="block" joinstyle="miter"/>
                  <o:lock v:ext="edit" shapetype="f"/>
                </v:shape>
                <w10:wrap type="through" anchorx="margin"/>
              </v:group>
            </w:pict>
          </mc:Fallback>
        </mc:AlternateContent>
      </w:r>
    </w:p>
    <w:p w14:paraId="36AD5157" w14:textId="245CA637" w:rsidR="00FE25FA" w:rsidRPr="00EF5FDF" w:rsidRDefault="00FE25FA" w:rsidP="00B21BB8">
      <w:pPr>
        <w:spacing w:line="360" w:lineRule="auto"/>
        <w:rPr>
          <w:rFonts w:ascii="Times New Roman" w:eastAsia="Times New Roman" w:hAnsi="Times New Roman" w:cs="Times New Roman"/>
          <w:color w:val="000000" w:themeColor="text1"/>
          <w:sz w:val="24"/>
          <w:szCs w:val="24"/>
        </w:rPr>
      </w:pPr>
    </w:p>
    <w:p w14:paraId="4031FF5C" w14:textId="5789BF7E" w:rsidR="005E13C9" w:rsidRPr="00EF5FDF" w:rsidRDefault="005E13C9" w:rsidP="00B21BB8">
      <w:pPr>
        <w:spacing w:line="360" w:lineRule="auto"/>
        <w:rPr>
          <w:rFonts w:ascii="Times New Roman" w:eastAsia="Times New Roman" w:hAnsi="Times New Roman" w:cs="Times New Roman"/>
          <w:color w:val="000000" w:themeColor="text1"/>
          <w:sz w:val="24"/>
          <w:szCs w:val="24"/>
        </w:rPr>
      </w:pPr>
    </w:p>
    <w:p w14:paraId="77E4FC3E" w14:textId="5C88FBE5" w:rsidR="005E13C9" w:rsidRPr="00EF5FDF" w:rsidRDefault="005E13C9" w:rsidP="00B21BB8">
      <w:pPr>
        <w:spacing w:line="360" w:lineRule="auto"/>
        <w:rPr>
          <w:rFonts w:ascii="Times New Roman" w:eastAsia="Times New Roman" w:hAnsi="Times New Roman" w:cs="Times New Roman"/>
          <w:color w:val="000000" w:themeColor="text1"/>
          <w:sz w:val="24"/>
          <w:szCs w:val="24"/>
        </w:rPr>
      </w:pPr>
    </w:p>
    <w:p w14:paraId="76D9C651" w14:textId="2ED2FCA5" w:rsidR="005E13C9" w:rsidRPr="00EF5FDF" w:rsidRDefault="005E13C9" w:rsidP="00B21BB8">
      <w:pPr>
        <w:spacing w:line="360" w:lineRule="auto"/>
        <w:rPr>
          <w:rFonts w:ascii="Times New Roman" w:eastAsia="Times New Roman" w:hAnsi="Times New Roman" w:cs="Times New Roman"/>
          <w:color w:val="000000" w:themeColor="text1"/>
          <w:sz w:val="24"/>
          <w:szCs w:val="24"/>
        </w:rPr>
      </w:pPr>
    </w:p>
    <w:p w14:paraId="7E335B5F" w14:textId="77777777" w:rsidR="005E13C9" w:rsidRPr="00EF5FDF" w:rsidRDefault="005E13C9" w:rsidP="00B21BB8">
      <w:pPr>
        <w:spacing w:line="360" w:lineRule="auto"/>
        <w:rPr>
          <w:rFonts w:ascii="Times New Roman" w:eastAsia="Times New Roman" w:hAnsi="Times New Roman" w:cs="Times New Roman"/>
          <w:color w:val="000000" w:themeColor="text1"/>
          <w:sz w:val="24"/>
          <w:szCs w:val="24"/>
        </w:rPr>
      </w:pPr>
    </w:p>
    <w:p w14:paraId="63D3641B" w14:textId="77777777" w:rsidR="005E13C9" w:rsidRPr="00EF5FDF" w:rsidRDefault="005E13C9" w:rsidP="005E13C9">
      <w:pPr>
        <w:pStyle w:val="Caption"/>
        <w:jc w:val="center"/>
        <w:rPr>
          <w:rFonts w:ascii="Times New Roman" w:hAnsi="Times New Roman" w:cs="Times New Roman"/>
          <w:i w:val="0"/>
          <w:iCs w:val="0"/>
          <w:color w:val="000000" w:themeColor="text1"/>
          <w:sz w:val="24"/>
          <w:szCs w:val="24"/>
        </w:rPr>
      </w:pPr>
    </w:p>
    <w:p w14:paraId="3FFFE2F3" w14:textId="47DD930C" w:rsidR="005E13C9" w:rsidRPr="00EF5FDF" w:rsidRDefault="005E13C9" w:rsidP="005E13C9">
      <w:pPr>
        <w:pStyle w:val="Caption"/>
        <w:jc w:val="center"/>
        <w:rPr>
          <w:rFonts w:ascii="Times New Roman" w:hAnsi="Times New Roman" w:cs="Times New Roman"/>
          <w:i w:val="0"/>
          <w:iCs w:val="0"/>
          <w:color w:val="000000" w:themeColor="text1"/>
          <w:sz w:val="24"/>
          <w:szCs w:val="24"/>
        </w:rPr>
      </w:pPr>
      <w:bookmarkStart w:id="123" w:name="_Ref163205487"/>
      <w:bookmarkStart w:id="124" w:name="_Toc171689152"/>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rPr>
        <w:fldChar w:fldCharType="separate"/>
      </w:r>
      <w:r w:rsidR="008C64AA">
        <w:rPr>
          <w:rFonts w:ascii="Times New Roman" w:hAnsi="Times New Roman" w:cs="Times New Roman"/>
          <w:i w:val="0"/>
          <w:iCs w:val="0"/>
          <w:noProof/>
          <w:color w:val="000000" w:themeColor="text1"/>
          <w:sz w:val="24"/>
          <w:szCs w:val="24"/>
        </w:rPr>
        <w:t>45</w:t>
      </w:r>
      <w:r w:rsidRPr="00EF5FDF">
        <w:rPr>
          <w:rFonts w:ascii="Times New Roman" w:hAnsi="Times New Roman" w:cs="Times New Roman"/>
        </w:rPr>
        <w:fldChar w:fldCharType="end"/>
      </w:r>
      <w:bookmarkEnd w:id="123"/>
      <w:r w:rsidRPr="00EF5FDF">
        <w:rPr>
          <w:rFonts w:ascii="Times New Roman" w:hAnsi="Times New Roman" w:cs="Times New Roman"/>
          <w:i w:val="0"/>
          <w:iCs w:val="0"/>
          <w:color w:val="000000" w:themeColor="text1"/>
          <w:sz w:val="24"/>
          <w:szCs w:val="24"/>
        </w:rPr>
        <w:t xml:space="preserve">. COMSOL simulation results – Ferrofluid and porous media (no </w:t>
      </w:r>
      <w:r w:rsidR="007D6312">
        <w:rPr>
          <w:rFonts w:ascii="Times New Roman" w:hAnsi="Times New Roman" w:cs="Times New Roman"/>
          <w:i w:val="0"/>
          <w:iCs w:val="0"/>
          <w:color w:val="000000" w:themeColor="text1"/>
          <w:sz w:val="24"/>
          <w:szCs w:val="24"/>
        </w:rPr>
        <w:t>magnetic</w:t>
      </w:r>
      <w:r w:rsidRPr="00EF5FDF">
        <w:rPr>
          <w:rFonts w:ascii="Times New Roman" w:hAnsi="Times New Roman" w:cs="Times New Roman"/>
          <w:i w:val="0"/>
          <w:iCs w:val="0"/>
          <w:color w:val="000000" w:themeColor="text1"/>
          <w:sz w:val="24"/>
          <w:szCs w:val="24"/>
        </w:rPr>
        <w:t xml:space="preserve"> field</w:t>
      </w:r>
      <w:r w:rsidR="007D6312">
        <w:rPr>
          <w:rFonts w:ascii="Times New Roman" w:hAnsi="Times New Roman" w:cs="Times New Roman"/>
          <w:i w:val="0"/>
          <w:iCs w:val="0"/>
          <w:color w:val="000000" w:themeColor="text1"/>
          <w:sz w:val="24"/>
          <w:szCs w:val="24"/>
        </w:rPr>
        <w:t xml:space="preserve"> applied</w:t>
      </w:r>
      <w:r w:rsidRPr="00EF5FDF">
        <w:rPr>
          <w:rFonts w:ascii="Times New Roman" w:hAnsi="Times New Roman" w:cs="Times New Roman"/>
          <w:i w:val="0"/>
          <w:iCs w:val="0"/>
          <w:color w:val="000000" w:themeColor="text1"/>
          <w:sz w:val="24"/>
          <w:szCs w:val="24"/>
        </w:rPr>
        <w:t>)</w:t>
      </w:r>
      <w:bookmarkEnd w:id="124"/>
    </w:p>
    <w:p w14:paraId="0C0D09A3" w14:textId="77777777" w:rsidR="005E13C9" w:rsidRPr="00EF5FDF" w:rsidRDefault="005E13C9" w:rsidP="005E13C9">
      <w:pPr>
        <w:rPr>
          <w:rFonts w:ascii="Times New Roman" w:hAnsi="Times New Roman" w:cs="Times New Roman"/>
          <w:lang w:eastAsia="en-US"/>
        </w:rPr>
      </w:pPr>
    </w:p>
    <w:p w14:paraId="61D4D83F" w14:textId="77777777" w:rsidR="007D6312" w:rsidRDefault="007D6312" w:rsidP="005E13C9">
      <w:pPr>
        <w:rPr>
          <w:rFonts w:ascii="Times New Roman" w:hAnsi="Times New Roman" w:cs="Times New Roman"/>
          <w:lang w:eastAsia="en-US"/>
        </w:rPr>
      </w:pPr>
    </w:p>
    <w:p w14:paraId="61C6D235" w14:textId="51AAD9F8" w:rsidR="007D6312" w:rsidRPr="00EF5FDF" w:rsidRDefault="007D6312" w:rsidP="006C18EB">
      <w:pPr>
        <w:spacing w:line="360" w:lineRule="auto"/>
        <w:ind w:firstLine="360"/>
        <w:rPr>
          <w:rFonts w:ascii="Times New Roman" w:hAnsi="Times New Roman" w:cs="Times New Roman"/>
          <w:lang w:eastAsia="en-US"/>
        </w:rPr>
      </w:pPr>
      <w:r>
        <w:rPr>
          <w:rFonts w:ascii="Times New Roman" w:hAnsi="Times New Roman" w:cs="Times New Roman"/>
          <w:color w:val="0D0D0D"/>
          <w:kern w:val="0"/>
          <w:sz w:val="24"/>
          <w:szCs w:val="24"/>
          <w:shd w:val="clear" w:color="auto" w:fill="FFFFFF"/>
          <w14:ligatures w14:val="none"/>
        </w:rPr>
        <w:t xml:space="preserve">In </w:t>
      </w:r>
      <w:r>
        <w:rPr>
          <w:rFonts w:ascii="Times New Roman" w:hAnsi="Times New Roman" w:cs="Times New Roman"/>
          <w:color w:val="0D0D0D"/>
          <w:kern w:val="0"/>
          <w:sz w:val="24"/>
          <w:szCs w:val="24"/>
          <w:shd w:val="clear" w:color="auto" w:fill="FFFFFF"/>
          <w14:ligatures w14:val="none"/>
        </w:rPr>
        <w:fldChar w:fldCharType="begin"/>
      </w:r>
      <w:r>
        <w:rPr>
          <w:rFonts w:ascii="Times New Roman" w:hAnsi="Times New Roman" w:cs="Times New Roman"/>
          <w:color w:val="0D0D0D"/>
          <w:kern w:val="0"/>
          <w:sz w:val="24"/>
          <w:szCs w:val="24"/>
          <w:shd w:val="clear" w:color="auto" w:fill="FFFFFF"/>
          <w14:ligatures w14:val="none"/>
        </w:rPr>
        <w:instrText xml:space="preserve"> REF _Ref163205648 \h  \* MERGEFORMAT </w:instrText>
      </w:r>
      <w:r>
        <w:rPr>
          <w:rFonts w:ascii="Times New Roman" w:hAnsi="Times New Roman" w:cs="Times New Roman"/>
          <w:color w:val="0D0D0D"/>
          <w:kern w:val="0"/>
          <w:sz w:val="24"/>
          <w:szCs w:val="24"/>
          <w:shd w:val="clear" w:color="auto" w:fill="FFFFFF"/>
          <w14:ligatures w14:val="none"/>
        </w:rPr>
      </w:r>
      <w:r>
        <w:rPr>
          <w:rFonts w:ascii="Times New Roman" w:hAnsi="Times New Roman" w:cs="Times New Roman"/>
          <w:color w:val="0D0D0D"/>
          <w:kern w:val="0"/>
          <w:sz w:val="24"/>
          <w:szCs w:val="24"/>
          <w:shd w:val="clear" w:color="auto" w:fill="FFFFFF"/>
          <w14:ligatures w14:val="none"/>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46</w:t>
      </w:r>
      <w:r>
        <w:rPr>
          <w:rFonts w:ascii="Times New Roman" w:hAnsi="Times New Roman" w:cs="Times New Roman"/>
          <w:color w:val="0D0D0D"/>
          <w:kern w:val="0"/>
          <w:sz w:val="24"/>
          <w:szCs w:val="24"/>
          <w:shd w:val="clear" w:color="auto" w:fill="FFFFFF"/>
          <w14:ligatures w14:val="none"/>
        </w:rPr>
        <w:fldChar w:fldCharType="end"/>
      </w:r>
      <w:r>
        <w:rPr>
          <w:rFonts w:ascii="Times New Roman" w:hAnsi="Times New Roman" w:cs="Times New Roman"/>
          <w:color w:val="0D0D0D"/>
          <w:kern w:val="0"/>
          <w:sz w:val="24"/>
          <w:szCs w:val="24"/>
          <w:shd w:val="clear" w:color="auto" w:fill="FFFFFF"/>
          <w14:ligatures w14:val="none"/>
        </w:rPr>
        <w:fldChar w:fldCharType="begin"/>
      </w:r>
      <w:r>
        <w:rPr>
          <w:rFonts w:ascii="Times New Roman" w:hAnsi="Times New Roman" w:cs="Times New Roman"/>
          <w:color w:val="0D0D0D"/>
          <w:kern w:val="0"/>
          <w:sz w:val="24"/>
          <w:szCs w:val="24"/>
          <w:shd w:val="clear" w:color="auto" w:fill="FFFFFF"/>
          <w14:ligatures w14:val="none"/>
        </w:rPr>
        <w:instrText xml:space="preserve"> REF _Ref163205096 \h  \* MERGEFORMAT </w:instrText>
      </w:r>
      <w:r>
        <w:rPr>
          <w:rFonts w:ascii="Times New Roman" w:hAnsi="Times New Roman" w:cs="Times New Roman"/>
          <w:color w:val="0D0D0D"/>
          <w:kern w:val="0"/>
          <w:sz w:val="24"/>
          <w:szCs w:val="24"/>
          <w:shd w:val="clear" w:color="auto" w:fill="FFFFFF"/>
          <w14:ligatures w14:val="none"/>
        </w:rPr>
      </w:r>
      <w:r>
        <w:rPr>
          <w:rFonts w:ascii="Times New Roman" w:hAnsi="Times New Roman" w:cs="Times New Roman"/>
          <w:color w:val="0D0D0D"/>
          <w:kern w:val="0"/>
          <w:sz w:val="24"/>
          <w:szCs w:val="24"/>
          <w:shd w:val="clear" w:color="auto" w:fill="FFFFFF"/>
          <w14:ligatures w14:val="none"/>
        </w:rPr>
        <w:fldChar w:fldCharType="separate"/>
      </w:r>
      <w:r w:rsidR="008C64AA" w:rsidRPr="00EF5FDF">
        <w:rPr>
          <w:rFonts w:ascii="Times New Roman" w:hAnsi="Times New Roman" w:cs="Times New Roman"/>
          <w:color w:val="000000" w:themeColor="text1"/>
          <w:sz w:val="24"/>
          <w:szCs w:val="24"/>
        </w:rPr>
        <w:t xml:space="preserve">Figure </w:t>
      </w:r>
      <w:r w:rsidR="008C64AA">
        <w:rPr>
          <w:rFonts w:ascii="Times New Roman" w:hAnsi="Times New Roman" w:cs="Times New Roman"/>
          <w:i/>
          <w:iCs/>
          <w:noProof/>
          <w:color w:val="000000" w:themeColor="text1"/>
          <w:sz w:val="24"/>
          <w:szCs w:val="24"/>
        </w:rPr>
        <w:t>44</w:t>
      </w:r>
      <w:r>
        <w:rPr>
          <w:rFonts w:ascii="Times New Roman" w:hAnsi="Times New Roman" w:cs="Times New Roman"/>
          <w:color w:val="0D0D0D"/>
          <w:kern w:val="0"/>
          <w:sz w:val="24"/>
          <w:szCs w:val="24"/>
          <w:shd w:val="clear" w:color="auto" w:fill="FFFFFF"/>
          <w14:ligatures w14:val="none"/>
        </w:rPr>
        <w:fldChar w:fldCharType="end"/>
      </w:r>
      <w:r>
        <w:rPr>
          <w:rFonts w:ascii="Times New Roman" w:hAnsi="Times New Roman" w:cs="Times New Roman"/>
          <w:color w:val="0D0D0D"/>
          <w:kern w:val="0"/>
          <w:sz w:val="24"/>
          <w:szCs w:val="24"/>
          <w:shd w:val="clear" w:color="auto" w:fill="FFFFFF"/>
          <w14:ligatures w14:val="none"/>
        </w:rPr>
        <w:t>, the third case includes ferrofluid, porous media, and magnetic fields form EM and Helmholtz coils. The current inputs to the EM coil and Helmholtz coil are 0.1 A and 100 A, respectively. The magnetic field plot on the right side shows the maximum magnetic field amplitude of 2.</w:t>
      </w:r>
      <w:r w:rsidRPr="007D6312">
        <w:rPr>
          <w:rFonts w:ascii="Times New Roman" w:hAnsi="Times New Roman" w:cs="Times New Roman"/>
          <w:color w:val="0D0D0D"/>
          <w:kern w:val="0"/>
          <w:sz w:val="24"/>
          <w:szCs w:val="24"/>
          <w:shd w:val="clear" w:color="auto" w:fill="FFFFFF"/>
          <w14:ligatures w14:val="none"/>
        </w:rPr>
        <w:t xml:space="preserve">46 Gauss. </w:t>
      </w:r>
      <w:r w:rsidRPr="007D6312">
        <w:rPr>
          <w:rFonts w:ascii="Times New Roman" w:hAnsi="Times New Roman" w:cs="Times New Roman"/>
          <w:color w:val="0D0D0D"/>
          <w:sz w:val="24"/>
          <w:szCs w:val="24"/>
          <w:shd w:val="clear" w:color="auto" w:fill="FFFFFF"/>
        </w:rPr>
        <w:t>The volume fraction result and the top surface line of the ferrofluid (indicated by the red line) on the right side of the figure indicate that, under the given operating conditions and design parameters, the ferrofluid does not rise above the porous media.</w:t>
      </w:r>
    </w:p>
    <w:p w14:paraId="007EC232" w14:textId="160907CE" w:rsidR="005E13C9" w:rsidRPr="00EF5FDF" w:rsidRDefault="005E13C9" w:rsidP="007D6312">
      <w:pPr>
        <w:spacing w:line="360" w:lineRule="auto"/>
        <w:jc w:val="center"/>
        <w:rPr>
          <w:rFonts w:ascii="Times New Roman" w:hAnsi="Times New Roman" w:cs="Times New Roman"/>
          <w:lang w:eastAsia="en-US"/>
        </w:rPr>
      </w:pPr>
      <w:r w:rsidRPr="00EF5FDF">
        <w:rPr>
          <w:rFonts w:ascii="Times New Roman" w:hAnsi="Times New Roman" w:cs="Times New Roman"/>
          <w:noProof/>
        </w:rPr>
        <w:drawing>
          <wp:inline distT="0" distB="0" distL="0" distR="0" wp14:anchorId="737D330A" wp14:editId="56DB85AE">
            <wp:extent cx="5220911" cy="2402958"/>
            <wp:effectExtent l="0" t="0" r="0" b="0"/>
            <wp:docPr id="3092" name="Picture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7951" cy="2406198"/>
                    </a:xfrm>
                    <a:prstGeom prst="rect">
                      <a:avLst/>
                    </a:prstGeom>
                  </pic:spPr>
                </pic:pic>
              </a:graphicData>
            </a:graphic>
          </wp:inline>
        </w:drawing>
      </w:r>
    </w:p>
    <w:p w14:paraId="2EC63ADD" w14:textId="5FC64114" w:rsidR="005E13C9" w:rsidRPr="00EF5FDF" w:rsidRDefault="005E13C9" w:rsidP="007D6312">
      <w:pPr>
        <w:pStyle w:val="Caption"/>
        <w:spacing w:line="360" w:lineRule="auto"/>
        <w:jc w:val="center"/>
        <w:rPr>
          <w:rFonts w:ascii="Times New Roman" w:hAnsi="Times New Roman" w:cs="Times New Roman"/>
          <w:i w:val="0"/>
          <w:iCs w:val="0"/>
          <w:color w:val="000000" w:themeColor="text1"/>
          <w:sz w:val="24"/>
          <w:szCs w:val="24"/>
        </w:rPr>
      </w:pPr>
      <w:bookmarkStart w:id="125" w:name="_Ref163205648"/>
      <w:bookmarkStart w:id="126" w:name="_Toc171689153"/>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rPr>
        <w:fldChar w:fldCharType="separate"/>
      </w:r>
      <w:r w:rsidR="008C64AA">
        <w:rPr>
          <w:rFonts w:ascii="Times New Roman" w:hAnsi="Times New Roman" w:cs="Times New Roman"/>
          <w:i w:val="0"/>
          <w:iCs w:val="0"/>
          <w:noProof/>
          <w:color w:val="000000" w:themeColor="text1"/>
          <w:sz w:val="24"/>
          <w:szCs w:val="24"/>
        </w:rPr>
        <w:t>46</w:t>
      </w:r>
      <w:r w:rsidRPr="00EF5FDF">
        <w:rPr>
          <w:rFonts w:ascii="Times New Roman" w:hAnsi="Times New Roman" w:cs="Times New Roman"/>
        </w:rPr>
        <w:fldChar w:fldCharType="end"/>
      </w:r>
      <w:bookmarkEnd w:id="125"/>
      <w:r w:rsidRPr="00EF5FDF">
        <w:rPr>
          <w:rFonts w:ascii="Times New Roman" w:hAnsi="Times New Roman" w:cs="Times New Roman"/>
          <w:i w:val="0"/>
          <w:iCs w:val="0"/>
          <w:color w:val="000000" w:themeColor="text1"/>
          <w:sz w:val="24"/>
          <w:szCs w:val="24"/>
        </w:rPr>
        <w:t xml:space="preserve">. COMSOL simulation results – Ferrofluid, porous media, and </w:t>
      </w:r>
      <w:r w:rsidR="007D6312">
        <w:rPr>
          <w:rFonts w:ascii="Times New Roman" w:hAnsi="Times New Roman" w:cs="Times New Roman"/>
          <w:i w:val="0"/>
          <w:iCs w:val="0"/>
          <w:color w:val="000000" w:themeColor="text1"/>
          <w:sz w:val="24"/>
          <w:szCs w:val="24"/>
        </w:rPr>
        <w:t>Magnetic field</w:t>
      </w:r>
      <w:r w:rsidRPr="00EF5FDF">
        <w:rPr>
          <w:rFonts w:ascii="Times New Roman" w:hAnsi="Times New Roman" w:cs="Times New Roman"/>
          <w:i w:val="0"/>
          <w:iCs w:val="0"/>
          <w:color w:val="000000" w:themeColor="text1"/>
          <w:sz w:val="24"/>
          <w:szCs w:val="24"/>
        </w:rPr>
        <w:t xml:space="preserve"> </w:t>
      </w:r>
      <w:r w:rsidR="007D6312">
        <w:rPr>
          <w:rFonts w:ascii="Times New Roman" w:hAnsi="Times New Roman" w:cs="Times New Roman"/>
          <w:i w:val="0"/>
          <w:iCs w:val="0"/>
          <w:color w:val="000000" w:themeColor="text1"/>
          <w:sz w:val="24"/>
          <w:szCs w:val="24"/>
        </w:rPr>
        <w:t>(</w:t>
      </w:r>
      <w:r w:rsidRPr="00EF5FDF">
        <w:rPr>
          <w:rFonts w:ascii="Times New Roman" w:hAnsi="Times New Roman" w:cs="Times New Roman"/>
          <w:i w:val="0"/>
          <w:iCs w:val="0"/>
          <w:color w:val="000000" w:themeColor="text1"/>
          <w:sz w:val="24"/>
          <w:szCs w:val="24"/>
        </w:rPr>
        <w:t>2.25 Gauss of magnetic field from Helmholtz coil</w:t>
      </w:r>
      <w:r w:rsidR="007D6312">
        <w:rPr>
          <w:rFonts w:ascii="Times New Roman" w:hAnsi="Times New Roman" w:cs="Times New Roman"/>
          <w:i w:val="0"/>
          <w:iCs w:val="0"/>
          <w:color w:val="000000" w:themeColor="text1"/>
          <w:sz w:val="24"/>
          <w:szCs w:val="24"/>
        </w:rPr>
        <w:t>)</w:t>
      </w:r>
      <w:bookmarkEnd w:id="126"/>
    </w:p>
    <w:p w14:paraId="7CCE6487" w14:textId="77777777" w:rsidR="005E13C9" w:rsidRPr="00EF5FDF" w:rsidRDefault="005E13C9" w:rsidP="005E13C9">
      <w:pPr>
        <w:rPr>
          <w:rFonts w:ascii="Times New Roman" w:hAnsi="Times New Roman" w:cs="Times New Roman"/>
          <w:lang w:eastAsia="en-US"/>
        </w:rPr>
      </w:pPr>
    </w:p>
    <w:p w14:paraId="3CA2B944" w14:textId="77777777" w:rsidR="005E13C9" w:rsidRPr="00EF5FDF" w:rsidRDefault="005E13C9" w:rsidP="005E13C9">
      <w:pPr>
        <w:rPr>
          <w:rFonts w:ascii="Times New Roman" w:hAnsi="Times New Roman" w:cs="Times New Roman"/>
          <w:lang w:eastAsia="en-US"/>
        </w:rPr>
      </w:pPr>
    </w:p>
    <w:p w14:paraId="254B928A" w14:textId="77777777" w:rsidR="005E13C9" w:rsidRPr="00EF5FDF" w:rsidRDefault="005E13C9" w:rsidP="005E13C9">
      <w:pPr>
        <w:rPr>
          <w:rFonts w:ascii="Times New Roman" w:hAnsi="Times New Roman" w:cs="Times New Roman"/>
          <w:lang w:eastAsia="en-US"/>
        </w:rPr>
      </w:pPr>
    </w:p>
    <w:p w14:paraId="6CE0E4CC" w14:textId="77777777" w:rsidR="005E13C9" w:rsidRPr="00EF5FDF" w:rsidRDefault="005E13C9" w:rsidP="005E13C9">
      <w:pPr>
        <w:rPr>
          <w:rFonts w:ascii="Times New Roman" w:hAnsi="Times New Roman" w:cs="Times New Roman"/>
          <w:lang w:eastAsia="en-US"/>
        </w:rPr>
      </w:pPr>
    </w:p>
    <w:p w14:paraId="10049978" w14:textId="77777777" w:rsidR="005E13C9" w:rsidRPr="00EF5FDF" w:rsidRDefault="005E13C9" w:rsidP="005E13C9">
      <w:pPr>
        <w:rPr>
          <w:rFonts w:ascii="Times New Roman" w:hAnsi="Times New Roman" w:cs="Times New Roman"/>
          <w:lang w:eastAsia="en-US"/>
        </w:rPr>
      </w:pPr>
    </w:p>
    <w:p w14:paraId="23475222" w14:textId="77777777" w:rsidR="005E13C9" w:rsidRPr="00EF5FDF" w:rsidRDefault="005E13C9" w:rsidP="005E13C9">
      <w:pPr>
        <w:rPr>
          <w:rFonts w:ascii="Times New Roman" w:hAnsi="Times New Roman" w:cs="Times New Roman"/>
          <w:lang w:eastAsia="en-US"/>
        </w:rPr>
      </w:pPr>
    </w:p>
    <w:p w14:paraId="22B5597C" w14:textId="77777777" w:rsidR="005E13C9" w:rsidRPr="00EF5FDF" w:rsidRDefault="005E13C9" w:rsidP="005E13C9">
      <w:pPr>
        <w:rPr>
          <w:rFonts w:ascii="Times New Roman" w:hAnsi="Times New Roman" w:cs="Times New Roman"/>
          <w:lang w:eastAsia="en-US"/>
        </w:rPr>
      </w:pPr>
    </w:p>
    <w:p w14:paraId="55A75630" w14:textId="77777777" w:rsidR="007D6312" w:rsidRDefault="007D6312" w:rsidP="005E13C9">
      <w:pPr>
        <w:rPr>
          <w:rFonts w:ascii="Times New Roman" w:hAnsi="Times New Roman" w:cs="Times New Roman"/>
          <w:lang w:eastAsia="en-US"/>
        </w:rPr>
      </w:pPr>
    </w:p>
    <w:p w14:paraId="62F59707" w14:textId="77777777" w:rsidR="007D6312" w:rsidRDefault="007D6312" w:rsidP="005E13C9">
      <w:pPr>
        <w:rPr>
          <w:rFonts w:ascii="Times New Roman" w:hAnsi="Times New Roman" w:cs="Times New Roman"/>
          <w:lang w:eastAsia="en-US"/>
        </w:rPr>
      </w:pPr>
    </w:p>
    <w:p w14:paraId="2ECAF98C" w14:textId="77777777" w:rsidR="007D6312" w:rsidRDefault="007D6312" w:rsidP="005E13C9">
      <w:pPr>
        <w:rPr>
          <w:rFonts w:ascii="Times New Roman" w:hAnsi="Times New Roman" w:cs="Times New Roman"/>
          <w:lang w:eastAsia="en-US"/>
        </w:rPr>
      </w:pPr>
    </w:p>
    <w:p w14:paraId="571FA31A" w14:textId="77777777" w:rsidR="007D6312" w:rsidRDefault="007D6312" w:rsidP="005E13C9">
      <w:pPr>
        <w:rPr>
          <w:rFonts w:ascii="Times New Roman" w:hAnsi="Times New Roman" w:cs="Times New Roman"/>
          <w:lang w:eastAsia="en-US"/>
        </w:rPr>
      </w:pPr>
    </w:p>
    <w:p w14:paraId="4E952A98" w14:textId="006A820A" w:rsidR="007D6312" w:rsidRPr="007D6312" w:rsidRDefault="007D6312" w:rsidP="006C18EB">
      <w:pPr>
        <w:spacing w:line="360" w:lineRule="auto"/>
        <w:ind w:firstLine="360"/>
        <w:rPr>
          <w:rFonts w:ascii="Times New Roman" w:hAnsi="Times New Roman" w:cs="Times New Roman"/>
          <w:b/>
          <w:bCs/>
          <w:sz w:val="24"/>
          <w:szCs w:val="24"/>
          <w:lang w:eastAsia="en-US"/>
        </w:rPr>
      </w:pPr>
      <w:r w:rsidRPr="007D6312">
        <w:rPr>
          <w:rFonts w:ascii="Times New Roman" w:hAnsi="Times New Roman" w:cs="Times New Roman"/>
          <w:color w:val="0D0D0D"/>
          <w:kern w:val="0"/>
          <w:sz w:val="24"/>
          <w:szCs w:val="24"/>
          <w:shd w:val="clear" w:color="auto" w:fill="FFFFFF"/>
          <w14:ligatures w14:val="none"/>
        </w:rPr>
        <w:lastRenderedPageBreak/>
        <w:t xml:space="preserve">In </w:t>
      </w:r>
      <w:r w:rsidRPr="007D6312">
        <w:rPr>
          <w:rFonts w:ascii="Times New Roman" w:hAnsi="Times New Roman" w:cs="Times New Roman"/>
          <w:color w:val="0D0D0D"/>
          <w:kern w:val="0"/>
          <w:sz w:val="24"/>
          <w:szCs w:val="24"/>
          <w:shd w:val="clear" w:color="auto" w:fill="FFFFFF"/>
          <w14:ligatures w14:val="none"/>
        </w:rPr>
        <w:fldChar w:fldCharType="begin"/>
      </w:r>
      <w:r w:rsidRPr="007D6312">
        <w:rPr>
          <w:rFonts w:ascii="Times New Roman" w:hAnsi="Times New Roman" w:cs="Times New Roman"/>
          <w:color w:val="0D0D0D"/>
          <w:kern w:val="0"/>
          <w:sz w:val="24"/>
          <w:szCs w:val="24"/>
          <w:shd w:val="clear" w:color="auto" w:fill="FFFFFF"/>
          <w14:ligatures w14:val="none"/>
        </w:rPr>
        <w:instrText xml:space="preserve"> REF _Ref163206008 \h  \* MERGEFORMAT </w:instrText>
      </w:r>
      <w:r w:rsidRPr="007D6312">
        <w:rPr>
          <w:rFonts w:ascii="Times New Roman" w:hAnsi="Times New Roman" w:cs="Times New Roman"/>
          <w:color w:val="0D0D0D"/>
          <w:kern w:val="0"/>
          <w:sz w:val="24"/>
          <w:szCs w:val="24"/>
          <w:shd w:val="clear" w:color="auto" w:fill="FFFFFF"/>
          <w14:ligatures w14:val="none"/>
        </w:rPr>
      </w:r>
      <w:r w:rsidRPr="007D6312">
        <w:rPr>
          <w:rFonts w:ascii="Times New Roman" w:hAnsi="Times New Roman" w:cs="Times New Roman"/>
          <w:color w:val="0D0D0D"/>
          <w:kern w:val="0"/>
          <w:sz w:val="24"/>
          <w:szCs w:val="24"/>
          <w:shd w:val="clear" w:color="auto" w:fill="FFFFFF"/>
          <w14:ligatures w14:val="none"/>
        </w:rPr>
        <w:fldChar w:fldCharType="separate"/>
      </w:r>
      <w:r w:rsidR="008C64AA" w:rsidRPr="00EF5FDF">
        <w:rPr>
          <w:rFonts w:ascii="Times New Roman" w:hAnsi="Times New Roman" w:cs="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47</w:t>
      </w:r>
      <w:r w:rsidRPr="007D6312">
        <w:rPr>
          <w:rFonts w:ascii="Times New Roman" w:hAnsi="Times New Roman" w:cs="Times New Roman"/>
          <w:color w:val="0D0D0D"/>
          <w:kern w:val="0"/>
          <w:sz w:val="24"/>
          <w:szCs w:val="24"/>
          <w:shd w:val="clear" w:color="auto" w:fill="FFFFFF"/>
          <w14:ligatures w14:val="none"/>
        </w:rPr>
        <w:fldChar w:fldCharType="end"/>
      </w:r>
      <w:r w:rsidRPr="007D6312">
        <w:rPr>
          <w:rFonts w:ascii="Times New Roman" w:hAnsi="Times New Roman" w:cs="Times New Roman"/>
          <w:color w:val="0D0D0D"/>
          <w:kern w:val="0"/>
          <w:sz w:val="24"/>
          <w:szCs w:val="24"/>
          <w:shd w:val="clear" w:color="auto" w:fill="FFFFFF"/>
          <w14:ligatures w14:val="none"/>
        </w:rPr>
        <w:fldChar w:fldCharType="begin"/>
      </w:r>
      <w:r w:rsidRPr="007D6312">
        <w:rPr>
          <w:rFonts w:ascii="Times New Roman" w:hAnsi="Times New Roman" w:cs="Times New Roman"/>
          <w:color w:val="0D0D0D"/>
          <w:kern w:val="0"/>
          <w:sz w:val="24"/>
          <w:szCs w:val="24"/>
          <w:shd w:val="clear" w:color="auto" w:fill="FFFFFF"/>
          <w14:ligatures w14:val="none"/>
        </w:rPr>
        <w:instrText xml:space="preserve"> REF _Ref163205096 \h  \* MERGEFORMAT </w:instrText>
      </w:r>
      <w:r w:rsidRPr="007D6312">
        <w:rPr>
          <w:rFonts w:ascii="Times New Roman" w:hAnsi="Times New Roman" w:cs="Times New Roman"/>
          <w:color w:val="0D0D0D"/>
          <w:kern w:val="0"/>
          <w:sz w:val="24"/>
          <w:szCs w:val="24"/>
          <w:shd w:val="clear" w:color="auto" w:fill="FFFFFF"/>
          <w14:ligatures w14:val="none"/>
        </w:rPr>
      </w:r>
      <w:r w:rsidRPr="007D6312">
        <w:rPr>
          <w:rFonts w:ascii="Times New Roman" w:hAnsi="Times New Roman" w:cs="Times New Roman"/>
          <w:color w:val="0D0D0D"/>
          <w:kern w:val="0"/>
          <w:sz w:val="24"/>
          <w:szCs w:val="24"/>
          <w:shd w:val="clear" w:color="auto" w:fill="FFFFFF"/>
          <w14:ligatures w14:val="none"/>
        </w:rPr>
        <w:fldChar w:fldCharType="separate"/>
      </w:r>
      <w:r w:rsidR="008C64AA" w:rsidRPr="00EF5FDF">
        <w:rPr>
          <w:rFonts w:ascii="Times New Roman" w:hAnsi="Times New Roman" w:cs="Times New Roman"/>
          <w:color w:val="000000" w:themeColor="text1"/>
          <w:sz w:val="24"/>
          <w:szCs w:val="24"/>
        </w:rPr>
        <w:t xml:space="preserve">Figure </w:t>
      </w:r>
      <w:r w:rsidR="008C64AA">
        <w:rPr>
          <w:rFonts w:ascii="Times New Roman" w:hAnsi="Times New Roman" w:cs="Times New Roman"/>
          <w:i/>
          <w:iCs/>
          <w:noProof/>
          <w:color w:val="000000" w:themeColor="text1"/>
          <w:sz w:val="24"/>
          <w:szCs w:val="24"/>
        </w:rPr>
        <w:t>44</w:t>
      </w:r>
      <w:r w:rsidRPr="007D6312">
        <w:rPr>
          <w:rFonts w:ascii="Times New Roman" w:hAnsi="Times New Roman" w:cs="Times New Roman"/>
          <w:color w:val="0D0D0D"/>
          <w:kern w:val="0"/>
          <w:sz w:val="24"/>
          <w:szCs w:val="24"/>
          <w:shd w:val="clear" w:color="auto" w:fill="FFFFFF"/>
          <w14:ligatures w14:val="none"/>
        </w:rPr>
        <w:fldChar w:fldCharType="end"/>
      </w:r>
      <w:r w:rsidRPr="007D6312">
        <w:rPr>
          <w:rFonts w:ascii="Times New Roman" w:hAnsi="Times New Roman" w:cs="Times New Roman"/>
          <w:color w:val="0D0D0D"/>
          <w:kern w:val="0"/>
          <w:sz w:val="24"/>
          <w:szCs w:val="24"/>
          <w:shd w:val="clear" w:color="auto" w:fill="FFFFFF"/>
          <w14:ligatures w14:val="none"/>
        </w:rPr>
        <w:t xml:space="preserve">, </w:t>
      </w:r>
      <w:r w:rsidRPr="007D6312">
        <w:rPr>
          <w:rFonts w:ascii="Times New Roman" w:hAnsi="Times New Roman" w:cs="Times New Roman"/>
          <w:color w:val="0D0D0D"/>
          <w:sz w:val="24"/>
          <w:szCs w:val="24"/>
          <w:shd w:val="clear" w:color="auto" w:fill="FFFFFF"/>
        </w:rPr>
        <w:t>The fourth case incorporates ferrofluid, porous media, and magnetic fields from both the EM and Helmholtz coils, with the magnetic field strength from the Helmholtz coil increased from 2.25 Gauss to 22.5 Gauss. The volume fraction results on the right indicate that even with the increased magnetic field of 22.5 Gauss, the ferrofluid remains unable to rise above the porous media.</w:t>
      </w:r>
    </w:p>
    <w:p w14:paraId="261A9147" w14:textId="1B4FB69B" w:rsidR="005E13C9" w:rsidRPr="00EF5FDF" w:rsidRDefault="005E13C9" w:rsidP="005E13C9">
      <w:pPr>
        <w:rPr>
          <w:rFonts w:ascii="Times New Roman" w:hAnsi="Times New Roman" w:cs="Times New Roman"/>
          <w:lang w:eastAsia="en-US"/>
        </w:rPr>
      </w:pPr>
      <w:r w:rsidRPr="00EF5FDF">
        <w:rPr>
          <w:rFonts w:ascii="Times New Roman" w:hAnsi="Times New Roman" w:cs="Times New Roman"/>
          <w:noProof/>
        </w:rPr>
        <w:drawing>
          <wp:anchor distT="0" distB="0" distL="114300" distR="114300" simplePos="0" relativeHeight="251712512" behindDoc="0" locked="0" layoutInCell="1" allowOverlap="1" wp14:anchorId="0726A774" wp14:editId="6C787F67">
            <wp:simplePos x="0" y="0"/>
            <wp:positionH relativeFrom="margin">
              <wp:align>center</wp:align>
            </wp:positionH>
            <wp:positionV relativeFrom="paragraph">
              <wp:posOffset>276269</wp:posOffset>
            </wp:positionV>
            <wp:extent cx="5461635" cy="2647315"/>
            <wp:effectExtent l="0" t="0" r="5715" b="635"/>
            <wp:wrapThrough wrapText="bothSides">
              <wp:wrapPolygon edited="0">
                <wp:start x="0" y="0"/>
                <wp:lineTo x="0" y="21450"/>
                <wp:lineTo x="21547" y="21450"/>
                <wp:lineTo x="21547" y="0"/>
                <wp:lineTo x="0" y="0"/>
              </wp:wrapPolygon>
            </wp:wrapThrough>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61635" cy="2647315"/>
                    </a:xfrm>
                    <a:prstGeom prst="rect">
                      <a:avLst/>
                    </a:prstGeom>
                  </pic:spPr>
                </pic:pic>
              </a:graphicData>
            </a:graphic>
            <wp14:sizeRelH relativeFrom="margin">
              <wp14:pctWidth>0</wp14:pctWidth>
            </wp14:sizeRelH>
            <wp14:sizeRelV relativeFrom="margin">
              <wp14:pctHeight>0</wp14:pctHeight>
            </wp14:sizeRelV>
          </wp:anchor>
        </w:drawing>
      </w:r>
    </w:p>
    <w:p w14:paraId="1C36526B" w14:textId="02D6F1E0" w:rsidR="005E13C9" w:rsidRPr="00EF5FDF" w:rsidRDefault="005E13C9" w:rsidP="005E13C9">
      <w:pPr>
        <w:pStyle w:val="Caption"/>
        <w:jc w:val="center"/>
        <w:rPr>
          <w:rFonts w:ascii="Times New Roman" w:hAnsi="Times New Roman" w:cs="Times New Roman"/>
          <w:i w:val="0"/>
          <w:iCs w:val="0"/>
          <w:color w:val="000000" w:themeColor="text1"/>
          <w:sz w:val="24"/>
          <w:szCs w:val="24"/>
        </w:rPr>
      </w:pPr>
      <w:bookmarkStart w:id="127" w:name="_Ref163206008"/>
      <w:bookmarkStart w:id="128" w:name="_Toc171689154"/>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rPr>
        <w:fldChar w:fldCharType="separate"/>
      </w:r>
      <w:r w:rsidR="008C64AA">
        <w:rPr>
          <w:rFonts w:ascii="Times New Roman" w:hAnsi="Times New Roman" w:cs="Times New Roman"/>
          <w:i w:val="0"/>
          <w:iCs w:val="0"/>
          <w:noProof/>
          <w:color w:val="000000" w:themeColor="text1"/>
          <w:sz w:val="24"/>
          <w:szCs w:val="24"/>
        </w:rPr>
        <w:t>47</w:t>
      </w:r>
      <w:r w:rsidRPr="00EF5FDF">
        <w:rPr>
          <w:rFonts w:ascii="Times New Roman" w:hAnsi="Times New Roman" w:cs="Times New Roman"/>
        </w:rPr>
        <w:fldChar w:fldCharType="end"/>
      </w:r>
      <w:bookmarkEnd w:id="127"/>
      <w:r w:rsidRPr="00EF5FDF">
        <w:rPr>
          <w:rFonts w:ascii="Times New Roman" w:hAnsi="Times New Roman" w:cs="Times New Roman"/>
          <w:i w:val="0"/>
          <w:iCs w:val="0"/>
          <w:color w:val="000000" w:themeColor="text1"/>
          <w:sz w:val="24"/>
          <w:szCs w:val="24"/>
        </w:rPr>
        <w:t xml:space="preserve">. COMSOL simulation results – Ferrofluid, porous media, and </w:t>
      </w:r>
      <w:r w:rsidR="007D6312">
        <w:rPr>
          <w:rFonts w:ascii="Times New Roman" w:hAnsi="Times New Roman" w:cs="Times New Roman"/>
          <w:i w:val="0"/>
          <w:iCs w:val="0"/>
          <w:color w:val="000000" w:themeColor="text1"/>
          <w:sz w:val="24"/>
          <w:szCs w:val="24"/>
        </w:rPr>
        <w:t xml:space="preserve">Magnetic field </w:t>
      </w:r>
      <w:r w:rsidRPr="00EF5FDF">
        <w:rPr>
          <w:rFonts w:ascii="Times New Roman" w:hAnsi="Times New Roman" w:cs="Times New Roman"/>
          <w:i w:val="0"/>
          <w:iCs w:val="0"/>
          <w:color w:val="000000" w:themeColor="text1"/>
          <w:sz w:val="24"/>
          <w:szCs w:val="24"/>
        </w:rPr>
        <w:t>22.5 Gauss of magnetic field from Helmholtz coil</w:t>
      </w:r>
      <w:r w:rsidR="007D6312">
        <w:rPr>
          <w:rFonts w:ascii="Times New Roman" w:hAnsi="Times New Roman" w:cs="Times New Roman"/>
          <w:i w:val="0"/>
          <w:iCs w:val="0"/>
          <w:color w:val="000000" w:themeColor="text1"/>
          <w:sz w:val="24"/>
          <w:szCs w:val="24"/>
        </w:rPr>
        <w:t>)</w:t>
      </w:r>
      <w:bookmarkEnd w:id="128"/>
    </w:p>
    <w:p w14:paraId="5C80D004" w14:textId="77777777" w:rsidR="005E13C9" w:rsidRDefault="005E13C9" w:rsidP="005E13C9">
      <w:pPr>
        <w:rPr>
          <w:rFonts w:ascii="Times New Roman" w:hAnsi="Times New Roman" w:cs="Times New Roman"/>
          <w:lang w:eastAsia="en-US"/>
        </w:rPr>
      </w:pPr>
    </w:p>
    <w:p w14:paraId="47CB9F8A" w14:textId="77777777" w:rsidR="00640D8E" w:rsidRPr="00EF5FDF" w:rsidRDefault="00640D8E" w:rsidP="005E13C9">
      <w:pPr>
        <w:rPr>
          <w:rFonts w:ascii="Times New Roman" w:hAnsi="Times New Roman" w:cs="Times New Roman"/>
          <w:lang w:eastAsia="en-US"/>
        </w:rPr>
      </w:pPr>
    </w:p>
    <w:p w14:paraId="6EFCEE16" w14:textId="77777777" w:rsidR="005E13C9" w:rsidRPr="00EF5FDF" w:rsidRDefault="005E13C9" w:rsidP="005E13C9">
      <w:pPr>
        <w:rPr>
          <w:rFonts w:ascii="Times New Roman" w:hAnsi="Times New Roman" w:cs="Times New Roman"/>
          <w:lang w:eastAsia="en-US"/>
        </w:rPr>
      </w:pPr>
    </w:p>
    <w:p w14:paraId="5FE22F7A" w14:textId="707C2F52" w:rsidR="00640D8E" w:rsidRDefault="00640D8E" w:rsidP="00640D8E">
      <w:pPr>
        <w:spacing w:line="360" w:lineRule="auto"/>
        <w:rPr>
          <w:rFonts w:ascii="Times New Roman" w:hAnsi="Times New Roman" w:cs="Times New Roman"/>
          <w:b/>
          <w:bCs/>
          <w:color w:val="000000" w:themeColor="text1"/>
          <w:sz w:val="24"/>
          <w:szCs w:val="24"/>
          <w:highlight w:val="yellow"/>
        </w:rPr>
      </w:pPr>
    </w:p>
    <w:p w14:paraId="44FC32FD" w14:textId="77777777" w:rsidR="00A84435" w:rsidRDefault="00A84435" w:rsidP="00640D8E">
      <w:pPr>
        <w:spacing w:line="360" w:lineRule="auto"/>
        <w:rPr>
          <w:rFonts w:ascii="Times New Roman" w:hAnsi="Times New Roman" w:cs="Times New Roman"/>
          <w:b/>
          <w:bCs/>
          <w:color w:val="000000" w:themeColor="text1"/>
          <w:sz w:val="24"/>
          <w:szCs w:val="24"/>
          <w:highlight w:val="yellow"/>
        </w:rPr>
      </w:pPr>
    </w:p>
    <w:p w14:paraId="2F7F44A8" w14:textId="77777777" w:rsidR="00A84435" w:rsidRDefault="00A84435" w:rsidP="00640D8E">
      <w:pPr>
        <w:spacing w:line="360" w:lineRule="auto"/>
        <w:rPr>
          <w:rFonts w:ascii="Times New Roman" w:hAnsi="Times New Roman" w:cs="Times New Roman"/>
          <w:b/>
          <w:bCs/>
          <w:color w:val="000000" w:themeColor="text1"/>
          <w:sz w:val="24"/>
          <w:szCs w:val="24"/>
          <w:highlight w:val="yellow"/>
        </w:rPr>
      </w:pPr>
    </w:p>
    <w:p w14:paraId="147C62CE" w14:textId="77777777" w:rsidR="00A84435" w:rsidRDefault="00A84435" w:rsidP="00640D8E">
      <w:pPr>
        <w:spacing w:line="360" w:lineRule="auto"/>
        <w:rPr>
          <w:rFonts w:ascii="Times New Roman" w:hAnsi="Times New Roman" w:cs="Times New Roman"/>
          <w:b/>
          <w:bCs/>
          <w:color w:val="000000" w:themeColor="text1"/>
          <w:sz w:val="24"/>
          <w:szCs w:val="24"/>
          <w:highlight w:val="yellow"/>
        </w:rPr>
      </w:pPr>
    </w:p>
    <w:p w14:paraId="7B36D83D" w14:textId="77777777" w:rsidR="00A84435" w:rsidRDefault="00A84435" w:rsidP="00640D8E">
      <w:pPr>
        <w:spacing w:line="360" w:lineRule="auto"/>
        <w:rPr>
          <w:rFonts w:ascii="Times New Roman" w:hAnsi="Times New Roman" w:cs="Times New Roman"/>
          <w:b/>
          <w:bCs/>
          <w:color w:val="000000" w:themeColor="text1"/>
          <w:sz w:val="24"/>
          <w:szCs w:val="24"/>
          <w:highlight w:val="yellow"/>
        </w:rPr>
      </w:pPr>
    </w:p>
    <w:p w14:paraId="1CE07D3D" w14:textId="77777777" w:rsidR="00A84435" w:rsidRDefault="00A84435" w:rsidP="00640D8E">
      <w:pPr>
        <w:spacing w:line="360" w:lineRule="auto"/>
        <w:rPr>
          <w:rFonts w:ascii="Times New Roman" w:hAnsi="Times New Roman" w:cs="Times New Roman"/>
          <w:b/>
          <w:bCs/>
          <w:color w:val="000000" w:themeColor="text1"/>
          <w:sz w:val="24"/>
          <w:szCs w:val="24"/>
          <w:highlight w:val="yellow"/>
        </w:rPr>
      </w:pPr>
    </w:p>
    <w:p w14:paraId="5E219804" w14:textId="77777777" w:rsidR="00A84435" w:rsidRDefault="00A84435" w:rsidP="00640D8E">
      <w:pPr>
        <w:spacing w:line="360" w:lineRule="auto"/>
        <w:rPr>
          <w:rFonts w:ascii="Times New Roman" w:hAnsi="Times New Roman" w:cs="Times New Roman"/>
          <w:b/>
          <w:bCs/>
          <w:color w:val="000000" w:themeColor="text1"/>
          <w:sz w:val="24"/>
          <w:szCs w:val="24"/>
          <w:highlight w:val="yellow"/>
        </w:rPr>
      </w:pPr>
    </w:p>
    <w:p w14:paraId="5D57855B" w14:textId="77777777" w:rsidR="00A84435" w:rsidRDefault="00A84435" w:rsidP="008C64AA">
      <w:pPr>
        <w:pStyle w:val="Heading2"/>
      </w:pPr>
      <w:bookmarkStart w:id="129" w:name="_Toc171689083"/>
      <w:r w:rsidRPr="00F92789">
        <w:lastRenderedPageBreak/>
        <w:t>Simulation Model Validation with Experimental Results</w:t>
      </w:r>
      <w:r>
        <w:rPr>
          <w:noProof/>
        </w:rPr>
        <w:drawing>
          <wp:inline distT="0" distB="0" distL="0" distR="0" wp14:anchorId="542E02FE" wp14:editId="04359CC6">
            <wp:extent cx="5943600" cy="2247265"/>
            <wp:effectExtent l="0" t="0" r="0" b="635"/>
            <wp:docPr id="1961742608" name="Picture 1961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47265"/>
                    </a:xfrm>
                    <a:prstGeom prst="rect">
                      <a:avLst/>
                    </a:prstGeom>
                  </pic:spPr>
                </pic:pic>
              </a:graphicData>
            </a:graphic>
          </wp:inline>
        </w:drawing>
      </w:r>
      <w:bookmarkEnd w:id="129"/>
    </w:p>
    <w:p w14:paraId="01A3ED85" w14:textId="5911B13D" w:rsidR="00A84435" w:rsidRPr="00530FDC" w:rsidRDefault="00A84435" w:rsidP="00A84435">
      <w:pPr>
        <w:spacing w:line="360" w:lineRule="auto"/>
        <w:jc w:val="center"/>
        <w:rPr>
          <w:rFonts w:ascii="Times New Roman" w:hAnsi="Times New Roman" w:cs="Times New Roman"/>
          <w:b/>
          <w:bCs/>
          <w:color w:val="000000" w:themeColor="text1"/>
          <w:sz w:val="24"/>
          <w:szCs w:val="24"/>
        </w:rPr>
      </w:pPr>
      <w:bookmarkStart w:id="130" w:name="_Ref171493575"/>
      <w:bookmarkStart w:id="131" w:name="_Toc171689155"/>
      <w:r w:rsidRPr="00F92789">
        <w:rPr>
          <w:rFonts w:ascii="Times New Roman" w:eastAsia="Calibri" w:hAnsi="Times New Roman" w:cs="Times New Roman"/>
          <w:sz w:val="24"/>
          <w:szCs w:val="24"/>
        </w:rPr>
        <w:t xml:space="preserve">Figure </w:t>
      </w:r>
      <w:r w:rsidR="003D0C03" w:rsidRPr="00530FDC">
        <w:rPr>
          <w:rFonts w:ascii="Times New Roman" w:hAnsi="Times New Roman" w:cs="Times New Roman"/>
          <w:kern w:val="0"/>
          <w14:ligatures w14:val="none"/>
        </w:rPr>
        <w:fldChar w:fldCharType="begin"/>
      </w:r>
      <w:r w:rsidR="003D0C03" w:rsidRPr="00530FDC">
        <w:rPr>
          <w:rFonts w:ascii="Times New Roman" w:hAnsi="Times New Roman" w:cs="Times New Roman"/>
          <w:color w:val="000000" w:themeColor="text1"/>
          <w:kern w:val="0"/>
          <w:sz w:val="24"/>
          <w:szCs w:val="24"/>
          <w14:ligatures w14:val="none"/>
        </w:rPr>
        <w:instrText xml:space="preserve"> SEQ Figure \* ARABIC </w:instrText>
      </w:r>
      <w:r w:rsidR="003D0C03" w:rsidRPr="00530FDC">
        <w:rPr>
          <w:rFonts w:ascii="Times New Roman" w:hAnsi="Times New Roman" w:cs="Times New Roman"/>
          <w:kern w:val="0"/>
          <w14:ligatures w14:val="none"/>
        </w:rPr>
        <w:fldChar w:fldCharType="separate"/>
      </w:r>
      <w:r w:rsidR="008C64AA">
        <w:rPr>
          <w:rFonts w:ascii="Times New Roman" w:hAnsi="Times New Roman" w:cs="Times New Roman"/>
          <w:noProof/>
          <w:color w:val="000000" w:themeColor="text1"/>
          <w:kern w:val="0"/>
          <w:sz w:val="24"/>
          <w:szCs w:val="24"/>
          <w14:ligatures w14:val="none"/>
        </w:rPr>
        <w:t>48</w:t>
      </w:r>
      <w:r w:rsidR="003D0C03" w:rsidRPr="00530FDC">
        <w:rPr>
          <w:rFonts w:ascii="Times New Roman" w:hAnsi="Times New Roman" w:cs="Times New Roman"/>
          <w:kern w:val="0"/>
          <w14:ligatures w14:val="none"/>
        </w:rPr>
        <w:fldChar w:fldCharType="end"/>
      </w:r>
      <w:bookmarkEnd w:id="130"/>
      <w:r w:rsidRPr="00F92789">
        <w:rPr>
          <w:rFonts w:ascii="Times New Roman" w:eastAsia="Calibri" w:hAnsi="Times New Roman" w:cs="Times New Roman"/>
          <w:sz w:val="24"/>
          <w:szCs w:val="24"/>
        </w:rPr>
        <w:t xml:space="preserve">. Experimental setup to measure the ferrofluid surface </w:t>
      </w:r>
      <w:proofErr w:type="gramStart"/>
      <w:r w:rsidRPr="00F92789">
        <w:rPr>
          <w:rFonts w:ascii="Times New Roman" w:eastAsia="Calibri" w:hAnsi="Times New Roman" w:cs="Times New Roman"/>
          <w:sz w:val="24"/>
          <w:szCs w:val="24"/>
        </w:rPr>
        <w:t>profile</w:t>
      </w:r>
      <w:bookmarkEnd w:id="131"/>
      <w:proofErr w:type="gramEnd"/>
    </w:p>
    <w:p w14:paraId="08DBCBA8" w14:textId="77777777" w:rsidR="00A84435" w:rsidRPr="00F92789" w:rsidRDefault="00A84435" w:rsidP="00A84435">
      <w:pPr>
        <w:spacing w:line="360" w:lineRule="auto"/>
        <w:rPr>
          <w:rFonts w:ascii="Times New Roman" w:eastAsia="Calibri" w:hAnsi="Times New Roman" w:cs="Times New Roman"/>
          <w:sz w:val="24"/>
          <w:szCs w:val="24"/>
        </w:rPr>
      </w:pPr>
    </w:p>
    <w:p w14:paraId="73209251" w14:textId="009BF1AB" w:rsidR="00A84435" w:rsidRPr="00F92789" w:rsidRDefault="00A84435" w:rsidP="00A84435">
      <w:pPr>
        <w:spacing w:line="360" w:lineRule="auto"/>
        <w:rPr>
          <w:rFonts w:ascii="Times New Roman" w:eastAsia="Calibri" w:hAnsi="Times New Roman" w:cs="Times New Roman"/>
          <w:sz w:val="24"/>
          <w:szCs w:val="24"/>
        </w:rPr>
      </w:pPr>
      <w:r w:rsidRPr="00F92789">
        <w:rPr>
          <w:rFonts w:ascii="Times New Roman" w:eastAsia="Calibri" w:hAnsi="Times New Roman" w:cs="Times New Roman"/>
          <w:sz w:val="24"/>
          <w:szCs w:val="24"/>
        </w:rPr>
        <w:t xml:space="preserve">To validate the </w:t>
      </w:r>
      <w:r w:rsidR="0013724B" w:rsidRPr="00F92789">
        <w:rPr>
          <w:rFonts w:ascii="Times New Roman" w:eastAsia="Calibri" w:hAnsi="Times New Roman" w:cs="Times New Roman"/>
          <w:sz w:val="24"/>
          <w:szCs w:val="24"/>
        </w:rPr>
        <w:t>m</w:t>
      </w:r>
      <w:r w:rsidRPr="00F92789">
        <w:rPr>
          <w:rFonts w:ascii="Times New Roman" w:eastAsia="Calibri" w:hAnsi="Times New Roman" w:cs="Times New Roman"/>
          <w:sz w:val="24"/>
          <w:szCs w:val="24"/>
        </w:rPr>
        <w:t>ultiphysics simulation results from COMSOL, an experimental rig was set up as shown in</w:t>
      </w:r>
      <w:r w:rsidR="00081A3C" w:rsidRPr="00F92789">
        <w:rPr>
          <w:rFonts w:ascii="Times New Roman" w:eastAsia="Calibri" w:hAnsi="Times New Roman" w:cs="Times New Roman"/>
          <w:sz w:val="24"/>
          <w:szCs w:val="24"/>
        </w:rPr>
        <w:t xml:space="preserve"> </w:t>
      </w:r>
      <w:r w:rsidR="00081A3C" w:rsidRPr="00F92789">
        <w:rPr>
          <w:rFonts w:ascii="Times New Roman" w:eastAsia="Calibri" w:hAnsi="Times New Roman" w:cs="Times New Roman"/>
          <w:sz w:val="24"/>
          <w:szCs w:val="24"/>
        </w:rPr>
        <w:fldChar w:fldCharType="begin"/>
      </w:r>
      <w:r w:rsidR="00081A3C" w:rsidRPr="00F92789">
        <w:rPr>
          <w:rFonts w:ascii="Times New Roman" w:eastAsia="Calibri" w:hAnsi="Times New Roman" w:cs="Times New Roman"/>
          <w:sz w:val="24"/>
          <w:szCs w:val="24"/>
        </w:rPr>
        <w:instrText xml:space="preserve"> REF _Ref171493575 \h </w:instrText>
      </w:r>
      <w:r w:rsidR="00530FDC">
        <w:rPr>
          <w:rFonts w:ascii="Times New Roman" w:eastAsia="Calibri" w:hAnsi="Times New Roman" w:cs="Times New Roman"/>
          <w:sz w:val="24"/>
          <w:szCs w:val="24"/>
        </w:rPr>
        <w:instrText xml:space="preserve"> \* MERGEFORMAT </w:instrText>
      </w:r>
      <w:r w:rsidR="00081A3C" w:rsidRPr="00F92789">
        <w:rPr>
          <w:rFonts w:ascii="Times New Roman" w:eastAsia="Calibri" w:hAnsi="Times New Roman" w:cs="Times New Roman"/>
          <w:sz w:val="24"/>
          <w:szCs w:val="24"/>
        </w:rPr>
      </w:r>
      <w:r w:rsidR="00081A3C" w:rsidRPr="00F92789">
        <w:rPr>
          <w:rFonts w:ascii="Times New Roman" w:eastAsia="Calibri" w:hAnsi="Times New Roman" w:cs="Times New Roman"/>
          <w:sz w:val="24"/>
          <w:szCs w:val="24"/>
        </w:rPr>
        <w:fldChar w:fldCharType="separate"/>
      </w:r>
      <w:r w:rsidR="008C64AA" w:rsidRPr="00F92789">
        <w:rPr>
          <w:rFonts w:ascii="Times New Roman" w:eastAsia="Calibri" w:hAnsi="Times New Roman" w:cs="Times New Roman"/>
          <w:sz w:val="24"/>
          <w:szCs w:val="24"/>
        </w:rPr>
        <w:t xml:space="preserve">Figure </w:t>
      </w:r>
      <w:r w:rsidR="008C64AA">
        <w:rPr>
          <w:rFonts w:ascii="Times New Roman" w:hAnsi="Times New Roman" w:cs="Times New Roman"/>
          <w:noProof/>
          <w:color w:val="000000" w:themeColor="text1"/>
          <w:kern w:val="0"/>
          <w:sz w:val="24"/>
          <w:szCs w:val="24"/>
          <w14:ligatures w14:val="none"/>
        </w:rPr>
        <w:t>48</w:t>
      </w:r>
      <w:r w:rsidR="00081A3C" w:rsidRPr="00F92789">
        <w:rPr>
          <w:rFonts w:ascii="Times New Roman" w:eastAsia="Calibri" w:hAnsi="Times New Roman" w:cs="Times New Roman"/>
          <w:sz w:val="24"/>
          <w:szCs w:val="24"/>
        </w:rPr>
        <w:fldChar w:fldCharType="end"/>
      </w:r>
      <w:r w:rsidRPr="00F92789">
        <w:rPr>
          <w:rFonts w:ascii="Times New Roman" w:eastAsia="Calibri" w:hAnsi="Times New Roman" w:cs="Times New Roman"/>
          <w:sz w:val="24"/>
          <w:szCs w:val="24"/>
        </w:rPr>
        <w:t xml:space="preserve">. The ferrofluid (EFH1) is placed </w:t>
      </w:r>
      <w:r w:rsidR="00081A3C" w:rsidRPr="00F92789">
        <w:rPr>
          <w:rFonts w:ascii="Times New Roman" w:eastAsia="Calibri" w:hAnsi="Times New Roman" w:cs="Times New Roman"/>
          <w:sz w:val="24"/>
          <w:szCs w:val="24"/>
        </w:rPr>
        <w:t>inside a</w:t>
      </w:r>
      <w:r w:rsidRPr="00F92789">
        <w:rPr>
          <w:rFonts w:ascii="Times New Roman" w:eastAsia="Calibri" w:hAnsi="Times New Roman" w:cs="Times New Roman"/>
          <w:sz w:val="24"/>
          <w:szCs w:val="24"/>
        </w:rPr>
        <w:t xml:space="preserve"> Maxwell coil</w:t>
      </w:r>
      <w:r w:rsidR="0013724B" w:rsidRPr="00F92789">
        <w:rPr>
          <w:rFonts w:ascii="Times New Roman" w:eastAsia="Calibri" w:hAnsi="Times New Roman" w:cs="Times New Roman"/>
          <w:sz w:val="24"/>
          <w:szCs w:val="24"/>
        </w:rPr>
        <w:t xml:space="preserve"> (a configuration of 3 large coils) </w:t>
      </w:r>
      <w:r w:rsidR="00081A3C" w:rsidRPr="00F92789">
        <w:rPr>
          <w:rFonts w:ascii="Times New Roman" w:eastAsia="Calibri" w:hAnsi="Times New Roman" w:cs="Times New Roman"/>
          <w:sz w:val="24"/>
          <w:szCs w:val="24"/>
        </w:rPr>
        <w:t xml:space="preserve">and on top of a </w:t>
      </w:r>
      <w:r w:rsidR="0013724B" w:rsidRPr="00F92789">
        <w:rPr>
          <w:rFonts w:ascii="Times New Roman" w:eastAsia="Calibri" w:hAnsi="Times New Roman" w:cs="Times New Roman"/>
          <w:sz w:val="24"/>
          <w:szCs w:val="24"/>
        </w:rPr>
        <w:t xml:space="preserve">small </w:t>
      </w:r>
      <w:r w:rsidRPr="00F92789">
        <w:rPr>
          <w:rFonts w:ascii="Times New Roman" w:eastAsia="Calibri" w:hAnsi="Times New Roman" w:cs="Times New Roman"/>
          <w:sz w:val="24"/>
          <w:szCs w:val="24"/>
        </w:rPr>
        <w:t>EM coil. A Shack-Hartmann sensor is used to measure the surface profiles of the ferrofluid while both the EM coil and Maxwell coil apply magnetic fields to induce surface deformation in the ferrofluid.</w:t>
      </w:r>
    </w:p>
    <w:p w14:paraId="439A3229" w14:textId="77777777" w:rsidR="00A84435" w:rsidRDefault="00A84435" w:rsidP="00A84435">
      <w:pPr>
        <w:spacing w:line="360" w:lineRule="auto"/>
        <w:rPr>
          <w:rFonts w:ascii="Times New Roman" w:hAnsi="Times New Roman" w:cs="Times New Roman"/>
          <w:b/>
          <w:bCs/>
          <w:color w:val="000000" w:themeColor="text1"/>
          <w:sz w:val="24"/>
          <w:szCs w:val="24"/>
        </w:rPr>
      </w:pPr>
    </w:p>
    <w:p w14:paraId="0D833360" w14:textId="77777777" w:rsidR="00A84435" w:rsidRDefault="00A84435" w:rsidP="00A84435">
      <w:pPr>
        <w:spacing w:line="360" w:lineRule="auto"/>
        <w:jc w:val="center"/>
        <w:rPr>
          <w:rFonts w:ascii="Times New Roman" w:hAnsi="Times New Roman" w:cs="Times New Roman"/>
          <w:b/>
          <w:bCs/>
          <w:color w:val="000000" w:themeColor="text1"/>
          <w:sz w:val="24"/>
          <w:szCs w:val="24"/>
        </w:rPr>
      </w:pPr>
      <w:r>
        <w:rPr>
          <w:noProof/>
        </w:rPr>
        <w:drawing>
          <wp:inline distT="0" distB="0" distL="0" distR="0" wp14:anchorId="17CC0AE2" wp14:editId="09CA475D">
            <wp:extent cx="5943600" cy="2652395"/>
            <wp:effectExtent l="0" t="0" r="0" b="0"/>
            <wp:docPr id="1961742609" name="Picture 1961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52395"/>
                    </a:xfrm>
                    <a:prstGeom prst="rect">
                      <a:avLst/>
                    </a:prstGeom>
                  </pic:spPr>
                </pic:pic>
              </a:graphicData>
            </a:graphic>
          </wp:inline>
        </w:drawing>
      </w:r>
    </w:p>
    <w:p w14:paraId="7D56B39A" w14:textId="3A4E12E5" w:rsidR="00A84435" w:rsidRDefault="00A84435" w:rsidP="00A84435">
      <w:pPr>
        <w:spacing w:line="360" w:lineRule="auto"/>
        <w:jc w:val="center"/>
        <w:rPr>
          <w:rFonts w:ascii="Times New Roman" w:hAnsi="Times New Roman" w:cs="Times New Roman"/>
          <w:b/>
          <w:bCs/>
          <w:color w:val="000000" w:themeColor="text1"/>
          <w:sz w:val="24"/>
          <w:szCs w:val="24"/>
        </w:rPr>
      </w:pPr>
      <w:bookmarkStart w:id="132" w:name="_Ref171493913"/>
      <w:bookmarkStart w:id="133" w:name="_Toc171689156"/>
      <w:r w:rsidRPr="00F92789">
        <w:rPr>
          <w:rFonts w:ascii="Times New Roman" w:eastAsia="Calibri" w:hAnsi="Times New Roman" w:cs="Times New Roman"/>
          <w:sz w:val="24"/>
          <w:szCs w:val="24"/>
        </w:rPr>
        <w:t xml:space="preserve">Figure </w:t>
      </w:r>
      <w:r w:rsidR="003D0C03" w:rsidRPr="00530FDC">
        <w:rPr>
          <w:rFonts w:ascii="Times New Roman" w:hAnsi="Times New Roman" w:cs="Times New Roman"/>
          <w:kern w:val="0"/>
          <w14:ligatures w14:val="none"/>
        </w:rPr>
        <w:fldChar w:fldCharType="begin"/>
      </w:r>
      <w:r w:rsidR="003D0C03" w:rsidRPr="00530FDC">
        <w:rPr>
          <w:rFonts w:ascii="Times New Roman" w:hAnsi="Times New Roman" w:cs="Times New Roman"/>
          <w:color w:val="000000" w:themeColor="text1"/>
          <w:kern w:val="0"/>
          <w:sz w:val="24"/>
          <w:szCs w:val="24"/>
          <w14:ligatures w14:val="none"/>
        </w:rPr>
        <w:instrText xml:space="preserve"> SEQ Figure \* ARABIC </w:instrText>
      </w:r>
      <w:r w:rsidR="003D0C03" w:rsidRPr="00530FDC">
        <w:rPr>
          <w:rFonts w:ascii="Times New Roman" w:hAnsi="Times New Roman" w:cs="Times New Roman"/>
          <w:kern w:val="0"/>
          <w14:ligatures w14:val="none"/>
        </w:rPr>
        <w:fldChar w:fldCharType="separate"/>
      </w:r>
      <w:r w:rsidR="008C64AA">
        <w:rPr>
          <w:rFonts w:ascii="Times New Roman" w:hAnsi="Times New Roman" w:cs="Times New Roman"/>
          <w:noProof/>
          <w:color w:val="000000" w:themeColor="text1"/>
          <w:kern w:val="0"/>
          <w:sz w:val="24"/>
          <w:szCs w:val="24"/>
          <w14:ligatures w14:val="none"/>
        </w:rPr>
        <w:t>49</w:t>
      </w:r>
      <w:r w:rsidR="003D0C03" w:rsidRPr="00530FDC">
        <w:rPr>
          <w:rFonts w:ascii="Times New Roman" w:hAnsi="Times New Roman" w:cs="Times New Roman"/>
          <w:kern w:val="0"/>
          <w14:ligatures w14:val="none"/>
        </w:rPr>
        <w:fldChar w:fldCharType="end"/>
      </w:r>
      <w:bookmarkEnd w:id="132"/>
      <w:r w:rsidRPr="00F92789">
        <w:rPr>
          <w:rFonts w:ascii="Times New Roman" w:eastAsia="Calibri" w:hAnsi="Times New Roman" w:cs="Times New Roman"/>
          <w:sz w:val="24"/>
          <w:szCs w:val="24"/>
        </w:rPr>
        <w:t>. Measured surface profiles of ferrofluid with and without porous media</w:t>
      </w:r>
      <w:bookmarkEnd w:id="133"/>
    </w:p>
    <w:p w14:paraId="023510F6" w14:textId="77777777" w:rsidR="00A84435" w:rsidRDefault="00A84435" w:rsidP="00A84435">
      <w:pPr>
        <w:spacing w:line="360" w:lineRule="auto"/>
        <w:rPr>
          <w:rFonts w:ascii="Times New Roman" w:hAnsi="Times New Roman" w:cs="Times New Roman"/>
          <w:b/>
          <w:bCs/>
          <w:color w:val="000000" w:themeColor="text1"/>
          <w:sz w:val="24"/>
          <w:szCs w:val="24"/>
        </w:rPr>
      </w:pPr>
    </w:p>
    <w:p w14:paraId="48D86424" w14:textId="723CD6BD" w:rsidR="00A84435" w:rsidRPr="00F92789" w:rsidRDefault="0003290F" w:rsidP="00A84435">
      <w:pPr>
        <w:pStyle w:val="NormalWeb"/>
        <w:spacing w:line="360" w:lineRule="auto"/>
        <w:rPr>
          <w:rFonts w:eastAsia="Calibri"/>
        </w:rPr>
      </w:pPr>
      <w:r w:rsidRPr="00F92789">
        <w:rPr>
          <w:rFonts w:eastAsia="Calibri"/>
        </w:rPr>
        <w:fldChar w:fldCharType="begin"/>
      </w:r>
      <w:r w:rsidRPr="00F92789">
        <w:rPr>
          <w:rFonts w:eastAsia="Calibri"/>
        </w:rPr>
        <w:instrText xml:space="preserve"> REF _Ref171493913 \h </w:instrText>
      </w:r>
      <w:r w:rsidR="00530FDC">
        <w:rPr>
          <w:rFonts w:eastAsia="Calibri"/>
        </w:rPr>
        <w:instrText xml:space="preserve"> \* MERGEFORMAT </w:instrText>
      </w:r>
      <w:r w:rsidRPr="00F92789">
        <w:rPr>
          <w:rFonts w:eastAsia="Calibri"/>
        </w:rPr>
      </w:r>
      <w:r w:rsidRPr="00F92789">
        <w:rPr>
          <w:rFonts w:eastAsia="Calibri"/>
        </w:rPr>
        <w:fldChar w:fldCharType="separate"/>
      </w:r>
      <w:r w:rsidR="008C64AA" w:rsidRPr="00F92789">
        <w:rPr>
          <w:rFonts w:eastAsia="Calibri"/>
        </w:rPr>
        <w:t xml:space="preserve">Figure </w:t>
      </w:r>
      <w:r w:rsidR="008C64AA">
        <w:rPr>
          <w:noProof/>
          <w:color w:val="000000" w:themeColor="text1"/>
        </w:rPr>
        <w:t>49</w:t>
      </w:r>
      <w:r w:rsidRPr="00F92789">
        <w:rPr>
          <w:rFonts w:eastAsia="Calibri"/>
        </w:rPr>
        <w:fldChar w:fldCharType="end"/>
      </w:r>
      <w:r w:rsidRPr="00F92789">
        <w:rPr>
          <w:rFonts w:eastAsia="Calibri"/>
        </w:rPr>
        <w:t xml:space="preserve"> </w:t>
      </w:r>
      <w:r w:rsidR="00A84435" w:rsidRPr="00F92789">
        <w:rPr>
          <w:rFonts w:eastAsia="Calibri"/>
        </w:rPr>
        <w:t>shows the experimental setup for the ferrofluid with and without porous media</w:t>
      </w:r>
      <w:r w:rsidR="0013724B" w:rsidRPr="00F92789">
        <w:rPr>
          <w:rFonts w:eastAsia="Calibri"/>
        </w:rPr>
        <w:t xml:space="preserve"> along with the surface profile measurements from the Shack Hartmann sensor</w:t>
      </w:r>
      <w:r w:rsidR="00A84435" w:rsidRPr="00F92789">
        <w:rPr>
          <w:rFonts w:eastAsia="Calibri"/>
        </w:rPr>
        <w:t>. The EFH1 ferrofluid is placed inside a 100-mm Petri dish, as shown in the figure, with a maintained thickness of 6mm. The distance from the top of the EM coil surface to the top surface of the ferrofluid is set to 11mm.</w:t>
      </w:r>
    </w:p>
    <w:p w14:paraId="30868A74" w14:textId="59A44A04" w:rsidR="00A84435" w:rsidRPr="00F92789" w:rsidRDefault="00A84435" w:rsidP="00A84435">
      <w:pPr>
        <w:pStyle w:val="NormalWeb"/>
        <w:spacing w:line="360" w:lineRule="auto"/>
        <w:rPr>
          <w:rFonts w:eastAsia="Calibri"/>
        </w:rPr>
      </w:pPr>
      <w:r w:rsidRPr="00F92789">
        <w:rPr>
          <w:rFonts w:eastAsia="Calibri"/>
        </w:rPr>
        <w:t>For experiments with porous media, a glass frit material with a thickness of 5mm is placed inside the Petri dish, as shown in the figure. The EFH1 is then filled into the dish, and an additional 1mm layer of EFH1 is added on top of the glass frit to match the dish bottom to EFH1 top surface distance of 6mm</w:t>
      </w:r>
      <w:r w:rsidR="0013724B" w:rsidRPr="00F92789">
        <w:rPr>
          <w:rFonts w:eastAsia="Calibri"/>
        </w:rPr>
        <w:t xml:space="preserve"> for</w:t>
      </w:r>
      <w:r w:rsidRPr="00F92789">
        <w:rPr>
          <w:rFonts w:eastAsia="Calibri"/>
        </w:rPr>
        <w:t xml:space="preserve"> </w:t>
      </w:r>
      <w:r w:rsidR="0013724B" w:rsidRPr="00F92789">
        <w:rPr>
          <w:rFonts w:eastAsia="Calibri"/>
        </w:rPr>
        <w:t xml:space="preserve">the </w:t>
      </w:r>
      <w:proofErr w:type="gramStart"/>
      <w:r w:rsidR="0013724B" w:rsidRPr="00F92789">
        <w:rPr>
          <w:rFonts w:eastAsia="Calibri"/>
        </w:rPr>
        <w:t>tests</w:t>
      </w:r>
      <w:proofErr w:type="gramEnd"/>
      <w:r w:rsidR="0013724B" w:rsidRPr="00F92789">
        <w:rPr>
          <w:rFonts w:eastAsia="Calibri"/>
        </w:rPr>
        <w:t xml:space="preserve"> cases </w:t>
      </w:r>
      <w:r w:rsidRPr="00F92789">
        <w:rPr>
          <w:rFonts w:eastAsia="Calibri"/>
        </w:rPr>
        <w:t>with and without porous media.</w:t>
      </w:r>
    </w:p>
    <w:p w14:paraId="347A58A9" w14:textId="6F828089" w:rsidR="00A84435" w:rsidRDefault="00A84435" w:rsidP="00A84435">
      <w:pPr>
        <w:spacing w:line="360" w:lineRule="auto"/>
        <w:rPr>
          <w:rFonts w:ascii="Times New Roman" w:eastAsia="Calibri" w:hAnsi="Times New Roman" w:cs="Times New Roman"/>
          <w:sz w:val="24"/>
          <w:szCs w:val="24"/>
        </w:rPr>
      </w:pPr>
      <w:r w:rsidRPr="00F92789">
        <w:rPr>
          <w:rFonts w:ascii="Times New Roman" w:eastAsia="Calibri" w:hAnsi="Times New Roman" w:cs="Times New Roman"/>
          <w:sz w:val="24"/>
          <w:szCs w:val="24"/>
        </w:rPr>
        <w:t>The response diagram on the left of</w:t>
      </w:r>
      <w:r w:rsidR="0003290F" w:rsidRPr="00F92789">
        <w:rPr>
          <w:rFonts w:ascii="Times New Roman" w:eastAsia="Calibri" w:hAnsi="Times New Roman" w:cs="Times New Roman"/>
          <w:sz w:val="24"/>
          <w:szCs w:val="24"/>
        </w:rPr>
        <w:t xml:space="preserve"> </w:t>
      </w:r>
      <w:r w:rsidR="0003290F" w:rsidRPr="00F92789">
        <w:rPr>
          <w:rFonts w:ascii="Times New Roman" w:eastAsia="Calibri" w:hAnsi="Times New Roman" w:cs="Times New Roman"/>
          <w:sz w:val="24"/>
          <w:szCs w:val="24"/>
        </w:rPr>
        <w:fldChar w:fldCharType="begin"/>
      </w:r>
      <w:r w:rsidR="0003290F" w:rsidRPr="00F92789">
        <w:rPr>
          <w:rFonts w:ascii="Times New Roman" w:eastAsia="Calibri" w:hAnsi="Times New Roman" w:cs="Times New Roman"/>
          <w:sz w:val="24"/>
          <w:szCs w:val="24"/>
        </w:rPr>
        <w:instrText xml:space="preserve"> REF _Ref171493913 \h </w:instrText>
      </w:r>
      <w:r w:rsidR="00530FDC">
        <w:rPr>
          <w:rFonts w:ascii="Times New Roman" w:eastAsia="Calibri" w:hAnsi="Times New Roman" w:cs="Times New Roman"/>
          <w:sz w:val="24"/>
          <w:szCs w:val="24"/>
        </w:rPr>
        <w:instrText xml:space="preserve"> \* MERGEFORMAT </w:instrText>
      </w:r>
      <w:r w:rsidR="0003290F" w:rsidRPr="00F92789">
        <w:rPr>
          <w:rFonts w:ascii="Times New Roman" w:eastAsia="Calibri" w:hAnsi="Times New Roman" w:cs="Times New Roman"/>
          <w:sz w:val="24"/>
          <w:szCs w:val="24"/>
        </w:rPr>
      </w:r>
      <w:r w:rsidR="0003290F" w:rsidRPr="00F92789">
        <w:rPr>
          <w:rFonts w:ascii="Times New Roman" w:eastAsia="Calibri" w:hAnsi="Times New Roman" w:cs="Times New Roman"/>
          <w:sz w:val="24"/>
          <w:szCs w:val="24"/>
        </w:rPr>
        <w:fldChar w:fldCharType="separate"/>
      </w:r>
      <w:r w:rsidR="008C64AA" w:rsidRPr="00F92789">
        <w:rPr>
          <w:rFonts w:ascii="Times New Roman" w:eastAsia="Calibri" w:hAnsi="Times New Roman" w:cs="Times New Roman"/>
          <w:sz w:val="24"/>
          <w:szCs w:val="24"/>
        </w:rPr>
        <w:t xml:space="preserve">Figure </w:t>
      </w:r>
      <w:r w:rsidR="008C64AA">
        <w:rPr>
          <w:rFonts w:ascii="Times New Roman" w:hAnsi="Times New Roman" w:cs="Times New Roman"/>
          <w:noProof/>
          <w:color w:val="000000" w:themeColor="text1"/>
          <w:kern w:val="0"/>
          <w:sz w:val="24"/>
          <w:szCs w:val="24"/>
          <w14:ligatures w14:val="none"/>
        </w:rPr>
        <w:t>49</w:t>
      </w:r>
      <w:r w:rsidR="0003290F" w:rsidRPr="00F92789">
        <w:rPr>
          <w:rFonts w:ascii="Times New Roman" w:eastAsia="Calibri" w:hAnsi="Times New Roman" w:cs="Times New Roman"/>
          <w:sz w:val="24"/>
          <w:szCs w:val="24"/>
        </w:rPr>
        <w:fldChar w:fldCharType="end"/>
      </w:r>
      <w:r w:rsidRPr="00F92789">
        <w:rPr>
          <w:rFonts w:ascii="Times New Roman" w:eastAsia="Calibri" w:hAnsi="Times New Roman" w:cs="Times New Roman"/>
          <w:sz w:val="24"/>
          <w:szCs w:val="24"/>
        </w:rPr>
        <w:t xml:space="preserve"> shows the measured surface profiles of EFH1 with and without porous media. For the experiments, 0.7 A was applied to the actuator coil and 0.8 A to the Maxwell coil. The results indicate that the surface deformation shape and its maximum displacement are quite similar </w:t>
      </w:r>
      <w:r w:rsidR="0013724B" w:rsidRPr="00F92789">
        <w:rPr>
          <w:rFonts w:ascii="Times New Roman" w:eastAsia="Calibri" w:hAnsi="Times New Roman" w:cs="Times New Roman"/>
          <w:sz w:val="24"/>
          <w:szCs w:val="24"/>
        </w:rPr>
        <w:t xml:space="preserve">at </w:t>
      </w:r>
      <w:r w:rsidRPr="00F92789">
        <w:rPr>
          <w:rFonts w:ascii="Times New Roman" w:eastAsia="Calibri" w:hAnsi="Times New Roman" w:cs="Times New Roman"/>
          <w:sz w:val="24"/>
          <w:szCs w:val="24"/>
        </w:rPr>
        <w:t xml:space="preserve">around 4 </w:t>
      </w:r>
      <w:proofErr w:type="spellStart"/>
      <w:r w:rsidRPr="00F92789">
        <w:rPr>
          <w:rFonts w:ascii="Times New Roman" w:eastAsia="Calibri" w:hAnsi="Times New Roman" w:cs="Times New Roman"/>
          <w:sz w:val="24"/>
          <w:szCs w:val="24"/>
        </w:rPr>
        <w:t>μm</w:t>
      </w:r>
      <w:proofErr w:type="spellEnd"/>
      <w:r w:rsidRPr="00F92789">
        <w:rPr>
          <w:rFonts w:ascii="Times New Roman" w:eastAsia="Calibri" w:hAnsi="Times New Roman" w:cs="Times New Roman"/>
          <w:sz w:val="24"/>
          <w:szCs w:val="24"/>
        </w:rPr>
        <w:t>, regardless of the presence of the porous media.</w:t>
      </w:r>
    </w:p>
    <w:p w14:paraId="510847B6" w14:textId="77777777" w:rsidR="00A84435" w:rsidRDefault="00A84435" w:rsidP="00A84435">
      <w:pPr>
        <w:spacing w:line="360" w:lineRule="auto"/>
        <w:jc w:val="center"/>
        <w:rPr>
          <w:rFonts w:ascii="Times New Roman" w:hAnsi="Times New Roman" w:cs="Times New Roman"/>
          <w:b/>
          <w:bCs/>
          <w:color w:val="000000" w:themeColor="text1"/>
          <w:sz w:val="24"/>
          <w:szCs w:val="24"/>
        </w:rPr>
      </w:pPr>
      <w:r>
        <w:rPr>
          <w:noProof/>
        </w:rPr>
        <w:drawing>
          <wp:inline distT="0" distB="0" distL="0" distR="0" wp14:anchorId="3020644C" wp14:editId="65B48336">
            <wp:extent cx="4197683" cy="3206115"/>
            <wp:effectExtent l="0" t="0" r="0" b="0"/>
            <wp:docPr id="1961742610" name="Picture 1961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3354" cy="3210447"/>
                    </a:xfrm>
                    <a:prstGeom prst="rect">
                      <a:avLst/>
                    </a:prstGeom>
                  </pic:spPr>
                </pic:pic>
              </a:graphicData>
            </a:graphic>
          </wp:inline>
        </w:drawing>
      </w:r>
    </w:p>
    <w:p w14:paraId="45B3EB1B" w14:textId="783DB8F0" w:rsidR="00A84435" w:rsidRPr="00530FDC" w:rsidRDefault="00A84435" w:rsidP="00A84435">
      <w:pPr>
        <w:spacing w:line="360" w:lineRule="auto"/>
        <w:jc w:val="center"/>
        <w:rPr>
          <w:rFonts w:ascii="Times New Roman" w:hAnsi="Times New Roman" w:cs="Times New Roman"/>
          <w:b/>
          <w:bCs/>
          <w:color w:val="000000" w:themeColor="text1"/>
          <w:sz w:val="24"/>
          <w:szCs w:val="24"/>
        </w:rPr>
      </w:pPr>
      <w:bookmarkStart w:id="134" w:name="_Ref171493970"/>
      <w:bookmarkStart w:id="135" w:name="_Toc171689157"/>
      <w:r w:rsidRPr="00F92789">
        <w:rPr>
          <w:rFonts w:ascii="Times New Roman" w:eastAsia="Calibri" w:hAnsi="Times New Roman" w:cs="Times New Roman"/>
          <w:sz w:val="24"/>
          <w:szCs w:val="24"/>
        </w:rPr>
        <w:t xml:space="preserve">Figure </w:t>
      </w:r>
      <w:r w:rsidR="003D0C03" w:rsidRPr="00530FDC">
        <w:rPr>
          <w:rFonts w:ascii="Times New Roman" w:hAnsi="Times New Roman" w:cs="Times New Roman"/>
          <w:kern w:val="0"/>
          <w14:ligatures w14:val="none"/>
        </w:rPr>
        <w:fldChar w:fldCharType="begin"/>
      </w:r>
      <w:r w:rsidR="003D0C03" w:rsidRPr="00530FDC">
        <w:rPr>
          <w:rFonts w:ascii="Times New Roman" w:hAnsi="Times New Roman" w:cs="Times New Roman"/>
          <w:color w:val="000000" w:themeColor="text1"/>
          <w:kern w:val="0"/>
          <w:sz w:val="24"/>
          <w:szCs w:val="24"/>
          <w14:ligatures w14:val="none"/>
        </w:rPr>
        <w:instrText xml:space="preserve"> SEQ Figure \* ARABIC </w:instrText>
      </w:r>
      <w:r w:rsidR="003D0C03" w:rsidRPr="00530FDC">
        <w:rPr>
          <w:rFonts w:ascii="Times New Roman" w:hAnsi="Times New Roman" w:cs="Times New Roman"/>
          <w:kern w:val="0"/>
          <w14:ligatures w14:val="none"/>
        </w:rPr>
        <w:fldChar w:fldCharType="separate"/>
      </w:r>
      <w:r w:rsidR="008C64AA">
        <w:rPr>
          <w:rFonts w:ascii="Times New Roman" w:hAnsi="Times New Roman" w:cs="Times New Roman"/>
          <w:noProof/>
          <w:color w:val="000000" w:themeColor="text1"/>
          <w:kern w:val="0"/>
          <w:sz w:val="24"/>
          <w:szCs w:val="24"/>
          <w14:ligatures w14:val="none"/>
        </w:rPr>
        <w:t>50</w:t>
      </w:r>
      <w:r w:rsidR="003D0C03" w:rsidRPr="00530FDC">
        <w:rPr>
          <w:rFonts w:ascii="Times New Roman" w:hAnsi="Times New Roman" w:cs="Times New Roman"/>
          <w:kern w:val="0"/>
          <w14:ligatures w14:val="none"/>
        </w:rPr>
        <w:fldChar w:fldCharType="end"/>
      </w:r>
      <w:bookmarkEnd w:id="134"/>
      <w:r w:rsidRPr="00F92789">
        <w:rPr>
          <w:rFonts w:ascii="Times New Roman" w:eastAsia="Calibri" w:hAnsi="Times New Roman" w:cs="Times New Roman"/>
          <w:sz w:val="24"/>
          <w:szCs w:val="24"/>
        </w:rPr>
        <w:t xml:space="preserve">. Measured maximum amplitude of ferrofluid surface with different EM coil </w:t>
      </w:r>
      <w:proofErr w:type="gramStart"/>
      <w:r w:rsidRPr="00F92789">
        <w:rPr>
          <w:rFonts w:ascii="Times New Roman" w:eastAsia="Calibri" w:hAnsi="Times New Roman" w:cs="Times New Roman"/>
          <w:sz w:val="24"/>
          <w:szCs w:val="24"/>
        </w:rPr>
        <w:t>currents</w:t>
      </w:r>
      <w:bookmarkEnd w:id="135"/>
      <w:proofErr w:type="gramEnd"/>
    </w:p>
    <w:p w14:paraId="224F4A6B" w14:textId="77777777" w:rsidR="00A84435" w:rsidRPr="00F92789" w:rsidRDefault="00A84435" w:rsidP="00A84435">
      <w:pPr>
        <w:spacing w:line="360" w:lineRule="auto"/>
        <w:rPr>
          <w:rFonts w:ascii="Times New Roman" w:eastAsia="Calibri" w:hAnsi="Times New Roman" w:cs="Times New Roman"/>
          <w:sz w:val="24"/>
          <w:szCs w:val="24"/>
        </w:rPr>
      </w:pPr>
    </w:p>
    <w:p w14:paraId="56E6BC04" w14:textId="42CF7C65" w:rsidR="00A84435" w:rsidRPr="00F92789" w:rsidRDefault="00A84435" w:rsidP="00A84435">
      <w:pPr>
        <w:spacing w:line="360" w:lineRule="auto"/>
        <w:rPr>
          <w:rFonts w:ascii="Times New Roman" w:eastAsia="Calibri" w:hAnsi="Times New Roman" w:cs="Times New Roman"/>
          <w:sz w:val="24"/>
          <w:szCs w:val="24"/>
        </w:rPr>
      </w:pPr>
      <w:r w:rsidRPr="00F92789">
        <w:rPr>
          <w:rFonts w:ascii="Times New Roman" w:eastAsia="Calibri" w:hAnsi="Times New Roman" w:cs="Times New Roman"/>
          <w:sz w:val="24"/>
          <w:szCs w:val="24"/>
        </w:rPr>
        <w:t>The maximum amplitudes of the EFH1 surface with different EM coil currents are measured and presented in</w:t>
      </w:r>
      <w:r w:rsidR="0003290F" w:rsidRPr="00F92789">
        <w:rPr>
          <w:rFonts w:ascii="Times New Roman" w:eastAsia="Calibri" w:hAnsi="Times New Roman" w:cs="Times New Roman"/>
          <w:sz w:val="24"/>
          <w:szCs w:val="24"/>
        </w:rPr>
        <w:t xml:space="preserve"> </w:t>
      </w:r>
      <w:r w:rsidR="0003290F" w:rsidRPr="00F92789">
        <w:rPr>
          <w:rFonts w:ascii="Times New Roman" w:eastAsia="Calibri" w:hAnsi="Times New Roman" w:cs="Times New Roman"/>
          <w:sz w:val="24"/>
          <w:szCs w:val="24"/>
        </w:rPr>
        <w:fldChar w:fldCharType="begin"/>
      </w:r>
      <w:r w:rsidR="0003290F" w:rsidRPr="00F92789">
        <w:rPr>
          <w:rFonts w:ascii="Times New Roman" w:eastAsia="Calibri" w:hAnsi="Times New Roman" w:cs="Times New Roman"/>
          <w:sz w:val="24"/>
          <w:szCs w:val="24"/>
        </w:rPr>
        <w:instrText xml:space="preserve"> REF _Ref171493970 \h </w:instrText>
      </w:r>
      <w:r w:rsidR="00530FDC">
        <w:rPr>
          <w:rFonts w:ascii="Times New Roman" w:eastAsia="Calibri" w:hAnsi="Times New Roman" w:cs="Times New Roman"/>
          <w:sz w:val="24"/>
          <w:szCs w:val="24"/>
        </w:rPr>
        <w:instrText xml:space="preserve"> \* MERGEFORMAT </w:instrText>
      </w:r>
      <w:r w:rsidR="0003290F" w:rsidRPr="00F92789">
        <w:rPr>
          <w:rFonts w:ascii="Times New Roman" w:eastAsia="Calibri" w:hAnsi="Times New Roman" w:cs="Times New Roman"/>
          <w:sz w:val="24"/>
          <w:szCs w:val="24"/>
        </w:rPr>
      </w:r>
      <w:r w:rsidR="0003290F" w:rsidRPr="00F92789">
        <w:rPr>
          <w:rFonts w:ascii="Times New Roman" w:eastAsia="Calibri" w:hAnsi="Times New Roman" w:cs="Times New Roman"/>
          <w:sz w:val="24"/>
          <w:szCs w:val="24"/>
        </w:rPr>
        <w:fldChar w:fldCharType="separate"/>
      </w:r>
      <w:r w:rsidR="008C64AA" w:rsidRPr="00F92789">
        <w:rPr>
          <w:rFonts w:ascii="Times New Roman" w:eastAsia="Calibri" w:hAnsi="Times New Roman" w:cs="Times New Roman"/>
          <w:sz w:val="24"/>
          <w:szCs w:val="24"/>
        </w:rPr>
        <w:t xml:space="preserve">Figure </w:t>
      </w:r>
      <w:r w:rsidR="008C64AA">
        <w:rPr>
          <w:rFonts w:ascii="Times New Roman" w:hAnsi="Times New Roman" w:cs="Times New Roman"/>
          <w:noProof/>
          <w:color w:val="000000" w:themeColor="text1"/>
          <w:kern w:val="0"/>
          <w:sz w:val="24"/>
          <w:szCs w:val="24"/>
          <w14:ligatures w14:val="none"/>
        </w:rPr>
        <w:t>50</w:t>
      </w:r>
      <w:r w:rsidR="0003290F" w:rsidRPr="00F92789">
        <w:rPr>
          <w:rFonts w:ascii="Times New Roman" w:eastAsia="Calibri" w:hAnsi="Times New Roman" w:cs="Times New Roman"/>
          <w:sz w:val="24"/>
          <w:szCs w:val="24"/>
        </w:rPr>
        <w:fldChar w:fldCharType="end"/>
      </w:r>
      <w:r w:rsidRPr="00F92789">
        <w:rPr>
          <w:rFonts w:ascii="Times New Roman" w:eastAsia="Calibri" w:hAnsi="Times New Roman" w:cs="Times New Roman"/>
          <w:sz w:val="24"/>
          <w:szCs w:val="24"/>
        </w:rPr>
        <w:t xml:space="preserve">. The EM coil current inputs were varied from 0.2 A to 1 A. The results show that the maximum surface amplitude increases almost linearly from 1 </w:t>
      </w:r>
      <w:proofErr w:type="spellStart"/>
      <w:r w:rsidRPr="00F92789">
        <w:rPr>
          <w:rFonts w:ascii="Times New Roman" w:eastAsia="Calibri" w:hAnsi="Times New Roman" w:cs="Times New Roman"/>
          <w:sz w:val="24"/>
          <w:szCs w:val="24"/>
        </w:rPr>
        <w:t>μm</w:t>
      </w:r>
      <w:proofErr w:type="spellEnd"/>
      <w:r w:rsidRPr="00F92789">
        <w:rPr>
          <w:rFonts w:ascii="Times New Roman" w:eastAsia="Calibri" w:hAnsi="Times New Roman" w:cs="Times New Roman"/>
          <w:sz w:val="24"/>
          <w:szCs w:val="24"/>
        </w:rPr>
        <w:t xml:space="preserve"> to 5.8 </w:t>
      </w:r>
      <w:proofErr w:type="spellStart"/>
      <w:r w:rsidRPr="00F92789">
        <w:rPr>
          <w:rFonts w:ascii="Times New Roman" w:eastAsia="Calibri" w:hAnsi="Times New Roman" w:cs="Times New Roman"/>
          <w:sz w:val="24"/>
          <w:szCs w:val="24"/>
        </w:rPr>
        <w:t>μm</w:t>
      </w:r>
      <w:proofErr w:type="spellEnd"/>
      <w:r w:rsidRPr="00F92789">
        <w:rPr>
          <w:rFonts w:ascii="Times New Roman" w:eastAsia="Calibri" w:hAnsi="Times New Roman" w:cs="Times New Roman"/>
          <w:sz w:val="24"/>
          <w:szCs w:val="24"/>
        </w:rPr>
        <w:t xml:space="preserve"> with increasing EM currents. The trend in amplitude change was nearly identical between the cases with and without porous media.</w:t>
      </w:r>
    </w:p>
    <w:p w14:paraId="6CC7DACA" w14:textId="77777777" w:rsidR="00A84435" w:rsidRDefault="00A84435" w:rsidP="00A84435">
      <w:pPr>
        <w:spacing w:line="360" w:lineRule="auto"/>
        <w:jc w:val="center"/>
        <w:rPr>
          <w:rFonts w:ascii="Times New Roman" w:hAnsi="Times New Roman" w:cs="Times New Roman"/>
          <w:b/>
          <w:bCs/>
          <w:color w:val="000000" w:themeColor="text1"/>
          <w:sz w:val="24"/>
          <w:szCs w:val="24"/>
        </w:rPr>
      </w:pPr>
    </w:p>
    <w:p w14:paraId="4A216274" w14:textId="77777777" w:rsidR="00A84435" w:rsidRDefault="00A84435" w:rsidP="00A84435">
      <w:pPr>
        <w:spacing w:line="360" w:lineRule="auto"/>
        <w:jc w:val="center"/>
        <w:rPr>
          <w:rFonts w:ascii="Times New Roman" w:hAnsi="Times New Roman" w:cs="Times New Roman"/>
          <w:b/>
          <w:bCs/>
          <w:color w:val="000000" w:themeColor="text1"/>
          <w:sz w:val="24"/>
          <w:szCs w:val="24"/>
        </w:rPr>
      </w:pPr>
      <w:r>
        <w:rPr>
          <w:noProof/>
        </w:rPr>
        <w:drawing>
          <wp:inline distT="0" distB="0" distL="0" distR="0" wp14:anchorId="591A9305" wp14:editId="39BAC5DC">
            <wp:extent cx="3451981" cy="2809875"/>
            <wp:effectExtent l="0" t="0" r="0" b="0"/>
            <wp:docPr id="1961742611" name="Picture 1961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51122"/>
                    <a:stretch/>
                  </pic:blipFill>
                  <pic:spPr bwMode="auto">
                    <a:xfrm>
                      <a:off x="0" y="0"/>
                      <a:ext cx="3460110" cy="2816492"/>
                    </a:xfrm>
                    <a:prstGeom prst="rect">
                      <a:avLst/>
                    </a:prstGeom>
                    <a:ln>
                      <a:noFill/>
                    </a:ln>
                    <a:extLst>
                      <a:ext uri="{53640926-AAD7-44D8-BBD7-CCE9431645EC}">
                        <a14:shadowObscured xmlns:a14="http://schemas.microsoft.com/office/drawing/2010/main"/>
                      </a:ext>
                    </a:extLst>
                  </pic:spPr>
                </pic:pic>
              </a:graphicData>
            </a:graphic>
          </wp:inline>
        </w:drawing>
      </w:r>
    </w:p>
    <w:p w14:paraId="7DCAEBB5" w14:textId="316E8C61" w:rsidR="00A84435" w:rsidRPr="00530FDC" w:rsidRDefault="00A84435" w:rsidP="00A84435">
      <w:pPr>
        <w:spacing w:line="360" w:lineRule="auto"/>
        <w:jc w:val="center"/>
        <w:rPr>
          <w:rFonts w:ascii="Times New Roman" w:hAnsi="Times New Roman" w:cs="Times New Roman"/>
          <w:b/>
          <w:bCs/>
          <w:color w:val="000000" w:themeColor="text1"/>
          <w:sz w:val="24"/>
          <w:szCs w:val="24"/>
        </w:rPr>
      </w:pPr>
      <w:bookmarkStart w:id="136" w:name="_Ref171493986"/>
      <w:bookmarkStart w:id="137" w:name="_Toc171689158"/>
      <w:r w:rsidRPr="00F92789">
        <w:rPr>
          <w:rFonts w:ascii="Times New Roman" w:eastAsia="Calibri" w:hAnsi="Times New Roman" w:cs="Times New Roman"/>
          <w:sz w:val="24"/>
          <w:szCs w:val="24"/>
        </w:rPr>
        <w:t xml:space="preserve">Figure </w:t>
      </w:r>
      <w:r w:rsidR="003D0C03" w:rsidRPr="00530FDC">
        <w:rPr>
          <w:rFonts w:ascii="Times New Roman" w:hAnsi="Times New Roman" w:cs="Times New Roman"/>
          <w:kern w:val="0"/>
          <w14:ligatures w14:val="none"/>
        </w:rPr>
        <w:fldChar w:fldCharType="begin"/>
      </w:r>
      <w:r w:rsidR="003D0C03" w:rsidRPr="00530FDC">
        <w:rPr>
          <w:rFonts w:ascii="Times New Roman" w:hAnsi="Times New Roman" w:cs="Times New Roman"/>
          <w:color w:val="000000" w:themeColor="text1"/>
          <w:kern w:val="0"/>
          <w:sz w:val="24"/>
          <w:szCs w:val="24"/>
          <w14:ligatures w14:val="none"/>
        </w:rPr>
        <w:instrText xml:space="preserve"> SEQ Figure \* ARABIC </w:instrText>
      </w:r>
      <w:r w:rsidR="003D0C03" w:rsidRPr="00530FDC">
        <w:rPr>
          <w:rFonts w:ascii="Times New Roman" w:hAnsi="Times New Roman" w:cs="Times New Roman"/>
          <w:kern w:val="0"/>
          <w14:ligatures w14:val="none"/>
        </w:rPr>
        <w:fldChar w:fldCharType="separate"/>
      </w:r>
      <w:r w:rsidR="008C64AA">
        <w:rPr>
          <w:rFonts w:ascii="Times New Roman" w:hAnsi="Times New Roman" w:cs="Times New Roman"/>
          <w:noProof/>
          <w:color w:val="000000" w:themeColor="text1"/>
          <w:kern w:val="0"/>
          <w:sz w:val="24"/>
          <w:szCs w:val="24"/>
          <w14:ligatures w14:val="none"/>
        </w:rPr>
        <w:t>51</w:t>
      </w:r>
      <w:r w:rsidR="003D0C03" w:rsidRPr="00530FDC">
        <w:rPr>
          <w:rFonts w:ascii="Times New Roman" w:hAnsi="Times New Roman" w:cs="Times New Roman"/>
          <w:kern w:val="0"/>
          <w14:ligatures w14:val="none"/>
        </w:rPr>
        <w:fldChar w:fldCharType="end"/>
      </w:r>
      <w:bookmarkEnd w:id="136"/>
      <w:r w:rsidRPr="00F92789">
        <w:rPr>
          <w:rFonts w:ascii="Times New Roman" w:eastAsia="Calibri" w:hAnsi="Times New Roman" w:cs="Times New Roman"/>
          <w:sz w:val="24"/>
          <w:szCs w:val="24"/>
        </w:rPr>
        <w:t>. Comparison of ferrofluid surface profiles between simulation using analytical code and experiments</w:t>
      </w:r>
      <w:bookmarkEnd w:id="137"/>
    </w:p>
    <w:p w14:paraId="6CC16A59" w14:textId="77777777" w:rsidR="00A84435" w:rsidRPr="00F92789" w:rsidRDefault="00A84435" w:rsidP="00A84435">
      <w:pPr>
        <w:spacing w:line="360" w:lineRule="auto"/>
        <w:rPr>
          <w:rFonts w:ascii="Times New Roman" w:hAnsi="Times New Roman" w:cs="Times New Roman"/>
          <w:color w:val="000000" w:themeColor="text1"/>
          <w:sz w:val="24"/>
          <w:szCs w:val="24"/>
        </w:rPr>
      </w:pPr>
    </w:p>
    <w:p w14:paraId="5319D23D" w14:textId="666208DD" w:rsidR="00A84435" w:rsidRPr="00F92789" w:rsidRDefault="0003290F" w:rsidP="00A84435">
      <w:pPr>
        <w:spacing w:line="360" w:lineRule="auto"/>
        <w:rPr>
          <w:rFonts w:ascii="Times New Roman" w:eastAsia="Calibri" w:hAnsi="Times New Roman" w:cs="Times New Roman"/>
          <w:sz w:val="24"/>
          <w:szCs w:val="24"/>
        </w:rPr>
      </w:pPr>
      <w:r w:rsidRPr="00F92789">
        <w:rPr>
          <w:rFonts w:ascii="Times New Roman" w:eastAsia="Calibri" w:hAnsi="Times New Roman" w:cs="Times New Roman"/>
          <w:sz w:val="24"/>
          <w:szCs w:val="24"/>
        </w:rPr>
        <w:fldChar w:fldCharType="begin"/>
      </w:r>
      <w:r w:rsidRPr="00F92789">
        <w:rPr>
          <w:rFonts w:ascii="Times New Roman" w:eastAsia="Calibri" w:hAnsi="Times New Roman" w:cs="Times New Roman"/>
          <w:sz w:val="24"/>
          <w:szCs w:val="24"/>
        </w:rPr>
        <w:instrText xml:space="preserve"> REF _Ref171493986 \h </w:instrText>
      </w:r>
      <w:r w:rsidR="00530FDC">
        <w:rPr>
          <w:rFonts w:ascii="Times New Roman" w:eastAsia="Calibri" w:hAnsi="Times New Roman" w:cs="Times New Roman"/>
          <w:sz w:val="24"/>
          <w:szCs w:val="24"/>
        </w:rPr>
        <w:instrText xml:space="preserve"> \* MERGEFORMAT </w:instrText>
      </w:r>
      <w:r w:rsidRPr="00F92789">
        <w:rPr>
          <w:rFonts w:ascii="Times New Roman" w:eastAsia="Calibri" w:hAnsi="Times New Roman" w:cs="Times New Roman"/>
          <w:sz w:val="24"/>
          <w:szCs w:val="24"/>
        </w:rPr>
      </w:r>
      <w:r w:rsidRPr="00F92789">
        <w:rPr>
          <w:rFonts w:ascii="Times New Roman" w:eastAsia="Calibri" w:hAnsi="Times New Roman" w:cs="Times New Roman"/>
          <w:sz w:val="24"/>
          <w:szCs w:val="24"/>
        </w:rPr>
        <w:fldChar w:fldCharType="separate"/>
      </w:r>
      <w:r w:rsidR="008C64AA" w:rsidRPr="00F92789">
        <w:rPr>
          <w:rFonts w:ascii="Times New Roman" w:eastAsia="Calibri" w:hAnsi="Times New Roman" w:cs="Times New Roman"/>
          <w:sz w:val="24"/>
          <w:szCs w:val="24"/>
        </w:rPr>
        <w:t xml:space="preserve">Figure </w:t>
      </w:r>
      <w:r w:rsidR="008C64AA">
        <w:rPr>
          <w:rFonts w:ascii="Times New Roman" w:hAnsi="Times New Roman" w:cs="Times New Roman"/>
          <w:noProof/>
          <w:color w:val="000000" w:themeColor="text1"/>
          <w:kern w:val="0"/>
          <w:sz w:val="24"/>
          <w:szCs w:val="24"/>
          <w14:ligatures w14:val="none"/>
        </w:rPr>
        <w:t>51</w:t>
      </w:r>
      <w:r w:rsidRPr="00F92789">
        <w:rPr>
          <w:rFonts w:ascii="Times New Roman" w:eastAsia="Calibri" w:hAnsi="Times New Roman" w:cs="Times New Roman"/>
          <w:sz w:val="24"/>
          <w:szCs w:val="24"/>
        </w:rPr>
        <w:fldChar w:fldCharType="end"/>
      </w:r>
      <w:r w:rsidRPr="00F92789">
        <w:rPr>
          <w:rFonts w:ascii="Times New Roman" w:eastAsia="Calibri" w:hAnsi="Times New Roman" w:cs="Times New Roman"/>
          <w:sz w:val="24"/>
          <w:szCs w:val="24"/>
        </w:rPr>
        <w:t xml:space="preserve"> </w:t>
      </w:r>
      <w:r w:rsidR="00A84435" w:rsidRPr="00F92789">
        <w:rPr>
          <w:rFonts w:ascii="Times New Roman" w:eastAsia="Calibri" w:hAnsi="Times New Roman" w:cs="Times New Roman"/>
          <w:sz w:val="24"/>
          <w:szCs w:val="24"/>
        </w:rPr>
        <w:t xml:space="preserve">shows the comparison of surface profiles between the measured data and the simulation results using </w:t>
      </w:r>
      <w:r w:rsidR="000C3164" w:rsidRPr="00F92789">
        <w:rPr>
          <w:rFonts w:ascii="Times New Roman" w:eastAsia="Calibri" w:hAnsi="Times New Roman" w:cs="Times New Roman"/>
          <w:sz w:val="24"/>
          <w:szCs w:val="24"/>
        </w:rPr>
        <w:t xml:space="preserve">a </w:t>
      </w:r>
      <w:r w:rsidR="00A84435" w:rsidRPr="00F92789">
        <w:rPr>
          <w:rFonts w:ascii="Times New Roman" w:eastAsia="Calibri" w:hAnsi="Times New Roman" w:cs="Times New Roman"/>
          <w:sz w:val="24"/>
          <w:szCs w:val="24"/>
        </w:rPr>
        <w:t>MATLAB analytical model. An EM coil current of 0.5 A and a Maxwell coil current of 0.8 A were applied to both the experimental setup and the analytical models. The thickness of the EFH1 layer in the Petri dish was maintained at 6mm for both cases. The simulation results from the MATLAB analytical model shows good agreement with the measured EFH1 surface profile obtained using the Shack-Hartmann sensor.</w:t>
      </w:r>
    </w:p>
    <w:p w14:paraId="20A35C62" w14:textId="77777777" w:rsidR="00A84435" w:rsidRDefault="00A84435" w:rsidP="00A84435">
      <w:pPr>
        <w:spacing w:line="360" w:lineRule="auto"/>
        <w:rPr>
          <w:rFonts w:ascii="Times New Roman" w:hAnsi="Times New Roman" w:cs="Times New Roman"/>
          <w:b/>
          <w:bCs/>
          <w:color w:val="000000" w:themeColor="text1"/>
          <w:sz w:val="24"/>
          <w:szCs w:val="24"/>
        </w:rPr>
      </w:pPr>
    </w:p>
    <w:p w14:paraId="361BD67F" w14:textId="77777777" w:rsidR="00A84435" w:rsidRDefault="00A84435" w:rsidP="00A84435">
      <w:pPr>
        <w:spacing w:line="360" w:lineRule="auto"/>
        <w:rPr>
          <w:rFonts w:ascii="Times New Roman" w:hAnsi="Times New Roman" w:cs="Times New Roman"/>
          <w:b/>
          <w:bCs/>
          <w:color w:val="000000" w:themeColor="text1"/>
          <w:sz w:val="24"/>
          <w:szCs w:val="24"/>
        </w:rPr>
      </w:pPr>
    </w:p>
    <w:p w14:paraId="65009722" w14:textId="77777777" w:rsidR="00A84435" w:rsidRDefault="00A84435" w:rsidP="00A84435">
      <w:pPr>
        <w:spacing w:line="360" w:lineRule="auto"/>
        <w:jc w:val="center"/>
        <w:rPr>
          <w:rFonts w:ascii="Times New Roman" w:hAnsi="Times New Roman" w:cs="Times New Roman"/>
          <w:b/>
          <w:bCs/>
          <w:color w:val="000000" w:themeColor="text1"/>
          <w:sz w:val="24"/>
          <w:szCs w:val="24"/>
        </w:rPr>
      </w:pPr>
      <w:r>
        <w:rPr>
          <w:noProof/>
        </w:rPr>
        <w:drawing>
          <wp:inline distT="0" distB="0" distL="0" distR="0" wp14:anchorId="377B6452" wp14:editId="13C47AA1">
            <wp:extent cx="5610225" cy="4562475"/>
            <wp:effectExtent l="0" t="0" r="9525" b="9525"/>
            <wp:docPr id="1961742613" name="Picture 196174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0225" cy="4562475"/>
                    </a:xfrm>
                    <a:prstGeom prst="rect">
                      <a:avLst/>
                    </a:prstGeom>
                  </pic:spPr>
                </pic:pic>
              </a:graphicData>
            </a:graphic>
          </wp:inline>
        </w:drawing>
      </w:r>
    </w:p>
    <w:p w14:paraId="62B2DAC0" w14:textId="4AC8C328" w:rsidR="00A84435" w:rsidRPr="00530FDC" w:rsidRDefault="00A84435" w:rsidP="00A84435">
      <w:pPr>
        <w:spacing w:line="360" w:lineRule="auto"/>
        <w:jc w:val="center"/>
        <w:rPr>
          <w:rFonts w:ascii="Times New Roman" w:hAnsi="Times New Roman" w:cs="Times New Roman"/>
          <w:b/>
          <w:bCs/>
          <w:color w:val="000000" w:themeColor="text1"/>
          <w:sz w:val="24"/>
          <w:szCs w:val="24"/>
        </w:rPr>
      </w:pPr>
      <w:bookmarkStart w:id="138" w:name="_Ref171494014"/>
      <w:bookmarkStart w:id="139" w:name="_Toc171689159"/>
      <w:r w:rsidRPr="00F92789">
        <w:rPr>
          <w:rFonts w:ascii="Times New Roman" w:eastAsia="Calibri" w:hAnsi="Times New Roman" w:cs="Times New Roman"/>
          <w:sz w:val="24"/>
          <w:szCs w:val="24"/>
        </w:rPr>
        <w:t xml:space="preserve">Figure </w:t>
      </w:r>
      <w:r w:rsidR="003D0C03" w:rsidRPr="00530FDC">
        <w:rPr>
          <w:rFonts w:ascii="Times New Roman" w:hAnsi="Times New Roman" w:cs="Times New Roman"/>
          <w:kern w:val="0"/>
          <w14:ligatures w14:val="none"/>
        </w:rPr>
        <w:fldChar w:fldCharType="begin"/>
      </w:r>
      <w:r w:rsidR="003D0C03" w:rsidRPr="00530FDC">
        <w:rPr>
          <w:rFonts w:ascii="Times New Roman" w:hAnsi="Times New Roman" w:cs="Times New Roman"/>
          <w:color w:val="000000" w:themeColor="text1"/>
          <w:kern w:val="0"/>
          <w:sz w:val="24"/>
          <w:szCs w:val="24"/>
          <w14:ligatures w14:val="none"/>
        </w:rPr>
        <w:instrText xml:space="preserve"> SEQ Figure \* ARABIC </w:instrText>
      </w:r>
      <w:r w:rsidR="003D0C03" w:rsidRPr="00530FDC">
        <w:rPr>
          <w:rFonts w:ascii="Times New Roman" w:hAnsi="Times New Roman" w:cs="Times New Roman"/>
          <w:kern w:val="0"/>
          <w14:ligatures w14:val="none"/>
        </w:rPr>
        <w:fldChar w:fldCharType="separate"/>
      </w:r>
      <w:r w:rsidR="008C64AA">
        <w:rPr>
          <w:rFonts w:ascii="Times New Roman" w:hAnsi="Times New Roman" w:cs="Times New Roman"/>
          <w:noProof/>
          <w:color w:val="000000" w:themeColor="text1"/>
          <w:kern w:val="0"/>
          <w:sz w:val="24"/>
          <w:szCs w:val="24"/>
          <w14:ligatures w14:val="none"/>
        </w:rPr>
        <w:t>52</w:t>
      </w:r>
      <w:r w:rsidR="003D0C03" w:rsidRPr="00530FDC">
        <w:rPr>
          <w:rFonts w:ascii="Times New Roman" w:hAnsi="Times New Roman" w:cs="Times New Roman"/>
          <w:kern w:val="0"/>
          <w14:ligatures w14:val="none"/>
        </w:rPr>
        <w:fldChar w:fldCharType="end"/>
      </w:r>
      <w:bookmarkEnd w:id="138"/>
      <w:r w:rsidRPr="00F92789">
        <w:rPr>
          <w:rFonts w:ascii="Times New Roman" w:eastAsia="Calibri" w:hAnsi="Times New Roman" w:cs="Times New Roman"/>
          <w:sz w:val="24"/>
          <w:szCs w:val="24"/>
        </w:rPr>
        <w:t xml:space="preserve">. Simulation setup for 2D Multiphysics simulation using </w:t>
      </w:r>
      <w:proofErr w:type="gramStart"/>
      <w:r w:rsidRPr="00F92789">
        <w:rPr>
          <w:rFonts w:ascii="Times New Roman" w:eastAsia="Calibri" w:hAnsi="Times New Roman" w:cs="Times New Roman"/>
          <w:sz w:val="24"/>
          <w:szCs w:val="24"/>
        </w:rPr>
        <w:t>COMSOL</w:t>
      </w:r>
      <w:bookmarkEnd w:id="139"/>
      <w:proofErr w:type="gramEnd"/>
    </w:p>
    <w:p w14:paraId="027EEB12" w14:textId="77777777" w:rsidR="00A84435" w:rsidRPr="00F92789" w:rsidRDefault="00A84435" w:rsidP="00A84435">
      <w:pPr>
        <w:spacing w:line="360" w:lineRule="auto"/>
        <w:rPr>
          <w:rFonts w:ascii="Times New Roman" w:eastAsia="Calibri" w:hAnsi="Times New Roman" w:cs="Times New Roman"/>
          <w:sz w:val="24"/>
          <w:szCs w:val="24"/>
        </w:rPr>
      </w:pPr>
    </w:p>
    <w:p w14:paraId="5A0CB38E" w14:textId="50EA1F94" w:rsidR="00A84435" w:rsidRPr="00F92789" w:rsidRDefault="0003290F" w:rsidP="00A84435">
      <w:pPr>
        <w:spacing w:line="360" w:lineRule="auto"/>
        <w:rPr>
          <w:rFonts w:ascii="Times New Roman" w:eastAsia="Calibri" w:hAnsi="Times New Roman" w:cs="Times New Roman"/>
          <w:sz w:val="24"/>
          <w:szCs w:val="24"/>
        </w:rPr>
      </w:pPr>
      <w:r w:rsidRPr="00F92789">
        <w:rPr>
          <w:rFonts w:ascii="Times New Roman" w:eastAsia="Calibri" w:hAnsi="Times New Roman" w:cs="Times New Roman"/>
          <w:sz w:val="24"/>
          <w:szCs w:val="24"/>
        </w:rPr>
        <w:fldChar w:fldCharType="begin"/>
      </w:r>
      <w:r w:rsidRPr="00F92789">
        <w:rPr>
          <w:rFonts w:ascii="Times New Roman" w:eastAsia="Calibri" w:hAnsi="Times New Roman" w:cs="Times New Roman"/>
          <w:sz w:val="24"/>
          <w:szCs w:val="24"/>
        </w:rPr>
        <w:instrText xml:space="preserve"> REF _Ref171494014 \h </w:instrText>
      </w:r>
      <w:r w:rsidR="00530FDC">
        <w:rPr>
          <w:rFonts w:ascii="Times New Roman" w:eastAsia="Calibri" w:hAnsi="Times New Roman" w:cs="Times New Roman"/>
          <w:sz w:val="24"/>
          <w:szCs w:val="24"/>
        </w:rPr>
        <w:instrText xml:space="preserve"> \* MERGEFORMAT </w:instrText>
      </w:r>
      <w:r w:rsidRPr="00F92789">
        <w:rPr>
          <w:rFonts w:ascii="Times New Roman" w:eastAsia="Calibri" w:hAnsi="Times New Roman" w:cs="Times New Roman"/>
          <w:sz w:val="24"/>
          <w:szCs w:val="24"/>
        </w:rPr>
      </w:r>
      <w:r w:rsidRPr="00F92789">
        <w:rPr>
          <w:rFonts w:ascii="Times New Roman" w:eastAsia="Calibri" w:hAnsi="Times New Roman" w:cs="Times New Roman"/>
          <w:sz w:val="24"/>
          <w:szCs w:val="24"/>
        </w:rPr>
        <w:fldChar w:fldCharType="separate"/>
      </w:r>
      <w:r w:rsidR="008C64AA" w:rsidRPr="00F92789">
        <w:rPr>
          <w:rFonts w:ascii="Times New Roman" w:eastAsia="Calibri" w:hAnsi="Times New Roman" w:cs="Times New Roman"/>
          <w:sz w:val="24"/>
          <w:szCs w:val="24"/>
        </w:rPr>
        <w:t xml:space="preserve">Figure </w:t>
      </w:r>
      <w:r w:rsidR="008C64AA">
        <w:rPr>
          <w:rFonts w:ascii="Times New Roman" w:hAnsi="Times New Roman" w:cs="Times New Roman"/>
          <w:noProof/>
          <w:color w:val="000000" w:themeColor="text1"/>
          <w:kern w:val="0"/>
          <w:sz w:val="24"/>
          <w:szCs w:val="24"/>
          <w14:ligatures w14:val="none"/>
        </w:rPr>
        <w:t>52</w:t>
      </w:r>
      <w:r w:rsidRPr="00F92789">
        <w:rPr>
          <w:rFonts w:ascii="Times New Roman" w:eastAsia="Calibri" w:hAnsi="Times New Roman" w:cs="Times New Roman"/>
          <w:sz w:val="24"/>
          <w:szCs w:val="24"/>
        </w:rPr>
        <w:fldChar w:fldCharType="end"/>
      </w:r>
      <w:r w:rsidRPr="00F92789">
        <w:rPr>
          <w:rFonts w:ascii="Times New Roman" w:eastAsia="Calibri" w:hAnsi="Times New Roman" w:cs="Times New Roman"/>
          <w:sz w:val="24"/>
          <w:szCs w:val="24"/>
        </w:rPr>
        <w:t xml:space="preserve"> </w:t>
      </w:r>
      <w:r w:rsidR="00A84435" w:rsidRPr="00F92789">
        <w:rPr>
          <w:rFonts w:ascii="Times New Roman" w:eastAsia="Calibri" w:hAnsi="Times New Roman" w:cs="Times New Roman"/>
          <w:sz w:val="24"/>
          <w:szCs w:val="24"/>
        </w:rPr>
        <w:t>shows the simulation setup for the 2D Multiphysics simulation using COMSOL, which mimics our experimental setup. The size of the EM and Maxwell coils matches the experimental setup. The distance between the EM coil windings and the ferrofluid is also maintained at 11mm, aligning with the experimental setup.</w:t>
      </w:r>
    </w:p>
    <w:p w14:paraId="34513A43" w14:textId="77777777" w:rsidR="00A84435" w:rsidRDefault="00A84435" w:rsidP="00A84435">
      <w:pPr>
        <w:spacing w:line="360" w:lineRule="auto"/>
        <w:rPr>
          <w:rFonts w:ascii="Times New Roman" w:hAnsi="Times New Roman" w:cs="Times New Roman"/>
          <w:b/>
          <w:bCs/>
          <w:color w:val="000000" w:themeColor="text1"/>
          <w:sz w:val="24"/>
          <w:szCs w:val="24"/>
        </w:rPr>
      </w:pPr>
    </w:p>
    <w:p w14:paraId="2B34E77F" w14:textId="77777777" w:rsidR="00A84435" w:rsidRDefault="00A84435" w:rsidP="00A84435">
      <w:pPr>
        <w:spacing w:line="360" w:lineRule="auto"/>
        <w:rPr>
          <w:rFonts w:ascii="Times New Roman" w:hAnsi="Times New Roman" w:cs="Times New Roman"/>
          <w:b/>
          <w:bCs/>
          <w:color w:val="000000" w:themeColor="text1"/>
          <w:sz w:val="24"/>
          <w:szCs w:val="24"/>
        </w:rPr>
      </w:pPr>
    </w:p>
    <w:p w14:paraId="27A1ADBC" w14:textId="77777777" w:rsidR="00A84435" w:rsidRDefault="00A84435" w:rsidP="00A84435">
      <w:pPr>
        <w:spacing w:line="360" w:lineRule="auto"/>
        <w:rPr>
          <w:rFonts w:ascii="Times New Roman" w:hAnsi="Times New Roman" w:cs="Times New Roman"/>
          <w:b/>
          <w:bCs/>
          <w:color w:val="000000" w:themeColor="text1"/>
          <w:sz w:val="24"/>
          <w:szCs w:val="24"/>
        </w:rPr>
      </w:pPr>
    </w:p>
    <w:p w14:paraId="0092BA6D" w14:textId="77777777" w:rsidR="00A84435" w:rsidRDefault="00A84435" w:rsidP="00A84435">
      <w:pPr>
        <w:spacing w:line="360" w:lineRule="auto"/>
        <w:rPr>
          <w:rFonts w:ascii="Times New Roman" w:hAnsi="Times New Roman" w:cs="Times New Roman"/>
          <w:b/>
          <w:bCs/>
          <w:color w:val="000000" w:themeColor="text1"/>
          <w:sz w:val="24"/>
          <w:szCs w:val="24"/>
        </w:rPr>
      </w:pPr>
    </w:p>
    <w:p w14:paraId="180692C2" w14:textId="77777777" w:rsidR="00A84435" w:rsidRDefault="00A84435" w:rsidP="00A84435">
      <w:pPr>
        <w:spacing w:line="360" w:lineRule="auto"/>
        <w:jc w:val="center"/>
        <w:rPr>
          <w:rFonts w:ascii="Times New Roman" w:hAnsi="Times New Roman" w:cs="Times New Roman"/>
          <w:b/>
          <w:bCs/>
          <w:color w:val="000000" w:themeColor="text1"/>
          <w:sz w:val="24"/>
          <w:szCs w:val="24"/>
        </w:rPr>
      </w:pPr>
      <w:r>
        <w:rPr>
          <w:noProof/>
        </w:rPr>
        <w:drawing>
          <wp:inline distT="0" distB="0" distL="0" distR="0" wp14:anchorId="73A127FC" wp14:editId="0887E2EA">
            <wp:extent cx="4524375" cy="3409440"/>
            <wp:effectExtent l="0" t="0" r="0" b="635"/>
            <wp:docPr id="1961742593" name="Picture 1961742593">
              <a:extLst xmlns:a="http://schemas.openxmlformats.org/drawingml/2006/main">
                <a:ext uri="{FF2B5EF4-FFF2-40B4-BE49-F238E27FC236}">
                  <a16:creationId xmlns:a16="http://schemas.microsoft.com/office/drawing/2014/main" id="{47B49980-5A32-65B1-A316-0435731A6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47B49980-5A32-65B1-A316-0435731A65FE}"/>
                        </a:ext>
                      </a:extLst>
                    </pic:cNvPr>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529312" cy="3413160"/>
                    </a:xfrm>
                    <a:prstGeom prst="rect">
                      <a:avLst/>
                    </a:prstGeom>
                  </pic:spPr>
                </pic:pic>
              </a:graphicData>
            </a:graphic>
          </wp:inline>
        </w:drawing>
      </w:r>
    </w:p>
    <w:p w14:paraId="4F38E7EE" w14:textId="65FF8FF6" w:rsidR="00A84435" w:rsidRPr="00530FDC" w:rsidRDefault="00A84435" w:rsidP="00A84435">
      <w:pPr>
        <w:spacing w:line="360" w:lineRule="auto"/>
        <w:jc w:val="center"/>
        <w:rPr>
          <w:rFonts w:ascii="Times New Roman" w:hAnsi="Times New Roman" w:cs="Times New Roman"/>
          <w:b/>
          <w:bCs/>
          <w:color w:val="000000" w:themeColor="text1"/>
          <w:sz w:val="24"/>
          <w:szCs w:val="24"/>
        </w:rPr>
      </w:pPr>
      <w:bookmarkStart w:id="140" w:name="_Ref171494032"/>
      <w:bookmarkStart w:id="141" w:name="_Toc171689160"/>
      <w:r w:rsidRPr="00F92789">
        <w:rPr>
          <w:rFonts w:ascii="Times New Roman" w:eastAsia="Calibri" w:hAnsi="Times New Roman" w:cs="Times New Roman"/>
          <w:sz w:val="24"/>
          <w:szCs w:val="24"/>
        </w:rPr>
        <w:t xml:space="preserve">Figure </w:t>
      </w:r>
      <w:r w:rsidR="003D0C03" w:rsidRPr="00530FDC">
        <w:rPr>
          <w:rFonts w:ascii="Times New Roman" w:hAnsi="Times New Roman" w:cs="Times New Roman"/>
          <w:kern w:val="0"/>
          <w14:ligatures w14:val="none"/>
        </w:rPr>
        <w:fldChar w:fldCharType="begin"/>
      </w:r>
      <w:r w:rsidR="003D0C03" w:rsidRPr="00530FDC">
        <w:rPr>
          <w:rFonts w:ascii="Times New Roman" w:hAnsi="Times New Roman" w:cs="Times New Roman"/>
          <w:color w:val="000000" w:themeColor="text1"/>
          <w:kern w:val="0"/>
          <w:sz w:val="24"/>
          <w:szCs w:val="24"/>
          <w14:ligatures w14:val="none"/>
        </w:rPr>
        <w:instrText xml:space="preserve"> SEQ Figure \* ARABIC </w:instrText>
      </w:r>
      <w:r w:rsidR="003D0C03" w:rsidRPr="00530FDC">
        <w:rPr>
          <w:rFonts w:ascii="Times New Roman" w:hAnsi="Times New Roman" w:cs="Times New Roman"/>
          <w:kern w:val="0"/>
          <w14:ligatures w14:val="none"/>
        </w:rPr>
        <w:fldChar w:fldCharType="separate"/>
      </w:r>
      <w:r w:rsidR="008C64AA">
        <w:rPr>
          <w:rFonts w:ascii="Times New Roman" w:hAnsi="Times New Roman" w:cs="Times New Roman"/>
          <w:noProof/>
          <w:color w:val="000000" w:themeColor="text1"/>
          <w:kern w:val="0"/>
          <w:sz w:val="24"/>
          <w:szCs w:val="24"/>
          <w14:ligatures w14:val="none"/>
        </w:rPr>
        <w:t>53</w:t>
      </w:r>
      <w:r w:rsidR="003D0C03" w:rsidRPr="00530FDC">
        <w:rPr>
          <w:rFonts w:ascii="Times New Roman" w:hAnsi="Times New Roman" w:cs="Times New Roman"/>
          <w:kern w:val="0"/>
          <w14:ligatures w14:val="none"/>
        </w:rPr>
        <w:fldChar w:fldCharType="end"/>
      </w:r>
      <w:bookmarkEnd w:id="140"/>
      <w:r w:rsidRPr="00F92789">
        <w:rPr>
          <w:rFonts w:ascii="Times New Roman" w:eastAsia="Calibri" w:hAnsi="Times New Roman" w:cs="Times New Roman"/>
          <w:sz w:val="24"/>
          <w:szCs w:val="24"/>
        </w:rPr>
        <w:t>. Mesh convergence tests for 2D COMSOL simulation</w:t>
      </w:r>
      <w:bookmarkEnd w:id="141"/>
    </w:p>
    <w:p w14:paraId="5526776E" w14:textId="77777777" w:rsidR="00A84435" w:rsidRPr="00530FDC" w:rsidRDefault="00A84435" w:rsidP="00A84435">
      <w:pPr>
        <w:spacing w:line="360" w:lineRule="auto"/>
        <w:rPr>
          <w:rFonts w:ascii="Times New Roman" w:hAnsi="Times New Roman" w:cs="Times New Roman"/>
          <w:b/>
          <w:bCs/>
          <w:color w:val="000000" w:themeColor="text1"/>
          <w:sz w:val="24"/>
          <w:szCs w:val="24"/>
        </w:rPr>
      </w:pPr>
    </w:p>
    <w:p w14:paraId="3FC09093" w14:textId="45AABE97" w:rsidR="00A84435" w:rsidRPr="00F92789" w:rsidRDefault="0003290F" w:rsidP="00A84435">
      <w:pPr>
        <w:spacing w:line="360" w:lineRule="auto"/>
        <w:rPr>
          <w:rFonts w:ascii="Times New Roman" w:eastAsia="Calibri" w:hAnsi="Times New Roman" w:cs="Times New Roman"/>
          <w:sz w:val="24"/>
          <w:szCs w:val="24"/>
        </w:rPr>
      </w:pPr>
      <w:r w:rsidRPr="00F92789">
        <w:rPr>
          <w:rFonts w:ascii="Times New Roman" w:eastAsia="Calibri" w:hAnsi="Times New Roman" w:cs="Times New Roman"/>
          <w:sz w:val="24"/>
          <w:szCs w:val="24"/>
        </w:rPr>
        <w:fldChar w:fldCharType="begin"/>
      </w:r>
      <w:r w:rsidRPr="00F92789">
        <w:rPr>
          <w:rFonts w:ascii="Times New Roman" w:eastAsia="Calibri" w:hAnsi="Times New Roman" w:cs="Times New Roman"/>
          <w:sz w:val="24"/>
          <w:szCs w:val="24"/>
        </w:rPr>
        <w:instrText xml:space="preserve"> REF _Ref171494032 \h </w:instrText>
      </w:r>
      <w:r w:rsidR="00530FDC">
        <w:rPr>
          <w:rFonts w:ascii="Times New Roman" w:eastAsia="Calibri" w:hAnsi="Times New Roman" w:cs="Times New Roman"/>
          <w:sz w:val="24"/>
          <w:szCs w:val="24"/>
        </w:rPr>
        <w:instrText xml:space="preserve"> \* MERGEFORMAT </w:instrText>
      </w:r>
      <w:r w:rsidRPr="00F92789">
        <w:rPr>
          <w:rFonts w:ascii="Times New Roman" w:eastAsia="Calibri" w:hAnsi="Times New Roman" w:cs="Times New Roman"/>
          <w:sz w:val="24"/>
          <w:szCs w:val="24"/>
        </w:rPr>
      </w:r>
      <w:r w:rsidRPr="00F92789">
        <w:rPr>
          <w:rFonts w:ascii="Times New Roman" w:eastAsia="Calibri" w:hAnsi="Times New Roman" w:cs="Times New Roman"/>
          <w:sz w:val="24"/>
          <w:szCs w:val="24"/>
        </w:rPr>
        <w:fldChar w:fldCharType="separate"/>
      </w:r>
      <w:r w:rsidR="008C64AA" w:rsidRPr="00F92789">
        <w:rPr>
          <w:rFonts w:ascii="Times New Roman" w:eastAsia="Calibri" w:hAnsi="Times New Roman" w:cs="Times New Roman"/>
          <w:sz w:val="24"/>
          <w:szCs w:val="24"/>
        </w:rPr>
        <w:t xml:space="preserve">Figure </w:t>
      </w:r>
      <w:r w:rsidR="008C64AA">
        <w:rPr>
          <w:rFonts w:ascii="Times New Roman" w:hAnsi="Times New Roman" w:cs="Times New Roman"/>
          <w:noProof/>
          <w:color w:val="000000" w:themeColor="text1"/>
          <w:kern w:val="0"/>
          <w:sz w:val="24"/>
          <w:szCs w:val="24"/>
          <w14:ligatures w14:val="none"/>
        </w:rPr>
        <w:t>53</w:t>
      </w:r>
      <w:r w:rsidRPr="00F92789">
        <w:rPr>
          <w:rFonts w:ascii="Times New Roman" w:eastAsia="Calibri" w:hAnsi="Times New Roman" w:cs="Times New Roman"/>
          <w:sz w:val="24"/>
          <w:szCs w:val="24"/>
        </w:rPr>
        <w:fldChar w:fldCharType="end"/>
      </w:r>
      <w:r w:rsidRPr="00F92789">
        <w:rPr>
          <w:rFonts w:ascii="Times New Roman" w:eastAsia="Calibri" w:hAnsi="Times New Roman" w:cs="Times New Roman"/>
          <w:sz w:val="24"/>
          <w:szCs w:val="24"/>
        </w:rPr>
        <w:t xml:space="preserve"> </w:t>
      </w:r>
      <w:r w:rsidR="00A84435" w:rsidRPr="00F92789">
        <w:rPr>
          <w:rFonts w:ascii="Times New Roman" w:eastAsia="Calibri" w:hAnsi="Times New Roman" w:cs="Times New Roman"/>
          <w:sz w:val="24"/>
          <w:szCs w:val="24"/>
        </w:rPr>
        <w:t xml:space="preserve">shows the mesh convergence tests of 2D COMSOL simulation models using the measured surface profiles from the experiments. Note that for this mesh convergence study, the distance between the top surface of EFH1 and the EM coil is 5mm, not 11mm. An EM coil current of 0.11 A was applied to both the simulation and experimental setups. Two different mesh sizes for EFH1 were used: 10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and 20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With the larger mesh size of 20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the comparison between the experiment and prediction showed a significant error at the center of the profiles, with a maximum amplitude difference of more than 2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With the reduced mesh size of 10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the error between the experiments and prediction was less than 0.3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These results indicate that for accurate prediction of the ferrofluid surface deformation, a mesh size smaller than 10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is required in Multiphysics COMSOL simulations.</w:t>
      </w:r>
    </w:p>
    <w:p w14:paraId="59773A88" w14:textId="77777777" w:rsidR="00A84435" w:rsidRDefault="00A84435" w:rsidP="00A84435">
      <w:pPr>
        <w:spacing w:line="360" w:lineRule="auto"/>
        <w:rPr>
          <w:rFonts w:ascii="Times New Roman" w:eastAsia="Calibri" w:hAnsi="Times New Roman" w:cs="Times New Roman"/>
          <w:sz w:val="24"/>
          <w:szCs w:val="24"/>
          <w:highlight w:val="yellow"/>
        </w:rPr>
      </w:pPr>
    </w:p>
    <w:p w14:paraId="4E0D5929" w14:textId="77777777" w:rsidR="00A84435" w:rsidRDefault="00A84435" w:rsidP="00A84435">
      <w:pPr>
        <w:spacing w:line="360" w:lineRule="auto"/>
        <w:rPr>
          <w:rFonts w:ascii="Times New Roman" w:eastAsia="Calibri" w:hAnsi="Times New Roman" w:cs="Times New Roman"/>
          <w:sz w:val="24"/>
          <w:szCs w:val="24"/>
          <w:highlight w:val="yellow"/>
        </w:rPr>
      </w:pPr>
    </w:p>
    <w:p w14:paraId="712246FE" w14:textId="77777777" w:rsidR="00A84435" w:rsidRDefault="00A84435" w:rsidP="00A84435">
      <w:pPr>
        <w:spacing w:line="360" w:lineRule="auto"/>
        <w:rPr>
          <w:rFonts w:ascii="Times New Roman" w:eastAsia="Calibri" w:hAnsi="Times New Roman" w:cs="Times New Roman"/>
          <w:sz w:val="24"/>
          <w:szCs w:val="24"/>
          <w:highlight w:val="yellow"/>
        </w:rPr>
      </w:pPr>
    </w:p>
    <w:p w14:paraId="4B0A7AF4" w14:textId="77777777" w:rsidR="00A84435" w:rsidRPr="00231C13" w:rsidRDefault="00A84435" w:rsidP="00A84435">
      <w:pPr>
        <w:spacing w:line="360" w:lineRule="auto"/>
        <w:rPr>
          <w:rFonts w:ascii="Times New Roman" w:eastAsia="Calibri" w:hAnsi="Times New Roman" w:cs="Times New Roman"/>
          <w:sz w:val="24"/>
          <w:szCs w:val="24"/>
          <w:highlight w:val="yellow"/>
        </w:rPr>
      </w:pPr>
    </w:p>
    <w:p w14:paraId="6C1BC611" w14:textId="77777777" w:rsidR="00A84435" w:rsidRDefault="00A84435" w:rsidP="00A84435">
      <w:pPr>
        <w:spacing w:line="360" w:lineRule="auto"/>
        <w:rPr>
          <w:rFonts w:ascii="Times New Roman" w:hAnsi="Times New Roman" w:cs="Times New Roman"/>
          <w:b/>
          <w:bCs/>
          <w:color w:val="000000" w:themeColor="text1"/>
          <w:sz w:val="24"/>
          <w:szCs w:val="24"/>
        </w:rPr>
      </w:pPr>
      <w:r>
        <w:rPr>
          <w:noProof/>
        </w:rPr>
        <mc:AlternateContent>
          <mc:Choice Requires="wpg">
            <w:drawing>
              <wp:anchor distT="0" distB="0" distL="114300" distR="114300" simplePos="0" relativeHeight="251714560" behindDoc="0" locked="0" layoutInCell="1" allowOverlap="1" wp14:anchorId="6018E1EE" wp14:editId="35A046C5">
                <wp:simplePos x="0" y="0"/>
                <wp:positionH relativeFrom="margin">
                  <wp:posOffset>628650</wp:posOffset>
                </wp:positionH>
                <wp:positionV relativeFrom="paragraph">
                  <wp:posOffset>106045</wp:posOffset>
                </wp:positionV>
                <wp:extent cx="4527463" cy="3477260"/>
                <wp:effectExtent l="0" t="0" r="26035" b="8890"/>
                <wp:wrapNone/>
                <wp:docPr id="1961742594" name="Group 15"/>
                <wp:cNvGraphicFramePr/>
                <a:graphic xmlns:a="http://schemas.openxmlformats.org/drawingml/2006/main">
                  <a:graphicData uri="http://schemas.microsoft.com/office/word/2010/wordprocessingGroup">
                    <wpg:wgp>
                      <wpg:cNvGrpSpPr/>
                      <wpg:grpSpPr>
                        <a:xfrm>
                          <a:off x="0" y="0"/>
                          <a:ext cx="4527463" cy="3477260"/>
                          <a:chOff x="0" y="0"/>
                          <a:chExt cx="6253038" cy="4801826"/>
                        </a:xfrm>
                      </wpg:grpSpPr>
                      <pic:pic xmlns:pic="http://schemas.openxmlformats.org/drawingml/2006/picture">
                        <pic:nvPicPr>
                          <pic:cNvPr id="1961742595" name="Picture 1961742595"/>
                          <pic:cNvPicPr>
                            <a:picLocks noChangeAspect="1"/>
                          </pic:cNvPicPr>
                        </pic:nvPicPr>
                        <pic:blipFill rotWithShape="1">
                          <a:blip r:embed="rId122">
                            <a:extLst>
                              <a:ext uri="{28A0092B-C50C-407E-A947-70E740481C1C}">
                                <a14:useLocalDpi xmlns:a14="http://schemas.microsoft.com/office/drawing/2010/main" val="0"/>
                              </a:ext>
                            </a:extLst>
                          </a:blip>
                          <a:srcRect t="6659" r="6888"/>
                          <a:stretch/>
                        </pic:blipFill>
                        <pic:spPr>
                          <a:xfrm>
                            <a:off x="0" y="0"/>
                            <a:ext cx="6124931" cy="4801826"/>
                          </a:xfrm>
                          <a:prstGeom prst="rect">
                            <a:avLst/>
                          </a:prstGeom>
                        </pic:spPr>
                      </pic:pic>
                      <wpg:grpSp>
                        <wpg:cNvPr id="1961742596" name="Group 1961742596"/>
                        <wpg:cNvGrpSpPr/>
                        <wpg:grpSpPr>
                          <a:xfrm>
                            <a:off x="1068134" y="58571"/>
                            <a:ext cx="3682319" cy="1224640"/>
                            <a:chOff x="1068134" y="58571"/>
                            <a:chExt cx="3682319" cy="1224640"/>
                          </a:xfrm>
                        </wpg:grpSpPr>
                        <wps:wsp>
                          <wps:cNvPr id="1961742597" name="Oval 1961742597"/>
                          <wps:cNvSpPr/>
                          <wps:spPr>
                            <a:xfrm>
                              <a:off x="1068134" y="132864"/>
                              <a:ext cx="161005" cy="1610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1742598" name="Oval 1961742598"/>
                          <wps:cNvSpPr/>
                          <wps:spPr>
                            <a:xfrm>
                              <a:off x="1068134" y="432910"/>
                              <a:ext cx="161005" cy="161005"/>
                            </a:xfrm>
                            <a:prstGeom prst="ellipse">
                              <a:avLst/>
                            </a:prstGeom>
                            <a:solidFill>
                              <a:schemeClr val="bg1"/>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1742599" name="Oval 1961742599"/>
                          <wps:cNvSpPr/>
                          <wps:spPr>
                            <a:xfrm>
                              <a:off x="1068134" y="732957"/>
                              <a:ext cx="161005" cy="161005"/>
                            </a:xfrm>
                            <a:prstGeom prst="ellipse">
                              <a:avLst/>
                            </a:prstGeom>
                            <a:solidFill>
                              <a:schemeClr val="bg1"/>
                            </a:solidFill>
                            <a:ln>
                              <a:solidFill>
                                <a:srgbClr val="FF00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1742600" name="TextBox 63"/>
                          <wps:cNvSpPr txBox="1"/>
                          <wps:spPr>
                            <a:xfrm>
                              <a:off x="1280961" y="58931"/>
                              <a:ext cx="1430655" cy="1224280"/>
                            </a:xfrm>
                            <a:prstGeom prst="rect">
                              <a:avLst/>
                            </a:prstGeom>
                            <a:noFill/>
                          </wps:spPr>
                          <wps:txbx>
                            <w:txbxContent>
                              <w:p w14:paraId="12122D43" w14:textId="77777777" w:rsidR="00A84435" w:rsidRPr="00F017EE" w:rsidRDefault="00A84435" w:rsidP="00A84435">
                                <w:pPr>
                                  <w:spacing w:line="276" w:lineRule="auto"/>
                                  <w:rPr>
                                    <w:rFonts w:ascii="Arial" w:hAnsi="Arial" w:cs="Arial"/>
                                    <w:color w:val="000000" w:themeColor="text1"/>
                                    <w:kern w:val="24"/>
                                    <w:sz w:val="20"/>
                                    <w:szCs w:val="20"/>
                                    <w14:ligatures w14:val="none"/>
                                  </w:rPr>
                                </w:pPr>
                                <w:r w:rsidRPr="00F017EE">
                                  <w:rPr>
                                    <w:rFonts w:ascii="Arial" w:hAnsi="Arial" w:cs="Arial"/>
                                    <w:color w:val="000000" w:themeColor="text1"/>
                                    <w:kern w:val="24"/>
                                    <w:sz w:val="20"/>
                                    <w:szCs w:val="20"/>
                                  </w:rPr>
                                  <w:t>Test – 1A</w:t>
                                </w:r>
                              </w:p>
                              <w:p w14:paraId="5E5F2593" w14:textId="77777777" w:rsidR="00A84435" w:rsidRPr="00F017EE" w:rsidRDefault="00A84435" w:rsidP="00A84435">
                                <w:pPr>
                                  <w:spacing w:line="276" w:lineRule="auto"/>
                                  <w:rPr>
                                    <w:rFonts w:ascii="Arial" w:hAnsi="Arial" w:cs="Arial"/>
                                    <w:color w:val="000000" w:themeColor="text1"/>
                                    <w:kern w:val="24"/>
                                    <w:sz w:val="20"/>
                                    <w:szCs w:val="20"/>
                                  </w:rPr>
                                </w:pPr>
                                <w:r w:rsidRPr="00F017EE">
                                  <w:rPr>
                                    <w:rFonts w:ascii="Arial" w:hAnsi="Arial" w:cs="Arial"/>
                                    <w:color w:val="000000" w:themeColor="text1"/>
                                    <w:kern w:val="24"/>
                                    <w:sz w:val="20"/>
                                    <w:szCs w:val="20"/>
                                  </w:rPr>
                                  <w:t>Test – 0.5A</w:t>
                                </w:r>
                              </w:p>
                              <w:p w14:paraId="03316820" w14:textId="77777777" w:rsidR="00A84435" w:rsidRPr="00F017EE" w:rsidRDefault="00A84435" w:rsidP="00A84435">
                                <w:pPr>
                                  <w:spacing w:line="276" w:lineRule="auto"/>
                                  <w:rPr>
                                    <w:rFonts w:ascii="Arial" w:hAnsi="Arial" w:cs="Arial"/>
                                    <w:color w:val="000000" w:themeColor="text1"/>
                                    <w:kern w:val="24"/>
                                    <w:sz w:val="20"/>
                                    <w:szCs w:val="20"/>
                                  </w:rPr>
                                </w:pPr>
                                <w:r w:rsidRPr="00F017EE">
                                  <w:rPr>
                                    <w:rFonts w:ascii="Arial" w:hAnsi="Arial" w:cs="Arial"/>
                                    <w:color w:val="000000" w:themeColor="text1"/>
                                    <w:kern w:val="24"/>
                                    <w:sz w:val="20"/>
                                    <w:szCs w:val="20"/>
                                  </w:rPr>
                                  <w:t>Test – 0.2A</w:t>
                                </w:r>
                              </w:p>
                            </w:txbxContent>
                          </wps:txbx>
                          <wps:bodyPr wrap="square" rtlCol="0">
                            <a:noAutofit/>
                          </wps:bodyPr>
                        </wps:wsp>
                        <wps:wsp>
                          <wps:cNvPr id="1961742601" name="Straight Connector 1961742601"/>
                          <wps:cNvCnPr>
                            <a:cxnSpLocks/>
                          </wps:cNvCnPr>
                          <wps:spPr bwMode="auto">
                            <a:xfrm>
                              <a:off x="2871316" y="225845"/>
                              <a:ext cx="419100" cy="0"/>
                            </a:xfrm>
                            <a:prstGeom prst="line">
                              <a:avLst/>
                            </a:prstGeom>
                            <a:noFill/>
                            <a:ln w="57150">
                              <a:solidFill>
                                <a:schemeClr val="tx1"/>
                              </a:solidFill>
                              <a:round/>
                              <a:headEnd/>
                              <a:tailEnd/>
                            </a:ln>
                            <a:extLst>
                              <a:ext uri="{909E8E84-426E-40DD-AFC4-6F175D3DCCD1}">
                                <a14:hiddenFill xmlns:a14="http://schemas.microsoft.com/office/drawing/2010/main">
                                  <a:noFill/>
                                </a14:hiddenFill>
                              </a:ext>
                            </a:extLst>
                          </wps:spPr>
                          <wps:bodyPr/>
                        </wps:wsp>
                        <wps:wsp>
                          <wps:cNvPr id="1961742602" name="TextBox 66"/>
                          <wps:cNvSpPr txBox="1"/>
                          <wps:spPr>
                            <a:xfrm>
                              <a:off x="3319798" y="58571"/>
                              <a:ext cx="1430655" cy="1224280"/>
                            </a:xfrm>
                            <a:prstGeom prst="rect">
                              <a:avLst/>
                            </a:prstGeom>
                            <a:noFill/>
                          </wps:spPr>
                          <wps:txbx>
                            <w:txbxContent>
                              <w:p w14:paraId="1974406F" w14:textId="77777777" w:rsidR="00A84435" w:rsidRPr="00F017EE" w:rsidRDefault="00A84435" w:rsidP="00A84435">
                                <w:pPr>
                                  <w:spacing w:line="240" w:lineRule="auto"/>
                                  <w:rPr>
                                    <w:rFonts w:ascii="Arial" w:hAnsi="Arial" w:cs="Arial"/>
                                    <w:color w:val="000000" w:themeColor="text1"/>
                                    <w:kern w:val="24"/>
                                    <w:sz w:val="20"/>
                                    <w:szCs w:val="20"/>
                                    <w14:ligatures w14:val="none"/>
                                  </w:rPr>
                                </w:pPr>
                                <w:r w:rsidRPr="00F017EE">
                                  <w:rPr>
                                    <w:rFonts w:ascii="Arial" w:hAnsi="Arial" w:cs="Arial"/>
                                    <w:color w:val="000000" w:themeColor="text1"/>
                                    <w:kern w:val="24"/>
                                    <w:sz w:val="20"/>
                                    <w:szCs w:val="20"/>
                                  </w:rPr>
                                  <w:t>SIM – 1A</w:t>
                                </w:r>
                              </w:p>
                              <w:p w14:paraId="1BD8ADA2" w14:textId="77777777" w:rsidR="00A84435" w:rsidRPr="00F017EE" w:rsidRDefault="00A84435" w:rsidP="00A84435">
                                <w:pPr>
                                  <w:rPr>
                                    <w:rFonts w:ascii="Arial" w:hAnsi="Arial" w:cs="Arial"/>
                                    <w:color w:val="000000" w:themeColor="text1"/>
                                    <w:kern w:val="24"/>
                                    <w:sz w:val="20"/>
                                    <w:szCs w:val="20"/>
                                  </w:rPr>
                                </w:pPr>
                                <w:r w:rsidRPr="00F017EE">
                                  <w:rPr>
                                    <w:rFonts w:ascii="Arial" w:hAnsi="Arial" w:cs="Arial"/>
                                    <w:color w:val="000000" w:themeColor="text1"/>
                                    <w:kern w:val="24"/>
                                    <w:sz w:val="20"/>
                                    <w:szCs w:val="20"/>
                                  </w:rPr>
                                  <w:t>SIM – 0.5A</w:t>
                                </w:r>
                              </w:p>
                              <w:p w14:paraId="6289D905" w14:textId="77777777" w:rsidR="00A84435" w:rsidRPr="00F017EE" w:rsidRDefault="00A84435" w:rsidP="00A84435">
                                <w:pPr>
                                  <w:rPr>
                                    <w:rFonts w:ascii="Arial" w:hAnsi="Arial" w:cs="Arial"/>
                                    <w:color w:val="000000" w:themeColor="text1"/>
                                    <w:kern w:val="24"/>
                                    <w:sz w:val="20"/>
                                    <w:szCs w:val="20"/>
                                  </w:rPr>
                                </w:pPr>
                                <w:r w:rsidRPr="00F017EE">
                                  <w:rPr>
                                    <w:rFonts w:ascii="Arial" w:hAnsi="Arial" w:cs="Arial"/>
                                    <w:color w:val="000000" w:themeColor="text1"/>
                                    <w:kern w:val="24"/>
                                    <w:sz w:val="20"/>
                                    <w:szCs w:val="20"/>
                                  </w:rPr>
                                  <w:t>SIM – 0.2A</w:t>
                                </w:r>
                              </w:p>
                            </w:txbxContent>
                          </wps:txbx>
                          <wps:bodyPr wrap="square" rtlCol="0">
                            <a:noAutofit/>
                          </wps:bodyPr>
                        </wps:wsp>
                        <wps:wsp>
                          <wps:cNvPr id="1961742603" name="Straight Connector 1961742603"/>
                          <wps:cNvCnPr>
                            <a:cxnSpLocks/>
                          </wps:cNvCnPr>
                          <wps:spPr bwMode="auto">
                            <a:xfrm>
                              <a:off x="2871316" y="517257"/>
                              <a:ext cx="419100" cy="0"/>
                            </a:xfrm>
                            <a:prstGeom prst="line">
                              <a:avLst/>
                            </a:prstGeom>
                            <a:noFill/>
                            <a:ln w="57150">
                              <a:solidFill>
                                <a:srgbClr val="0000FF"/>
                              </a:solidFill>
                              <a:round/>
                              <a:headEnd/>
                              <a:tailEnd/>
                            </a:ln>
                            <a:extLst>
                              <a:ext uri="{909E8E84-426E-40DD-AFC4-6F175D3DCCD1}">
                                <a14:hiddenFill xmlns:a14="http://schemas.microsoft.com/office/drawing/2010/main">
                                  <a:noFill/>
                                </a14:hiddenFill>
                              </a:ext>
                            </a:extLst>
                          </wps:spPr>
                          <wps:bodyPr/>
                        </wps:wsp>
                        <wps:wsp>
                          <wps:cNvPr id="1961742605" name="Straight Connector 1961742605"/>
                          <wps:cNvCnPr>
                            <a:cxnSpLocks/>
                          </wps:cNvCnPr>
                          <wps:spPr bwMode="auto">
                            <a:xfrm>
                              <a:off x="2871316" y="791577"/>
                              <a:ext cx="419100" cy="0"/>
                            </a:xfrm>
                            <a:prstGeom prst="line">
                              <a:avLst/>
                            </a:prstGeom>
                            <a:noFill/>
                            <a:ln w="57150">
                              <a:solidFill>
                                <a:srgbClr val="FF00FF"/>
                              </a:solidFill>
                              <a:round/>
                              <a:headEnd/>
                              <a:tailEnd/>
                            </a:ln>
                            <a:extLst>
                              <a:ext uri="{909E8E84-426E-40DD-AFC4-6F175D3DCCD1}">
                                <a14:hiddenFill xmlns:a14="http://schemas.microsoft.com/office/drawing/2010/main">
                                  <a:noFill/>
                                </a14:hiddenFill>
                              </a:ext>
                            </a:extLst>
                          </wps:spPr>
                          <wps:bodyPr/>
                        </wps:wsp>
                      </wpg:grpSp>
                      <wps:wsp>
                        <wps:cNvPr id="1961742606" name="Straight Connector 1961742606"/>
                        <wps:cNvCnPr/>
                        <wps:spPr bwMode="auto">
                          <a:xfrm>
                            <a:off x="1012058" y="3034846"/>
                            <a:ext cx="5240980" cy="0"/>
                          </a:xfrm>
                          <a:prstGeom prst="line">
                            <a:avLst/>
                          </a:prstGeom>
                          <a:noFill/>
                          <a:ln w="12700">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018E1EE" id="Group 15" o:spid="_x0000_s1081" style="position:absolute;margin-left:49.5pt;margin-top:8.35pt;width:356.5pt;height:273.8pt;z-index:251714560;mso-position-horizontal-relative:margin;mso-position-vertical-relative:text;mso-width-relative:margin;mso-height-relative:margin" coordsize="62530,4801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xcXC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&#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yYm&#10;Jv//////////////////////////////////////////////////////////////////////////&#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yYm&#10;Jv//////////////////////////////////////////////////////////////////////////&#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yYm&#10;Jv//////////////////////////////////////////////////////////////////////////&#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yYm&#10;Jv//////////////////////////////////////////////////////////////////////////&#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yYm&#10;Jv//////////////////////////////////////////////////////////////////////////&#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yYm&#10;Jv//////////////////////////////////////////////////////////////////////////&#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yYm&#10;Jv//////////////////////////////////////////////////////////////////////////&#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&#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&#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yYm&#10;Jv//////////////////////////////////////////////////////////////////////////&#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&#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10;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">
                <v:shape id="Picture 1961742595" o:spid="_x0000_s1082" type="#_x0000_t75" style="position:absolute;width:61249;height:48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">
                  <v:imagedata r:id="rId123" o:title="" croptop="4364f" cropright="4514f"/>
                </v:shape>
                <v:group id="Group 1961742596" o:spid="_x0000_s1083" style="position:absolute;left:10681;top:585;width:36823;height:12247" coordorigin="10681,585" coordsize="36823,1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">
                  <v:oval id="Oval 1961742597" o:spid="_x0000_s1084" style="position:absolute;left:10681;top:1328;width:1610;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" fillcolor="white [3212]" strokecolor="black [3213]" strokeweight="1pt">
                    <v:stroke joinstyle="miter"/>
                  </v:oval>
                  <v:oval id="Oval 1961742598" o:spid="_x0000_s1085" style="position:absolute;left:10681;top:4329;width:1610;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" fillcolor="white [3212]" strokecolor="blue" strokeweight="1pt">
                    <v:stroke joinstyle="miter"/>
                  </v:oval>
                  <v:oval id="Oval 1961742599" o:spid="_x0000_s1086" style="position:absolute;left:10681;top:7329;width:1610;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" fillcolor="white [3212]" strokecolor="fuchsia" strokeweight="1pt">
                    <v:stroke joinstyle="miter"/>
                  </v:oval>
                  <v:shape id="TextBox 63" o:spid="_x0000_s1087" type="#_x0000_t202" style="position:absolute;left:12809;top:589;width:14307;height:1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" filled="f" stroked="f">
                    <v:textbox>
                      <w:txbxContent>
                        <w:p w14:paraId="12122D43" w14:textId="77777777" w:rsidR="00A84435" w:rsidRPr="00F017EE" w:rsidRDefault="00A84435" w:rsidP="00A84435">
                          <w:pPr>
                            <w:spacing w:line="276" w:lineRule="auto"/>
                            <w:rPr>
                              <w:rFonts w:ascii="Arial" w:hAnsi="Arial" w:cs="Arial"/>
                              <w:color w:val="000000" w:themeColor="text1"/>
                              <w:kern w:val="24"/>
                              <w:sz w:val="20"/>
                              <w:szCs w:val="20"/>
                              <w14:ligatures w14:val="none"/>
                            </w:rPr>
                          </w:pPr>
                          <w:r w:rsidRPr="00F017EE">
                            <w:rPr>
                              <w:rFonts w:ascii="Arial" w:hAnsi="Arial" w:cs="Arial"/>
                              <w:color w:val="000000" w:themeColor="text1"/>
                              <w:kern w:val="24"/>
                              <w:sz w:val="20"/>
                              <w:szCs w:val="20"/>
                            </w:rPr>
                            <w:t>Test – 1A</w:t>
                          </w:r>
                        </w:p>
                        <w:p w14:paraId="5E5F2593" w14:textId="77777777" w:rsidR="00A84435" w:rsidRPr="00F017EE" w:rsidRDefault="00A84435" w:rsidP="00A84435">
                          <w:pPr>
                            <w:spacing w:line="276" w:lineRule="auto"/>
                            <w:rPr>
                              <w:rFonts w:ascii="Arial" w:hAnsi="Arial" w:cs="Arial"/>
                              <w:color w:val="000000" w:themeColor="text1"/>
                              <w:kern w:val="24"/>
                              <w:sz w:val="20"/>
                              <w:szCs w:val="20"/>
                            </w:rPr>
                          </w:pPr>
                          <w:r w:rsidRPr="00F017EE">
                            <w:rPr>
                              <w:rFonts w:ascii="Arial" w:hAnsi="Arial" w:cs="Arial"/>
                              <w:color w:val="000000" w:themeColor="text1"/>
                              <w:kern w:val="24"/>
                              <w:sz w:val="20"/>
                              <w:szCs w:val="20"/>
                            </w:rPr>
                            <w:t>Test – 0.5A</w:t>
                          </w:r>
                        </w:p>
                        <w:p w14:paraId="03316820" w14:textId="77777777" w:rsidR="00A84435" w:rsidRPr="00F017EE" w:rsidRDefault="00A84435" w:rsidP="00A84435">
                          <w:pPr>
                            <w:spacing w:line="276" w:lineRule="auto"/>
                            <w:rPr>
                              <w:rFonts w:ascii="Arial" w:hAnsi="Arial" w:cs="Arial"/>
                              <w:color w:val="000000" w:themeColor="text1"/>
                              <w:kern w:val="24"/>
                              <w:sz w:val="20"/>
                              <w:szCs w:val="20"/>
                            </w:rPr>
                          </w:pPr>
                          <w:r w:rsidRPr="00F017EE">
                            <w:rPr>
                              <w:rFonts w:ascii="Arial" w:hAnsi="Arial" w:cs="Arial"/>
                              <w:color w:val="000000" w:themeColor="text1"/>
                              <w:kern w:val="24"/>
                              <w:sz w:val="20"/>
                              <w:szCs w:val="20"/>
                            </w:rPr>
                            <w:t>Test – 0.2A</w:t>
                          </w:r>
                        </w:p>
                      </w:txbxContent>
                    </v:textbox>
                  </v:shape>
                  <v:line id="Straight Connector 1961742601" o:spid="_x0000_s1088" style="position:absolute;visibility:visible;mso-wrap-style:square" from="28713,2258" to="32904,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" strokecolor="black [3213]" strokeweight="4.5pt">
                    <o:lock v:ext="edit" shapetype="f"/>
                  </v:line>
                  <v:shape id="TextBox 66" o:spid="_x0000_s1089" type="#_x0000_t202" style="position:absolute;left:33197;top:585;width:14307;height:1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" filled="f" stroked="f">
                    <v:textbox>
                      <w:txbxContent>
                        <w:p w14:paraId="1974406F" w14:textId="77777777" w:rsidR="00A84435" w:rsidRPr="00F017EE" w:rsidRDefault="00A84435" w:rsidP="00A84435">
                          <w:pPr>
                            <w:spacing w:line="240" w:lineRule="auto"/>
                            <w:rPr>
                              <w:rFonts w:ascii="Arial" w:hAnsi="Arial" w:cs="Arial"/>
                              <w:color w:val="000000" w:themeColor="text1"/>
                              <w:kern w:val="24"/>
                              <w:sz w:val="20"/>
                              <w:szCs w:val="20"/>
                              <w14:ligatures w14:val="none"/>
                            </w:rPr>
                          </w:pPr>
                          <w:r w:rsidRPr="00F017EE">
                            <w:rPr>
                              <w:rFonts w:ascii="Arial" w:hAnsi="Arial" w:cs="Arial"/>
                              <w:color w:val="000000" w:themeColor="text1"/>
                              <w:kern w:val="24"/>
                              <w:sz w:val="20"/>
                              <w:szCs w:val="20"/>
                            </w:rPr>
                            <w:t>SIM – 1A</w:t>
                          </w:r>
                        </w:p>
                        <w:p w14:paraId="1BD8ADA2" w14:textId="77777777" w:rsidR="00A84435" w:rsidRPr="00F017EE" w:rsidRDefault="00A84435" w:rsidP="00A84435">
                          <w:pPr>
                            <w:rPr>
                              <w:rFonts w:ascii="Arial" w:hAnsi="Arial" w:cs="Arial"/>
                              <w:color w:val="000000" w:themeColor="text1"/>
                              <w:kern w:val="24"/>
                              <w:sz w:val="20"/>
                              <w:szCs w:val="20"/>
                            </w:rPr>
                          </w:pPr>
                          <w:r w:rsidRPr="00F017EE">
                            <w:rPr>
                              <w:rFonts w:ascii="Arial" w:hAnsi="Arial" w:cs="Arial"/>
                              <w:color w:val="000000" w:themeColor="text1"/>
                              <w:kern w:val="24"/>
                              <w:sz w:val="20"/>
                              <w:szCs w:val="20"/>
                            </w:rPr>
                            <w:t>SIM – 0.5A</w:t>
                          </w:r>
                        </w:p>
                        <w:p w14:paraId="6289D905" w14:textId="77777777" w:rsidR="00A84435" w:rsidRPr="00F017EE" w:rsidRDefault="00A84435" w:rsidP="00A84435">
                          <w:pPr>
                            <w:rPr>
                              <w:rFonts w:ascii="Arial" w:hAnsi="Arial" w:cs="Arial"/>
                              <w:color w:val="000000" w:themeColor="text1"/>
                              <w:kern w:val="24"/>
                              <w:sz w:val="20"/>
                              <w:szCs w:val="20"/>
                            </w:rPr>
                          </w:pPr>
                          <w:r w:rsidRPr="00F017EE">
                            <w:rPr>
                              <w:rFonts w:ascii="Arial" w:hAnsi="Arial" w:cs="Arial"/>
                              <w:color w:val="000000" w:themeColor="text1"/>
                              <w:kern w:val="24"/>
                              <w:sz w:val="20"/>
                              <w:szCs w:val="20"/>
                            </w:rPr>
                            <w:t>SIM – 0.2A</w:t>
                          </w:r>
                        </w:p>
                      </w:txbxContent>
                    </v:textbox>
                  </v:shape>
                  <v:line id="Straight Connector 1961742603" o:spid="_x0000_s1090" style="position:absolute;visibility:visible;mso-wrap-style:square" from="28713,5172" to="32904,5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" strokecolor="blue" strokeweight="4.5pt">
                    <o:lock v:ext="edit" shapetype="f"/>
                  </v:line>
                  <v:line id="Straight Connector 1961742605" o:spid="_x0000_s1091" style="position:absolute;visibility:visible;mso-wrap-style:square" from="28713,7915" to="32904,7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" strokecolor="fuchsia" strokeweight="4.5pt">
                    <o:lock v:ext="edit" shapetype="f"/>
                  </v:line>
                </v:group>
                <v:line id="Straight Connector 1961742606" o:spid="_x0000_s1092" style="position:absolute;visibility:visible;mso-wrap-style:square" from="10120,30348" to="62530,30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" strokecolor="black [3213]" strokeweight="1pt">
                  <v:stroke dashstyle="dash"/>
                </v:line>
                <w10:wrap anchorx="margin"/>
              </v:group>
            </w:pict>
          </mc:Fallback>
        </mc:AlternateContent>
      </w:r>
    </w:p>
    <w:p w14:paraId="008A7BCE" w14:textId="77777777" w:rsidR="00A84435" w:rsidRDefault="00A84435" w:rsidP="00A84435">
      <w:pPr>
        <w:spacing w:line="360" w:lineRule="auto"/>
        <w:rPr>
          <w:rFonts w:ascii="Times New Roman" w:hAnsi="Times New Roman" w:cs="Times New Roman"/>
          <w:b/>
          <w:bCs/>
          <w:color w:val="000000" w:themeColor="text1"/>
          <w:sz w:val="24"/>
          <w:szCs w:val="24"/>
        </w:rPr>
      </w:pPr>
    </w:p>
    <w:p w14:paraId="5BBC4A9A" w14:textId="77777777" w:rsidR="00A84435" w:rsidRDefault="00A84435" w:rsidP="00A84435">
      <w:pPr>
        <w:spacing w:line="360" w:lineRule="auto"/>
        <w:jc w:val="right"/>
        <w:rPr>
          <w:rFonts w:ascii="Times New Roman" w:hAnsi="Times New Roman" w:cs="Times New Roman"/>
          <w:b/>
          <w:bCs/>
          <w:color w:val="000000" w:themeColor="text1"/>
          <w:sz w:val="24"/>
          <w:szCs w:val="24"/>
        </w:rPr>
      </w:pPr>
    </w:p>
    <w:p w14:paraId="6186DBB3" w14:textId="77777777" w:rsidR="00A84435" w:rsidRDefault="00A84435" w:rsidP="00A84435">
      <w:pPr>
        <w:spacing w:line="360" w:lineRule="auto"/>
        <w:rPr>
          <w:rFonts w:ascii="Times New Roman" w:hAnsi="Times New Roman" w:cs="Times New Roman"/>
          <w:b/>
          <w:bCs/>
          <w:color w:val="000000" w:themeColor="text1"/>
          <w:sz w:val="24"/>
          <w:szCs w:val="24"/>
        </w:rPr>
      </w:pPr>
    </w:p>
    <w:p w14:paraId="0DA73A99" w14:textId="77777777" w:rsidR="00A84435" w:rsidRDefault="00A84435" w:rsidP="00A84435">
      <w:pPr>
        <w:spacing w:line="360" w:lineRule="auto"/>
        <w:rPr>
          <w:rFonts w:ascii="Times New Roman" w:hAnsi="Times New Roman" w:cs="Times New Roman"/>
          <w:b/>
          <w:bCs/>
          <w:color w:val="000000" w:themeColor="text1"/>
          <w:sz w:val="24"/>
          <w:szCs w:val="24"/>
        </w:rPr>
      </w:pPr>
    </w:p>
    <w:p w14:paraId="637FA784" w14:textId="77777777" w:rsidR="00A84435" w:rsidRDefault="00A84435" w:rsidP="00A84435">
      <w:pPr>
        <w:spacing w:line="360" w:lineRule="auto"/>
        <w:rPr>
          <w:rFonts w:ascii="Times New Roman" w:hAnsi="Times New Roman" w:cs="Times New Roman"/>
          <w:b/>
          <w:bCs/>
          <w:color w:val="000000" w:themeColor="text1"/>
          <w:sz w:val="24"/>
          <w:szCs w:val="24"/>
        </w:rPr>
      </w:pPr>
    </w:p>
    <w:p w14:paraId="334A6C0A" w14:textId="77777777" w:rsidR="00A84435" w:rsidRDefault="00A84435" w:rsidP="00A84435">
      <w:pPr>
        <w:spacing w:line="360" w:lineRule="auto"/>
        <w:rPr>
          <w:rFonts w:ascii="Times New Roman" w:hAnsi="Times New Roman" w:cs="Times New Roman"/>
          <w:b/>
          <w:bCs/>
          <w:color w:val="000000" w:themeColor="text1"/>
          <w:sz w:val="24"/>
          <w:szCs w:val="24"/>
        </w:rPr>
      </w:pPr>
    </w:p>
    <w:p w14:paraId="491F837D" w14:textId="77777777" w:rsidR="00A84435" w:rsidRDefault="00A84435" w:rsidP="00A84435">
      <w:pPr>
        <w:spacing w:line="360" w:lineRule="auto"/>
        <w:rPr>
          <w:rFonts w:ascii="Times New Roman" w:hAnsi="Times New Roman" w:cs="Times New Roman"/>
          <w:b/>
          <w:bCs/>
          <w:color w:val="000000" w:themeColor="text1"/>
          <w:sz w:val="24"/>
          <w:szCs w:val="24"/>
        </w:rPr>
      </w:pPr>
    </w:p>
    <w:p w14:paraId="590433AA" w14:textId="77777777" w:rsidR="00A84435" w:rsidRDefault="00A84435" w:rsidP="00A84435">
      <w:pPr>
        <w:spacing w:line="360" w:lineRule="auto"/>
        <w:rPr>
          <w:rFonts w:ascii="Times New Roman" w:hAnsi="Times New Roman" w:cs="Times New Roman"/>
          <w:b/>
          <w:bCs/>
          <w:color w:val="000000" w:themeColor="text1"/>
          <w:sz w:val="24"/>
          <w:szCs w:val="24"/>
        </w:rPr>
      </w:pPr>
    </w:p>
    <w:p w14:paraId="113EF81F" w14:textId="77777777" w:rsidR="00A84435" w:rsidRDefault="00A84435" w:rsidP="00A84435">
      <w:pPr>
        <w:spacing w:line="360" w:lineRule="auto"/>
        <w:rPr>
          <w:rFonts w:ascii="Times New Roman" w:hAnsi="Times New Roman" w:cs="Times New Roman"/>
          <w:b/>
          <w:bCs/>
          <w:color w:val="000000" w:themeColor="text1"/>
          <w:sz w:val="24"/>
          <w:szCs w:val="24"/>
        </w:rPr>
      </w:pPr>
    </w:p>
    <w:p w14:paraId="37C17E4D" w14:textId="7D14F92D" w:rsidR="00A84435" w:rsidRPr="00530FDC" w:rsidRDefault="00A84435" w:rsidP="00A84435">
      <w:pPr>
        <w:spacing w:line="360" w:lineRule="auto"/>
        <w:jc w:val="center"/>
        <w:rPr>
          <w:rFonts w:ascii="Times New Roman" w:hAnsi="Times New Roman" w:cs="Times New Roman"/>
          <w:b/>
          <w:bCs/>
          <w:color w:val="000000" w:themeColor="text1"/>
          <w:sz w:val="24"/>
          <w:szCs w:val="24"/>
        </w:rPr>
      </w:pPr>
      <w:bookmarkStart w:id="142" w:name="_Ref171494057"/>
      <w:bookmarkStart w:id="143" w:name="_Toc171689161"/>
      <w:r w:rsidRPr="00F92789">
        <w:rPr>
          <w:rFonts w:ascii="Times New Roman" w:eastAsia="Calibri" w:hAnsi="Times New Roman" w:cs="Times New Roman"/>
          <w:sz w:val="24"/>
          <w:szCs w:val="24"/>
        </w:rPr>
        <w:t xml:space="preserve">Figure </w:t>
      </w:r>
      <w:r w:rsidR="003D0C03" w:rsidRPr="00530FDC">
        <w:rPr>
          <w:rFonts w:ascii="Times New Roman" w:hAnsi="Times New Roman" w:cs="Times New Roman"/>
          <w:kern w:val="0"/>
          <w14:ligatures w14:val="none"/>
        </w:rPr>
        <w:fldChar w:fldCharType="begin"/>
      </w:r>
      <w:r w:rsidR="003D0C03" w:rsidRPr="00530FDC">
        <w:rPr>
          <w:rFonts w:ascii="Times New Roman" w:hAnsi="Times New Roman" w:cs="Times New Roman"/>
          <w:color w:val="000000" w:themeColor="text1"/>
          <w:kern w:val="0"/>
          <w:sz w:val="24"/>
          <w:szCs w:val="24"/>
          <w14:ligatures w14:val="none"/>
        </w:rPr>
        <w:instrText xml:space="preserve"> SEQ Figure \* ARABIC </w:instrText>
      </w:r>
      <w:r w:rsidR="003D0C03" w:rsidRPr="00530FDC">
        <w:rPr>
          <w:rFonts w:ascii="Times New Roman" w:hAnsi="Times New Roman" w:cs="Times New Roman"/>
          <w:kern w:val="0"/>
          <w14:ligatures w14:val="none"/>
        </w:rPr>
        <w:fldChar w:fldCharType="separate"/>
      </w:r>
      <w:r w:rsidR="008C64AA">
        <w:rPr>
          <w:rFonts w:ascii="Times New Roman" w:hAnsi="Times New Roman" w:cs="Times New Roman"/>
          <w:noProof/>
          <w:color w:val="000000" w:themeColor="text1"/>
          <w:kern w:val="0"/>
          <w:sz w:val="24"/>
          <w:szCs w:val="24"/>
          <w14:ligatures w14:val="none"/>
        </w:rPr>
        <w:t>54</w:t>
      </w:r>
      <w:r w:rsidR="003D0C03" w:rsidRPr="00530FDC">
        <w:rPr>
          <w:rFonts w:ascii="Times New Roman" w:hAnsi="Times New Roman" w:cs="Times New Roman"/>
          <w:kern w:val="0"/>
          <w14:ligatures w14:val="none"/>
        </w:rPr>
        <w:fldChar w:fldCharType="end"/>
      </w:r>
      <w:bookmarkEnd w:id="142"/>
      <w:r w:rsidRPr="00F92789">
        <w:rPr>
          <w:rFonts w:ascii="Times New Roman" w:eastAsia="Calibri" w:hAnsi="Times New Roman" w:cs="Times New Roman"/>
          <w:sz w:val="24"/>
          <w:szCs w:val="24"/>
        </w:rPr>
        <w:t>. Comparison between measured ferrofluid surface profiles and simulation results using 2D COMSOL simulation with different EM coil currents (10mm distance between ferrofluid top surface and EM coil)</w:t>
      </w:r>
      <w:bookmarkEnd w:id="143"/>
    </w:p>
    <w:p w14:paraId="15171CED" w14:textId="311740AF" w:rsidR="00A84435" w:rsidRPr="00F92789" w:rsidRDefault="00A84435" w:rsidP="00A84435">
      <w:pPr>
        <w:spacing w:line="360" w:lineRule="auto"/>
        <w:rPr>
          <w:rFonts w:ascii="Times New Roman" w:hAnsi="Times New Roman" w:cs="Times New Roman"/>
          <w:color w:val="000000" w:themeColor="text1"/>
          <w:sz w:val="24"/>
          <w:szCs w:val="24"/>
        </w:rPr>
      </w:pPr>
    </w:p>
    <w:p w14:paraId="32BD787B" w14:textId="47B96F9D" w:rsidR="00A84435" w:rsidRPr="00F92789" w:rsidRDefault="0003290F" w:rsidP="00A84435">
      <w:pPr>
        <w:spacing w:line="360" w:lineRule="auto"/>
        <w:rPr>
          <w:rFonts w:ascii="Times New Roman" w:eastAsia="Calibri" w:hAnsi="Times New Roman" w:cs="Times New Roman"/>
          <w:sz w:val="24"/>
          <w:szCs w:val="24"/>
        </w:rPr>
      </w:pPr>
      <w:r w:rsidRPr="00F92789">
        <w:rPr>
          <w:rFonts w:ascii="Times New Roman" w:eastAsia="Calibri" w:hAnsi="Times New Roman" w:cs="Times New Roman"/>
          <w:sz w:val="24"/>
          <w:szCs w:val="24"/>
        </w:rPr>
        <w:fldChar w:fldCharType="begin"/>
      </w:r>
      <w:r w:rsidRPr="00F92789">
        <w:rPr>
          <w:rFonts w:ascii="Times New Roman" w:eastAsia="Calibri" w:hAnsi="Times New Roman" w:cs="Times New Roman"/>
          <w:sz w:val="24"/>
          <w:szCs w:val="24"/>
        </w:rPr>
        <w:instrText xml:space="preserve"> REF _Ref171494057 \h </w:instrText>
      </w:r>
      <w:r w:rsidR="00530FDC">
        <w:rPr>
          <w:rFonts w:ascii="Times New Roman" w:eastAsia="Calibri" w:hAnsi="Times New Roman" w:cs="Times New Roman"/>
          <w:sz w:val="24"/>
          <w:szCs w:val="24"/>
        </w:rPr>
        <w:instrText xml:space="preserve"> \* MERGEFORMAT </w:instrText>
      </w:r>
      <w:r w:rsidRPr="00F92789">
        <w:rPr>
          <w:rFonts w:ascii="Times New Roman" w:eastAsia="Calibri" w:hAnsi="Times New Roman" w:cs="Times New Roman"/>
          <w:sz w:val="24"/>
          <w:szCs w:val="24"/>
        </w:rPr>
      </w:r>
      <w:r w:rsidRPr="00F92789">
        <w:rPr>
          <w:rFonts w:ascii="Times New Roman" w:eastAsia="Calibri" w:hAnsi="Times New Roman" w:cs="Times New Roman"/>
          <w:sz w:val="24"/>
          <w:szCs w:val="24"/>
        </w:rPr>
        <w:fldChar w:fldCharType="separate"/>
      </w:r>
      <w:r w:rsidR="008C64AA" w:rsidRPr="00F92789">
        <w:rPr>
          <w:rFonts w:ascii="Times New Roman" w:eastAsia="Calibri" w:hAnsi="Times New Roman" w:cs="Times New Roman"/>
          <w:sz w:val="24"/>
          <w:szCs w:val="24"/>
        </w:rPr>
        <w:t xml:space="preserve">Figure </w:t>
      </w:r>
      <w:r w:rsidR="008C64AA">
        <w:rPr>
          <w:rFonts w:ascii="Times New Roman" w:hAnsi="Times New Roman" w:cs="Times New Roman"/>
          <w:noProof/>
          <w:color w:val="000000" w:themeColor="text1"/>
          <w:kern w:val="0"/>
          <w:sz w:val="24"/>
          <w:szCs w:val="24"/>
          <w14:ligatures w14:val="none"/>
        </w:rPr>
        <w:t>54</w:t>
      </w:r>
      <w:r w:rsidRPr="00F92789">
        <w:rPr>
          <w:rFonts w:ascii="Times New Roman" w:eastAsia="Calibri" w:hAnsi="Times New Roman" w:cs="Times New Roman"/>
          <w:sz w:val="24"/>
          <w:szCs w:val="24"/>
        </w:rPr>
        <w:fldChar w:fldCharType="end"/>
      </w:r>
      <w:r w:rsidRPr="00F92789">
        <w:rPr>
          <w:rFonts w:ascii="Times New Roman" w:eastAsia="Calibri" w:hAnsi="Times New Roman" w:cs="Times New Roman"/>
          <w:sz w:val="24"/>
          <w:szCs w:val="24"/>
        </w:rPr>
        <w:t xml:space="preserve"> </w:t>
      </w:r>
      <w:r w:rsidR="00A84435" w:rsidRPr="00F92789">
        <w:rPr>
          <w:rFonts w:ascii="Times New Roman" w:eastAsia="Calibri" w:hAnsi="Times New Roman" w:cs="Times New Roman"/>
          <w:sz w:val="24"/>
          <w:szCs w:val="24"/>
        </w:rPr>
        <w:t xml:space="preserve">shows the comparison between the measured EFH1 surface profiles and the 2D COMSOL simulation results with varying EM coil currents from 0.2 A to 1 A. </w:t>
      </w:r>
      <w:proofErr w:type="gramStart"/>
      <w:r w:rsidR="00A84435" w:rsidRPr="00F92789">
        <w:rPr>
          <w:rFonts w:ascii="Times New Roman" w:eastAsia="Calibri" w:hAnsi="Times New Roman" w:cs="Times New Roman"/>
          <w:sz w:val="24"/>
          <w:szCs w:val="24"/>
        </w:rPr>
        <w:t>Similar to</w:t>
      </w:r>
      <w:proofErr w:type="gramEnd"/>
      <w:r w:rsidR="00A84435" w:rsidRPr="00F92789">
        <w:rPr>
          <w:rFonts w:ascii="Times New Roman" w:eastAsia="Calibri" w:hAnsi="Times New Roman" w:cs="Times New Roman"/>
          <w:sz w:val="24"/>
          <w:szCs w:val="24"/>
        </w:rPr>
        <w:t xml:space="preserve"> the test results, where the surface amplitude increases from 2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to around 7.5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with increasing current, the simulation results showed a similar trend of increasing EFH1 surface deformation with increasing coil current. Note that for this mesh convergence study, the distance between the top surface of EFH1 and the EM coil is 10mm, not 11mm.</w:t>
      </w:r>
    </w:p>
    <w:p w14:paraId="29C3CBFE" w14:textId="77777777" w:rsidR="00A84435" w:rsidRDefault="00A84435" w:rsidP="00A84435">
      <w:pPr>
        <w:spacing w:line="360" w:lineRule="auto"/>
        <w:jc w:val="center"/>
        <w:rPr>
          <w:rFonts w:ascii="Times New Roman" w:hAnsi="Times New Roman" w:cs="Times New Roman"/>
          <w:b/>
          <w:bCs/>
          <w:color w:val="000000" w:themeColor="text1"/>
          <w:sz w:val="24"/>
          <w:szCs w:val="24"/>
        </w:rPr>
      </w:pPr>
      <w:r>
        <w:rPr>
          <w:noProof/>
        </w:rPr>
        <w:drawing>
          <wp:inline distT="0" distB="0" distL="0" distR="0" wp14:anchorId="60C7CF34" wp14:editId="6C64DD59">
            <wp:extent cx="4543425" cy="3448050"/>
            <wp:effectExtent l="0" t="0" r="9525" b="0"/>
            <wp:docPr id="1961742614" name="Picture 196174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43425" cy="3448050"/>
                    </a:xfrm>
                    <a:prstGeom prst="rect">
                      <a:avLst/>
                    </a:prstGeom>
                  </pic:spPr>
                </pic:pic>
              </a:graphicData>
            </a:graphic>
          </wp:inline>
        </w:drawing>
      </w:r>
    </w:p>
    <w:p w14:paraId="5775A9C9" w14:textId="4922203B" w:rsidR="00A84435" w:rsidRPr="00530FDC" w:rsidRDefault="00A84435" w:rsidP="00A84435">
      <w:pPr>
        <w:spacing w:line="360" w:lineRule="auto"/>
        <w:jc w:val="center"/>
        <w:rPr>
          <w:rFonts w:ascii="Times New Roman" w:hAnsi="Times New Roman" w:cs="Times New Roman"/>
          <w:b/>
          <w:bCs/>
          <w:color w:val="000000" w:themeColor="text1"/>
          <w:sz w:val="24"/>
          <w:szCs w:val="24"/>
        </w:rPr>
      </w:pPr>
      <w:bookmarkStart w:id="144" w:name="_Ref171494077"/>
      <w:bookmarkStart w:id="145" w:name="_Toc171689162"/>
      <w:r w:rsidRPr="00F92789">
        <w:rPr>
          <w:rFonts w:ascii="Times New Roman" w:eastAsia="Calibri" w:hAnsi="Times New Roman" w:cs="Times New Roman"/>
          <w:sz w:val="24"/>
          <w:szCs w:val="24"/>
        </w:rPr>
        <w:t xml:space="preserve">Figure </w:t>
      </w:r>
      <w:r w:rsidR="003D0C03" w:rsidRPr="00530FDC">
        <w:rPr>
          <w:rFonts w:ascii="Times New Roman" w:hAnsi="Times New Roman" w:cs="Times New Roman"/>
          <w:kern w:val="0"/>
          <w14:ligatures w14:val="none"/>
        </w:rPr>
        <w:fldChar w:fldCharType="begin"/>
      </w:r>
      <w:r w:rsidR="003D0C03" w:rsidRPr="00530FDC">
        <w:rPr>
          <w:rFonts w:ascii="Times New Roman" w:hAnsi="Times New Roman" w:cs="Times New Roman"/>
          <w:color w:val="000000" w:themeColor="text1"/>
          <w:kern w:val="0"/>
          <w:sz w:val="24"/>
          <w:szCs w:val="24"/>
          <w14:ligatures w14:val="none"/>
        </w:rPr>
        <w:instrText xml:space="preserve"> SEQ Figure \* ARABIC </w:instrText>
      </w:r>
      <w:r w:rsidR="003D0C03" w:rsidRPr="00530FDC">
        <w:rPr>
          <w:rFonts w:ascii="Times New Roman" w:hAnsi="Times New Roman" w:cs="Times New Roman"/>
          <w:kern w:val="0"/>
          <w14:ligatures w14:val="none"/>
        </w:rPr>
        <w:fldChar w:fldCharType="separate"/>
      </w:r>
      <w:r w:rsidR="008C64AA">
        <w:rPr>
          <w:rFonts w:ascii="Times New Roman" w:hAnsi="Times New Roman" w:cs="Times New Roman"/>
          <w:noProof/>
          <w:color w:val="000000" w:themeColor="text1"/>
          <w:kern w:val="0"/>
          <w:sz w:val="24"/>
          <w:szCs w:val="24"/>
          <w14:ligatures w14:val="none"/>
        </w:rPr>
        <w:t>55</w:t>
      </w:r>
      <w:r w:rsidR="003D0C03" w:rsidRPr="00530FDC">
        <w:rPr>
          <w:rFonts w:ascii="Times New Roman" w:hAnsi="Times New Roman" w:cs="Times New Roman"/>
          <w:kern w:val="0"/>
          <w14:ligatures w14:val="none"/>
        </w:rPr>
        <w:fldChar w:fldCharType="end"/>
      </w:r>
      <w:bookmarkEnd w:id="144"/>
      <w:r w:rsidRPr="00F92789">
        <w:rPr>
          <w:rFonts w:ascii="Times New Roman" w:eastAsia="Calibri" w:hAnsi="Times New Roman" w:cs="Times New Roman"/>
          <w:sz w:val="24"/>
          <w:szCs w:val="24"/>
        </w:rPr>
        <w:t xml:space="preserve">. Comparison between measured ferrofluid surface profiles and simulation results using 2D COMSOL simulation with EM coil currents of 0.5 </w:t>
      </w:r>
      <w:proofErr w:type="gramStart"/>
      <w:r w:rsidRPr="00F92789">
        <w:rPr>
          <w:rFonts w:ascii="Times New Roman" w:eastAsia="Calibri" w:hAnsi="Times New Roman" w:cs="Times New Roman"/>
          <w:sz w:val="24"/>
          <w:szCs w:val="24"/>
        </w:rPr>
        <w:t>A  (</w:t>
      </w:r>
      <w:proofErr w:type="gramEnd"/>
      <w:r w:rsidRPr="00F92789">
        <w:rPr>
          <w:rFonts w:ascii="Times New Roman" w:eastAsia="Calibri" w:hAnsi="Times New Roman" w:cs="Times New Roman"/>
          <w:sz w:val="24"/>
          <w:szCs w:val="24"/>
        </w:rPr>
        <w:t>11mm distance between ferrofluid top surface and EM coil)</w:t>
      </w:r>
      <w:bookmarkEnd w:id="145"/>
    </w:p>
    <w:p w14:paraId="57FF6E0B" w14:textId="77777777" w:rsidR="00A84435" w:rsidRPr="00530FDC" w:rsidRDefault="00A84435" w:rsidP="00A84435">
      <w:pPr>
        <w:spacing w:line="360" w:lineRule="auto"/>
        <w:rPr>
          <w:rFonts w:ascii="Times New Roman" w:hAnsi="Times New Roman" w:cs="Times New Roman"/>
          <w:b/>
          <w:bCs/>
          <w:color w:val="000000" w:themeColor="text1"/>
          <w:sz w:val="24"/>
          <w:szCs w:val="24"/>
        </w:rPr>
      </w:pPr>
    </w:p>
    <w:p w14:paraId="7D2D76A8" w14:textId="0A412706" w:rsidR="00A84435" w:rsidRPr="00F92789" w:rsidRDefault="0003290F" w:rsidP="00A84435">
      <w:pPr>
        <w:spacing w:line="360" w:lineRule="auto"/>
        <w:rPr>
          <w:rFonts w:ascii="Times New Roman" w:eastAsia="Calibri" w:hAnsi="Times New Roman" w:cs="Times New Roman"/>
          <w:sz w:val="24"/>
          <w:szCs w:val="24"/>
        </w:rPr>
      </w:pPr>
      <w:r w:rsidRPr="00F92789">
        <w:rPr>
          <w:rFonts w:ascii="Times New Roman" w:eastAsia="Calibri" w:hAnsi="Times New Roman" w:cs="Times New Roman"/>
          <w:sz w:val="24"/>
          <w:szCs w:val="24"/>
        </w:rPr>
        <w:fldChar w:fldCharType="begin"/>
      </w:r>
      <w:r w:rsidRPr="00F92789">
        <w:rPr>
          <w:rFonts w:ascii="Times New Roman" w:eastAsia="Calibri" w:hAnsi="Times New Roman" w:cs="Times New Roman"/>
          <w:sz w:val="24"/>
          <w:szCs w:val="24"/>
        </w:rPr>
        <w:instrText xml:space="preserve"> REF _Ref171494077 \h </w:instrText>
      </w:r>
      <w:r w:rsidR="00530FDC">
        <w:rPr>
          <w:rFonts w:ascii="Times New Roman" w:eastAsia="Calibri" w:hAnsi="Times New Roman" w:cs="Times New Roman"/>
          <w:sz w:val="24"/>
          <w:szCs w:val="24"/>
        </w:rPr>
        <w:instrText xml:space="preserve"> \* MERGEFORMAT </w:instrText>
      </w:r>
      <w:r w:rsidRPr="00F92789">
        <w:rPr>
          <w:rFonts w:ascii="Times New Roman" w:eastAsia="Calibri" w:hAnsi="Times New Roman" w:cs="Times New Roman"/>
          <w:sz w:val="24"/>
          <w:szCs w:val="24"/>
        </w:rPr>
      </w:r>
      <w:r w:rsidRPr="00F92789">
        <w:rPr>
          <w:rFonts w:ascii="Times New Roman" w:eastAsia="Calibri" w:hAnsi="Times New Roman" w:cs="Times New Roman"/>
          <w:sz w:val="24"/>
          <w:szCs w:val="24"/>
        </w:rPr>
        <w:fldChar w:fldCharType="separate"/>
      </w:r>
      <w:r w:rsidR="008C64AA" w:rsidRPr="00F92789">
        <w:rPr>
          <w:rFonts w:ascii="Times New Roman" w:eastAsia="Calibri" w:hAnsi="Times New Roman" w:cs="Times New Roman"/>
          <w:sz w:val="24"/>
          <w:szCs w:val="24"/>
        </w:rPr>
        <w:t xml:space="preserve">Figure </w:t>
      </w:r>
      <w:r w:rsidR="008C64AA">
        <w:rPr>
          <w:rFonts w:ascii="Times New Roman" w:hAnsi="Times New Roman" w:cs="Times New Roman"/>
          <w:noProof/>
          <w:color w:val="000000" w:themeColor="text1"/>
          <w:kern w:val="0"/>
          <w:sz w:val="24"/>
          <w:szCs w:val="24"/>
          <w14:ligatures w14:val="none"/>
        </w:rPr>
        <w:t>55</w:t>
      </w:r>
      <w:r w:rsidRPr="00F92789">
        <w:rPr>
          <w:rFonts w:ascii="Times New Roman" w:eastAsia="Calibri" w:hAnsi="Times New Roman" w:cs="Times New Roman"/>
          <w:sz w:val="24"/>
          <w:szCs w:val="24"/>
        </w:rPr>
        <w:fldChar w:fldCharType="end"/>
      </w:r>
      <w:r w:rsidRPr="00F92789">
        <w:rPr>
          <w:rFonts w:ascii="Times New Roman" w:eastAsia="Calibri" w:hAnsi="Times New Roman" w:cs="Times New Roman"/>
          <w:sz w:val="24"/>
          <w:szCs w:val="24"/>
        </w:rPr>
        <w:t xml:space="preserve"> </w:t>
      </w:r>
      <w:r w:rsidR="00A84435" w:rsidRPr="00F92789">
        <w:rPr>
          <w:rFonts w:ascii="Times New Roman" w:eastAsia="Calibri" w:hAnsi="Times New Roman" w:cs="Times New Roman"/>
          <w:sz w:val="24"/>
          <w:szCs w:val="24"/>
        </w:rPr>
        <w:t xml:space="preserve">shows the comparison between the measured EFH1 surface profiles and the 2D COMSOL simulation with </w:t>
      </w:r>
      <w:proofErr w:type="gramStart"/>
      <w:r w:rsidR="00A84435" w:rsidRPr="00F92789">
        <w:rPr>
          <w:rFonts w:ascii="Times New Roman" w:eastAsia="Calibri" w:hAnsi="Times New Roman" w:cs="Times New Roman"/>
          <w:sz w:val="24"/>
          <w:szCs w:val="24"/>
        </w:rPr>
        <w:t>a distance of 11mm</w:t>
      </w:r>
      <w:proofErr w:type="gramEnd"/>
      <w:r w:rsidR="00A84435" w:rsidRPr="00F92789">
        <w:rPr>
          <w:rFonts w:ascii="Times New Roman" w:eastAsia="Calibri" w:hAnsi="Times New Roman" w:cs="Times New Roman"/>
          <w:sz w:val="24"/>
          <w:szCs w:val="24"/>
        </w:rPr>
        <w:t xml:space="preserve"> between the top surface of EFH1 and the EM coil. A 0.5 A</w:t>
      </w:r>
      <w:r w:rsidR="009E7F22" w:rsidRPr="00F92789">
        <w:rPr>
          <w:rFonts w:ascii="Times New Roman" w:eastAsia="Calibri" w:hAnsi="Times New Roman" w:cs="Times New Roman"/>
          <w:sz w:val="24"/>
          <w:szCs w:val="24"/>
        </w:rPr>
        <w:t>n</w:t>
      </w:r>
      <w:r w:rsidR="00A84435" w:rsidRPr="00F92789">
        <w:rPr>
          <w:rFonts w:ascii="Times New Roman" w:eastAsia="Calibri" w:hAnsi="Times New Roman" w:cs="Times New Roman"/>
          <w:sz w:val="24"/>
          <w:szCs w:val="24"/>
        </w:rPr>
        <w:t xml:space="preserve"> EM coil current along with a 0.8 A Maxwell coil current input were used for both the simulation and the tests. The results show good agreement between the simulation and the tests, with the maximum surface amplitude being similar at around 3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A mesh size of 5 </w:t>
      </w:r>
      <w:proofErr w:type="spellStart"/>
      <w:r w:rsidR="00A84435" w:rsidRPr="00F92789">
        <w:rPr>
          <w:rFonts w:ascii="Times New Roman" w:eastAsia="Calibri" w:hAnsi="Times New Roman" w:cs="Times New Roman"/>
          <w:sz w:val="24"/>
          <w:szCs w:val="24"/>
        </w:rPr>
        <w:t>μm</w:t>
      </w:r>
      <w:proofErr w:type="spellEnd"/>
      <w:r w:rsidR="00A84435" w:rsidRPr="00F92789">
        <w:rPr>
          <w:rFonts w:ascii="Times New Roman" w:eastAsia="Calibri" w:hAnsi="Times New Roman" w:cs="Times New Roman"/>
          <w:sz w:val="24"/>
          <w:szCs w:val="24"/>
        </w:rPr>
        <w:t xml:space="preserve"> for the EFH1 surface and the interfacing ambient air was used for the 2D COMSOL simulations.</w:t>
      </w:r>
    </w:p>
    <w:p w14:paraId="0B49320F" w14:textId="77777777" w:rsidR="00A84435" w:rsidRPr="0057497E" w:rsidRDefault="00A84435" w:rsidP="00640D8E">
      <w:pPr>
        <w:spacing w:line="360" w:lineRule="auto"/>
        <w:rPr>
          <w:rFonts w:ascii="Times New Roman" w:eastAsia="Calibri" w:hAnsi="Times New Roman" w:cs="Times New Roman"/>
          <w:sz w:val="24"/>
          <w:szCs w:val="24"/>
          <w:highlight w:val="yellow"/>
        </w:rPr>
      </w:pPr>
    </w:p>
    <w:p w14:paraId="3D818AB1" w14:textId="77777777" w:rsidR="005E13C9" w:rsidRPr="00EF5FDF" w:rsidRDefault="005E13C9" w:rsidP="00B21BB8">
      <w:pPr>
        <w:spacing w:line="360" w:lineRule="auto"/>
        <w:rPr>
          <w:rFonts w:ascii="Times New Roman" w:eastAsia="Times New Roman" w:hAnsi="Times New Roman" w:cs="Times New Roman"/>
          <w:color w:val="000000" w:themeColor="text1"/>
          <w:sz w:val="24"/>
          <w:szCs w:val="24"/>
        </w:rPr>
      </w:pPr>
    </w:p>
    <w:p w14:paraId="443C0072" w14:textId="77777777" w:rsidR="005E13C9" w:rsidRPr="00EF5FDF" w:rsidRDefault="005E13C9" w:rsidP="00B21BB8">
      <w:pPr>
        <w:spacing w:line="360" w:lineRule="auto"/>
        <w:rPr>
          <w:rFonts w:ascii="Times New Roman" w:eastAsia="Times New Roman" w:hAnsi="Times New Roman" w:cs="Times New Roman"/>
          <w:color w:val="000000" w:themeColor="text1"/>
          <w:sz w:val="24"/>
          <w:szCs w:val="24"/>
        </w:rPr>
      </w:pPr>
    </w:p>
    <w:p w14:paraId="25C5374D" w14:textId="77777777" w:rsidR="005E13C9" w:rsidRPr="00EF5FDF" w:rsidRDefault="005E13C9" w:rsidP="00B21BB8">
      <w:pPr>
        <w:spacing w:line="360" w:lineRule="auto"/>
        <w:rPr>
          <w:rFonts w:ascii="Times New Roman" w:eastAsia="Times New Roman" w:hAnsi="Times New Roman" w:cs="Times New Roman"/>
          <w:color w:val="000000" w:themeColor="text1"/>
          <w:sz w:val="24"/>
          <w:szCs w:val="24"/>
        </w:rPr>
      </w:pPr>
    </w:p>
    <w:p w14:paraId="5CF903D1" w14:textId="77777777" w:rsidR="005E13C9" w:rsidRPr="00EF5FDF" w:rsidRDefault="005E13C9" w:rsidP="00B21BB8">
      <w:pPr>
        <w:spacing w:line="360" w:lineRule="auto"/>
        <w:rPr>
          <w:rFonts w:ascii="Times New Roman" w:eastAsia="Times New Roman" w:hAnsi="Times New Roman" w:cs="Times New Roman"/>
          <w:color w:val="000000" w:themeColor="text1"/>
          <w:sz w:val="24"/>
          <w:szCs w:val="24"/>
        </w:rPr>
      </w:pPr>
    </w:p>
    <w:p w14:paraId="5917281E" w14:textId="77777777" w:rsidR="00926E39" w:rsidRDefault="00926E39" w:rsidP="00926E39">
      <w:pPr>
        <w:pStyle w:val="Heading1"/>
        <w:numPr>
          <w:ilvl w:val="0"/>
          <w:numId w:val="89"/>
        </w:numPr>
        <w:rPr>
          <w:rFonts w:ascii="Times New Roman" w:hAnsi="Times New Roman"/>
          <w:b/>
          <w:bCs/>
          <w:color w:val="000000" w:themeColor="text1"/>
          <w:sz w:val="28"/>
          <w:szCs w:val="28"/>
        </w:rPr>
      </w:pPr>
      <w:bookmarkStart w:id="146" w:name="_Toc171689084"/>
      <w:r>
        <w:rPr>
          <w:rFonts w:ascii="Times New Roman" w:hAnsi="Times New Roman"/>
          <w:b/>
          <w:bCs/>
          <w:color w:val="000000" w:themeColor="text1"/>
          <w:sz w:val="28"/>
          <w:szCs w:val="28"/>
        </w:rPr>
        <w:t>Codes for system control</w:t>
      </w:r>
      <w:bookmarkEnd w:id="146"/>
    </w:p>
    <w:p w14:paraId="686AEBE6" w14:textId="77777777" w:rsidR="00926E39" w:rsidRDefault="00926E39" w:rsidP="00926E39">
      <w:pPr>
        <w:rPr>
          <w:rFonts w:ascii="Times New Roman" w:hAnsi="Times New Roman"/>
          <w:color w:val="000000" w:themeColor="text1"/>
          <w:lang w:eastAsia="en-US"/>
        </w:rPr>
      </w:pPr>
    </w:p>
    <w:p w14:paraId="68E8D10F" w14:textId="77777777" w:rsidR="00926E39" w:rsidRDefault="00926E39" w:rsidP="00926E39">
      <w:pPr>
        <w:pStyle w:val="Heading2"/>
        <w:numPr>
          <w:ilvl w:val="1"/>
          <w:numId w:val="82"/>
        </w:numPr>
        <w:tabs>
          <w:tab w:val="num" w:pos="1440"/>
        </w:tabs>
        <w:ind w:left="1440" w:hanging="360"/>
        <w:rPr>
          <w:color w:val="000000" w:themeColor="text1"/>
        </w:rPr>
      </w:pPr>
      <w:bookmarkStart w:id="147" w:name="_Toc171689085"/>
      <w:r>
        <w:rPr>
          <w:color w:val="000000" w:themeColor="text1"/>
        </w:rPr>
        <w:t>Summary of Code Deliverables</w:t>
      </w:r>
      <w:bookmarkEnd w:id="147"/>
    </w:p>
    <w:p w14:paraId="46A92BFA" w14:textId="77777777" w:rsidR="00926E39" w:rsidRDefault="00926E39" w:rsidP="00926E39">
      <w:pPr>
        <w:rPr>
          <w:rFonts w:ascii="Times New Roman" w:hAnsi="Times New Roman"/>
          <w:color w:val="000000" w:themeColor="text1"/>
          <w:lang w:eastAsia="en-US"/>
        </w:rPr>
      </w:pPr>
    </w:p>
    <w:tbl>
      <w:tblPr>
        <w:tblW w:w="9418"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764"/>
        <w:gridCol w:w="3247"/>
        <w:gridCol w:w="3441"/>
        <w:gridCol w:w="1966"/>
      </w:tblGrid>
      <w:tr w:rsidR="00926E39" w14:paraId="39AE9574" w14:textId="77777777" w:rsidTr="00926E39">
        <w:trPr>
          <w:trHeight w:val="159"/>
        </w:trPr>
        <w:tc>
          <w:tcPr>
            <w:tcW w:w="815" w:type="dxa"/>
            <w:tcBorders>
              <w:top w:val="single" w:sz="4" w:space="0" w:color="auto"/>
              <w:left w:val="nil"/>
              <w:bottom w:val="single" w:sz="4" w:space="0" w:color="auto"/>
              <w:right w:val="single" w:sz="4" w:space="0" w:color="auto"/>
            </w:tcBorders>
            <w:vAlign w:val="center"/>
            <w:hideMark/>
          </w:tcPr>
          <w:p w14:paraId="6308F580" w14:textId="77777777" w:rsidR="00926E39" w:rsidRDefault="00926E39">
            <w:pPr>
              <w:spacing w:after="0" w:line="240" w:lineRule="auto"/>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NO</w:t>
            </w:r>
          </w:p>
        </w:tc>
        <w:tc>
          <w:tcPr>
            <w:tcW w:w="3532"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69BF2DFA" w14:textId="77777777" w:rsidR="00926E39" w:rsidRDefault="00926E39">
            <w:pPr>
              <w:spacing w:after="0" w:line="240" w:lineRule="auto"/>
              <w:jc w:val="center"/>
              <w:rPr>
                <w:rFonts w:ascii="Times New Roman" w:hAnsi="Times New Roman"/>
                <w:color w:val="000000" w:themeColor="text1"/>
                <w:sz w:val="24"/>
                <w:szCs w:val="24"/>
              </w:rPr>
            </w:pPr>
            <w:r>
              <w:rPr>
                <w:rFonts w:ascii="Times New Roman" w:hAnsi="Times New Roman"/>
                <w:b/>
                <w:bCs/>
                <w:color w:val="000000" w:themeColor="text1"/>
                <w:sz w:val="24"/>
                <w:szCs w:val="24"/>
              </w:rPr>
              <w:t>Code title</w:t>
            </w:r>
          </w:p>
        </w:tc>
        <w:tc>
          <w:tcPr>
            <w:tcW w:w="3713"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6653C109" w14:textId="77777777" w:rsidR="00926E39" w:rsidRDefault="00926E39">
            <w:pPr>
              <w:spacing w:after="0" w:line="240" w:lineRule="auto"/>
              <w:jc w:val="center"/>
              <w:rPr>
                <w:rFonts w:ascii="Times New Roman" w:hAnsi="Times New Roman"/>
                <w:color w:val="000000" w:themeColor="text1"/>
                <w:sz w:val="24"/>
                <w:szCs w:val="24"/>
              </w:rPr>
            </w:pPr>
            <w:r>
              <w:rPr>
                <w:rFonts w:ascii="Times New Roman" w:hAnsi="Times New Roman"/>
                <w:b/>
                <w:bCs/>
                <w:color w:val="000000" w:themeColor="text1"/>
                <w:sz w:val="24"/>
                <w:szCs w:val="24"/>
              </w:rPr>
              <w:t xml:space="preserve">Code </w:t>
            </w:r>
            <w:r>
              <w:rPr>
                <w:rFonts w:ascii="Times New Roman" w:hAnsi="Times New Roman"/>
                <w:b/>
                <w:bCs/>
                <w:color w:val="000000" w:themeColor="text1"/>
                <w:kern w:val="0"/>
                <w:sz w:val="24"/>
                <w:szCs w:val="24"/>
              </w:rPr>
              <w:t>outcomes</w:t>
            </w:r>
          </w:p>
        </w:tc>
        <w:tc>
          <w:tcPr>
            <w:tcW w:w="1358" w:type="dxa"/>
            <w:tcBorders>
              <w:top w:val="single" w:sz="4" w:space="0" w:color="auto"/>
              <w:left w:val="single" w:sz="4" w:space="0" w:color="auto"/>
              <w:bottom w:val="single" w:sz="4" w:space="0" w:color="auto"/>
              <w:right w:val="nil"/>
            </w:tcBorders>
            <w:vAlign w:val="center"/>
            <w:hideMark/>
          </w:tcPr>
          <w:p w14:paraId="362161B8" w14:textId="77777777" w:rsidR="00926E39" w:rsidRDefault="00926E39">
            <w:pPr>
              <w:spacing w:after="0" w:line="240" w:lineRule="auto"/>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Software</w:t>
            </w:r>
          </w:p>
        </w:tc>
      </w:tr>
      <w:tr w:rsidR="00926E39" w14:paraId="5F096951" w14:textId="77777777" w:rsidTr="00926E39">
        <w:trPr>
          <w:trHeight w:val="395"/>
        </w:trPr>
        <w:tc>
          <w:tcPr>
            <w:tcW w:w="815" w:type="dxa"/>
            <w:tcBorders>
              <w:top w:val="single" w:sz="4" w:space="0" w:color="auto"/>
              <w:left w:val="nil"/>
              <w:bottom w:val="single" w:sz="4" w:space="0" w:color="auto"/>
              <w:right w:val="single" w:sz="4" w:space="0" w:color="auto"/>
            </w:tcBorders>
            <w:vAlign w:val="center"/>
            <w:hideMark/>
          </w:tcPr>
          <w:p w14:paraId="79A85329" w14:textId="77777777" w:rsidR="00926E39" w:rsidRDefault="00926E39">
            <w:pPr>
              <w:spacing w:after="0" w:line="24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3532"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498B4BCC" w14:textId="77777777" w:rsidR="00926E39" w:rsidRDefault="00926E39">
            <w:pPr>
              <w:jc w:val="center"/>
              <w:rPr>
                <w:rFonts w:ascii="Times New Roman" w:hAnsi="Times New Roman"/>
                <w:b/>
                <w:bCs/>
                <w:color w:val="000000" w:themeColor="text1"/>
                <w:sz w:val="24"/>
                <w:szCs w:val="24"/>
              </w:rPr>
            </w:pPr>
            <w:r>
              <w:rPr>
                <w:rFonts w:ascii="Times New Roman" w:hAnsi="Times New Roman"/>
                <w:bCs/>
                <w:color w:val="000000" w:themeColor="text1"/>
                <w:sz w:val="24"/>
                <w:szCs w:val="24"/>
              </w:rPr>
              <w:t xml:space="preserve">Single Coil </w:t>
            </w:r>
            <w:r>
              <w:rPr>
                <w:rFonts w:ascii="Times New Roman" w:hAnsi="Times New Roman"/>
                <w:sz w:val="24"/>
                <w:szCs w:val="24"/>
              </w:rPr>
              <w:t>Control</w:t>
            </w:r>
          </w:p>
        </w:tc>
        <w:tc>
          <w:tcPr>
            <w:tcW w:w="3713"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7FE7AD58" w14:textId="77777777" w:rsidR="00926E39" w:rsidRDefault="00926E39">
            <w:pPr>
              <w:spacing w:after="0" w:line="240" w:lineRule="auto"/>
              <w:jc w:val="center"/>
              <w:rPr>
                <w:rFonts w:ascii="Times New Roman" w:hAnsi="Times New Roman"/>
                <w:color w:val="000000" w:themeColor="text1"/>
                <w:kern w:val="0"/>
              </w:rPr>
            </w:pPr>
            <w:r>
              <w:rPr>
                <w:rFonts w:ascii="Times New Roman" w:hAnsi="Times New Roman"/>
                <w:color w:val="000000" w:themeColor="text1"/>
                <w:kern w:val="0"/>
                <w:sz w:val="24"/>
                <w:szCs w:val="24"/>
              </w:rPr>
              <w:t>Bode and Step Response plots comparing the open loop and Closed loop system response of single coil dynamic system</w:t>
            </w:r>
          </w:p>
        </w:tc>
        <w:tc>
          <w:tcPr>
            <w:tcW w:w="1358" w:type="dxa"/>
            <w:tcBorders>
              <w:top w:val="single" w:sz="4" w:space="0" w:color="auto"/>
              <w:left w:val="single" w:sz="4" w:space="0" w:color="auto"/>
              <w:bottom w:val="single" w:sz="4" w:space="0" w:color="auto"/>
              <w:right w:val="nil"/>
            </w:tcBorders>
            <w:vAlign w:val="center"/>
            <w:hideMark/>
          </w:tcPr>
          <w:p w14:paraId="75F1F9CF" w14:textId="77777777" w:rsidR="00926E39" w:rsidRDefault="00926E39">
            <w:pPr>
              <w:spacing w:after="0" w:line="240" w:lineRule="auto"/>
              <w:jc w:val="center"/>
              <w:rPr>
                <w:rFonts w:ascii="Times New Roman" w:hAnsi="Times New Roman"/>
                <w:color w:val="000000" w:themeColor="text1"/>
                <w:kern w:val="0"/>
                <w:sz w:val="24"/>
                <w:szCs w:val="24"/>
              </w:rPr>
            </w:pPr>
            <w:r>
              <w:rPr>
                <w:rFonts w:ascii="Times New Roman" w:hAnsi="Times New Roman"/>
                <w:color w:val="000000" w:themeColor="text1"/>
                <w:kern w:val="0"/>
                <w:sz w:val="24"/>
                <w:szCs w:val="24"/>
              </w:rPr>
              <w:t>MATLAB/Simulink</w:t>
            </w:r>
          </w:p>
        </w:tc>
      </w:tr>
      <w:tr w:rsidR="00926E39" w14:paraId="33952B10" w14:textId="77777777" w:rsidTr="00926E39">
        <w:trPr>
          <w:trHeight w:val="395"/>
        </w:trPr>
        <w:tc>
          <w:tcPr>
            <w:tcW w:w="815" w:type="dxa"/>
            <w:tcBorders>
              <w:top w:val="single" w:sz="4" w:space="0" w:color="auto"/>
              <w:left w:val="nil"/>
              <w:bottom w:val="single" w:sz="4" w:space="0" w:color="auto"/>
              <w:right w:val="single" w:sz="4" w:space="0" w:color="auto"/>
            </w:tcBorders>
            <w:vAlign w:val="center"/>
            <w:hideMark/>
          </w:tcPr>
          <w:p w14:paraId="071A30A8" w14:textId="77777777" w:rsidR="00926E39" w:rsidRDefault="00926E39">
            <w:pPr>
              <w:spacing w:after="0" w:line="24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3532"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12C9438C" w14:textId="77777777" w:rsidR="00926E39" w:rsidRDefault="00926E39">
            <w:pPr>
              <w:jc w:val="center"/>
              <w:rPr>
                <w:rFonts w:ascii="Times New Roman" w:hAnsi="Times New Roman"/>
                <w:bCs/>
                <w:color w:val="000000" w:themeColor="text1"/>
                <w:sz w:val="24"/>
                <w:szCs w:val="24"/>
              </w:rPr>
            </w:pPr>
            <w:r>
              <w:rPr>
                <w:rFonts w:ascii="Times New Roman" w:hAnsi="Times New Roman"/>
                <w:bCs/>
                <w:color w:val="000000" w:themeColor="text1"/>
                <w:sz w:val="24"/>
                <w:szCs w:val="24"/>
              </w:rPr>
              <w:t>7 coil MIMO Control</w:t>
            </w:r>
          </w:p>
        </w:tc>
        <w:tc>
          <w:tcPr>
            <w:tcW w:w="3713" w:type="dxa"/>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14:paraId="4E311345" w14:textId="77777777" w:rsidR="00926E39" w:rsidRDefault="00926E39">
            <w:pPr>
              <w:spacing w:after="0" w:line="240" w:lineRule="auto"/>
              <w:jc w:val="center"/>
              <w:rPr>
                <w:rFonts w:ascii="Times New Roman" w:hAnsi="Times New Roman"/>
                <w:color w:val="000000" w:themeColor="text1"/>
                <w:kern w:val="0"/>
                <w:sz w:val="24"/>
                <w:szCs w:val="24"/>
                <w14:ligatures w14:val="none"/>
              </w:rPr>
            </w:pPr>
            <w:r>
              <w:rPr>
                <w:rFonts w:ascii="Times New Roman" w:hAnsi="Times New Roman"/>
                <w:color w:val="000000" w:themeColor="text1"/>
                <w:kern w:val="0"/>
                <w:sz w:val="24"/>
                <w:szCs w:val="24"/>
                <w14:ligatures w14:val="none"/>
              </w:rPr>
              <w:t>Bode and Step Response plots comparing the open loop and Closed loop system response of 7-coil MIMO dynamic system</w:t>
            </w:r>
          </w:p>
        </w:tc>
        <w:tc>
          <w:tcPr>
            <w:tcW w:w="1358" w:type="dxa"/>
            <w:tcBorders>
              <w:top w:val="single" w:sz="4" w:space="0" w:color="auto"/>
              <w:left w:val="single" w:sz="4" w:space="0" w:color="auto"/>
              <w:bottom w:val="single" w:sz="4" w:space="0" w:color="auto"/>
              <w:right w:val="nil"/>
            </w:tcBorders>
            <w:vAlign w:val="center"/>
            <w:hideMark/>
          </w:tcPr>
          <w:p w14:paraId="4BBD2DDC" w14:textId="77777777" w:rsidR="00926E39" w:rsidRDefault="00926E39">
            <w:pPr>
              <w:spacing w:after="0" w:line="240" w:lineRule="auto"/>
              <w:jc w:val="center"/>
              <w:rPr>
                <w:rFonts w:ascii="Times New Roman" w:hAnsi="Times New Roman"/>
                <w:color w:val="000000" w:themeColor="text1"/>
                <w:kern w:val="0"/>
                <w:sz w:val="24"/>
                <w:szCs w:val="24"/>
                <w14:ligatures w14:val="none"/>
              </w:rPr>
            </w:pPr>
            <w:r>
              <w:rPr>
                <w:rFonts w:ascii="Times New Roman" w:hAnsi="Times New Roman"/>
                <w:color w:val="000000" w:themeColor="text1"/>
                <w:kern w:val="0"/>
                <w:sz w:val="24"/>
                <w:szCs w:val="24"/>
                <w14:ligatures w14:val="none"/>
              </w:rPr>
              <w:t>MATLAB/Simulink</w:t>
            </w:r>
          </w:p>
        </w:tc>
      </w:tr>
    </w:tbl>
    <w:p w14:paraId="7CA1CBFE" w14:textId="136418AC" w:rsidR="00926E39" w:rsidRDefault="00926E39" w:rsidP="00926E39">
      <w:pPr>
        <w:pStyle w:val="Caption"/>
        <w:jc w:val="center"/>
        <w:rPr>
          <w:rFonts w:ascii="Times New Roman" w:hAnsi="Times New Roman"/>
          <w:b/>
          <w:bCs/>
          <w:i w:val="0"/>
          <w:iCs w:val="0"/>
          <w:color w:val="000000" w:themeColor="text1"/>
          <w:sz w:val="24"/>
          <w:szCs w:val="24"/>
        </w:rPr>
      </w:pPr>
      <w:bookmarkStart w:id="148" w:name="_Toc171689180"/>
      <w:r>
        <w:rPr>
          <w:rFonts w:ascii="Times New Roman" w:hAnsi="Times New Roman"/>
          <w:i w:val="0"/>
          <w:iCs w:val="0"/>
          <w:color w:val="000000" w:themeColor="text1"/>
          <w:sz w:val="24"/>
          <w:szCs w:val="24"/>
        </w:rPr>
        <w:t xml:space="preserve">Table </w:t>
      </w:r>
      <w:r>
        <w:fldChar w:fldCharType="begin"/>
      </w:r>
      <w:r>
        <w:rPr>
          <w:rFonts w:ascii="Times New Roman" w:hAnsi="Times New Roman"/>
          <w:i w:val="0"/>
          <w:iCs w:val="0"/>
          <w:color w:val="000000" w:themeColor="text1"/>
          <w:sz w:val="24"/>
          <w:szCs w:val="24"/>
        </w:rPr>
        <w:instrText xml:space="preserve"> SEQ Table \* ARABIC </w:instrText>
      </w:r>
      <w:r>
        <w:fldChar w:fldCharType="separate"/>
      </w:r>
      <w:r w:rsidR="008C64AA">
        <w:rPr>
          <w:rFonts w:ascii="Times New Roman" w:hAnsi="Times New Roman"/>
          <w:i w:val="0"/>
          <w:iCs w:val="0"/>
          <w:noProof/>
          <w:color w:val="000000" w:themeColor="text1"/>
          <w:sz w:val="24"/>
          <w:szCs w:val="24"/>
        </w:rPr>
        <w:t>7</w:t>
      </w:r>
      <w:r>
        <w:fldChar w:fldCharType="end"/>
      </w:r>
      <w:r>
        <w:rPr>
          <w:rFonts w:ascii="Times New Roman" w:hAnsi="Times New Roman"/>
          <w:i w:val="0"/>
          <w:iCs w:val="0"/>
          <w:color w:val="000000" w:themeColor="text1"/>
          <w:sz w:val="24"/>
          <w:szCs w:val="24"/>
        </w:rPr>
        <w:t>. List of code deliverables-System control</w:t>
      </w:r>
      <w:bookmarkEnd w:id="148"/>
    </w:p>
    <w:p w14:paraId="661BBE8A" w14:textId="77777777" w:rsidR="00926E39" w:rsidRDefault="00926E39" w:rsidP="00926E39">
      <w:pPr>
        <w:rPr>
          <w:rFonts w:ascii="Times New Roman" w:hAnsi="Times New Roman"/>
          <w:color w:val="000000" w:themeColor="text1"/>
          <w:lang w:eastAsia="en-US"/>
        </w:rPr>
      </w:pPr>
    </w:p>
    <w:p w14:paraId="5169AA4B" w14:textId="77777777" w:rsidR="00926E39" w:rsidRDefault="00926E39" w:rsidP="00926E39">
      <w:pPr>
        <w:pStyle w:val="Heading2"/>
        <w:numPr>
          <w:ilvl w:val="1"/>
          <w:numId w:val="89"/>
        </w:numPr>
        <w:rPr>
          <w:color w:val="000000" w:themeColor="text1"/>
        </w:rPr>
      </w:pPr>
      <w:bookmarkStart w:id="149" w:name="_Toc171689086"/>
      <w:r>
        <w:rPr>
          <w:color w:val="000000" w:themeColor="text1"/>
        </w:rPr>
        <w:t>Details of Code Deliverables</w:t>
      </w:r>
      <w:bookmarkEnd w:id="149"/>
    </w:p>
    <w:p w14:paraId="5DB6EA3E" w14:textId="77777777" w:rsidR="00926E39" w:rsidRDefault="00926E39" w:rsidP="00926E39">
      <w:pPr>
        <w:rPr>
          <w:rFonts w:ascii="Times New Roman" w:hAnsi="Times New Roman"/>
          <w:color w:val="000000" w:themeColor="text1"/>
          <w:lang w:eastAsia="en-US"/>
        </w:rPr>
      </w:pPr>
    </w:p>
    <w:p w14:paraId="4D45350C" w14:textId="77777777" w:rsidR="00926E39" w:rsidRDefault="00926E39" w:rsidP="00926E39">
      <w:pPr>
        <w:pStyle w:val="Heading3"/>
        <w:numPr>
          <w:ilvl w:val="2"/>
          <w:numId w:val="96"/>
        </w:numPr>
        <w:tabs>
          <w:tab w:val="num" w:pos="2160"/>
        </w:tabs>
        <w:ind w:left="2160" w:hanging="360"/>
        <w:rPr>
          <w:color w:val="000000" w:themeColor="text1"/>
        </w:rPr>
      </w:pPr>
      <w:bookmarkStart w:id="150" w:name="_Toc171689087"/>
      <w:r>
        <w:rPr>
          <w:color w:val="000000" w:themeColor="text1"/>
        </w:rPr>
        <w:t>Single Coil Control</w:t>
      </w:r>
      <w:bookmarkEnd w:id="150"/>
    </w:p>
    <w:p w14:paraId="7310F61B" w14:textId="77777777" w:rsidR="00926E39" w:rsidRDefault="00926E39" w:rsidP="00926E39">
      <w:pPr>
        <w:rPr>
          <w:rFonts w:ascii="Times New Roman" w:hAnsi="Times New Roman"/>
          <w:color w:val="000000" w:themeColor="text1"/>
          <w:lang w:eastAsia="en-US"/>
        </w:rPr>
      </w:pPr>
    </w:p>
    <w:p w14:paraId="6CBE6776" w14:textId="77777777" w:rsidR="00926E39" w:rsidRDefault="00926E39" w:rsidP="00926E39">
      <w:pPr>
        <w:pStyle w:val="ListParagraph"/>
        <w:numPr>
          <w:ilvl w:val="0"/>
          <w:numId w:val="97"/>
        </w:numPr>
        <w:spacing w:after="0" w:line="360" w:lineRule="auto"/>
        <w:rPr>
          <w:rFonts w:ascii="Times New Roman" w:hAnsi="Times New Roman"/>
          <w:color w:val="000000" w:themeColor="text1"/>
          <w:sz w:val="24"/>
          <w:szCs w:val="24"/>
        </w:rPr>
      </w:pPr>
      <w:r>
        <w:rPr>
          <w:rFonts w:ascii="Times New Roman" w:hAnsi="Times New Roman"/>
          <w:b/>
          <w:bCs/>
          <w:color w:val="000000" w:themeColor="text1"/>
          <w:sz w:val="24"/>
          <w:szCs w:val="24"/>
        </w:rPr>
        <w:t>Execution file</w:t>
      </w:r>
      <w:r>
        <w:rPr>
          <w:rFonts w:ascii="Times New Roman" w:hAnsi="Times New Roman"/>
          <w:color w:val="000000" w:themeColor="text1"/>
          <w:sz w:val="24"/>
          <w:szCs w:val="24"/>
        </w:rPr>
        <w:t xml:space="preserve">: </w:t>
      </w:r>
      <w:proofErr w:type="spellStart"/>
      <w:r>
        <w:rPr>
          <w:rStyle w:val="ui-provider"/>
        </w:rPr>
        <w:t>mainCompModel_SISO</w:t>
      </w:r>
      <w:r>
        <w:rPr>
          <w:rFonts w:ascii="Times New Roman" w:hAnsi="Times New Roman"/>
          <w:color w:val="000000" w:themeColor="text1"/>
          <w:sz w:val="24"/>
          <w:szCs w:val="24"/>
        </w:rPr>
        <w:t>.m</w:t>
      </w:r>
      <w:proofErr w:type="spellEnd"/>
    </w:p>
    <w:p w14:paraId="5F940B3B" w14:textId="77777777" w:rsidR="00926E39" w:rsidRDefault="00926E39" w:rsidP="00926E39">
      <w:pPr>
        <w:pStyle w:val="ListParagraph"/>
        <w:numPr>
          <w:ilvl w:val="0"/>
          <w:numId w:val="97"/>
        </w:numPr>
        <w:spacing w:after="0" w:line="360" w:lineRule="auto"/>
        <w:rPr>
          <w:rFonts w:ascii="Times New Roman" w:hAnsi="Times New Roman"/>
          <w:color w:val="000000" w:themeColor="text1"/>
          <w:sz w:val="24"/>
          <w:szCs w:val="24"/>
        </w:rPr>
      </w:pPr>
      <w:r>
        <w:rPr>
          <w:rFonts w:ascii="Times New Roman" w:hAnsi="Times New Roman"/>
          <w:b/>
          <w:bCs/>
          <w:color w:val="000000" w:themeColor="text1"/>
          <w:sz w:val="24"/>
          <w:szCs w:val="24"/>
        </w:rPr>
        <w:t>Folder name that contains the execution file</w:t>
      </w:r>
      <w:r>
        <w:rPr>
          <w:rFonts w:ascii="Times New Roman" w:hAnsi="Times New Roman"/>
          <w:color w:val="000000" w:themeColor="text1"/>
          <w:sz w:val="24"/>
          <w:szCs w:val="24"/>
        </w:rPr>
        <w:t>: ‘</w:t>
      </w:r>
      <w:proofErr w:type="spellStart"/>
      <w:r>
        <w:rPr>
          <w:rFonts w:ascii="Times New Roman" w:hAnsi="Times New Roman"/>
          <w:color w:val="000000" w:themeColor="text1"/>
          <w:sz w:val="24"/>
          <w:szCs w:val="24"/>
        </w:rPr>
        <w:t>Controls_Models</w:t>
      </w:r>
      <w:proofErr w:type="spellEnd"/>
      <w:r>
        <w:rPr>
          <w:rFonts w:ascii="Times New Roman" w:hAnsi="Times New Roman"/>
          <w:color w:val="000000" w:themeColor="text1"/>
          <w:sz w:val="24"/>
          <w:szCs w:val="24"/>
        </w:rPr>
        <w:t xml:space="preserve">’ </w:t>
      </w:r>
    </w:p>
    <w:p w14:paraId="4D7FCFE4" w14:textId="77777777" w:rsidR="00926E39" w:rsidRDefault="00926E39" w:rsidP="00926E39">
      <w:pPr>
        <w:pStyle w:val="ListParagraph"/>
        <w:numPr>
          <w:ilvl w:val="0"/>
          <w:numId w:val="97"/>
        </w:numPr>
        <w:spacing w:after="0" w:line="360" w:lineRule="auto"/>
        <w:rPr>
          <w:rFonts w:ascii="Times New Roman" w:hAnsi="Times New Roman"/>
          <w:color w:val="000000" w:themeColor="text1"/>
          <w:sz w:val="24"/>
          <w:szCs w:val="24"/>
        </w:rPr>
      </w:pPr>
      <w:r>
        <w:rPr>
          <w:rFonts w:ascii="Times New Roman" w:hAnsi="Times New Roman"/>
          <w:b/>
          <w:bCs/>
          <w:color w:val="000000" w:themeColor="text1"/>
          <w:sz w:val="24"/>
          <w:szCs w:val="24"/>
        </w:rPr>
        <w:t>Description</w:t>
      </w:r>
      <w:r>
        <w:rPr>
          <w:rFonts w:ascii="Times New Roman" w:hAnsi="Times New Roman"/>
          <w:color w:val="000000" w:themeColor="text1"/>
          <w:sz w:val="24"/>
          <w:szCs w:val="24"/>
        </w:rPr>
        <w:t xml:space="preserve">: The </w:t>
      </w:r>
      <w:r>
        <w:rPr>
          <w:rFonts w:ascii="Times New Roman" w:hAnsi="Times New Roman"/>
          <w:i/>
          <w:iCs/>
          <w:color w:val="000000" w:themeColor="text1"/>
          <w:sz w:val="24"/>
          <w:szCs w:val="24"/>
        </w:rPr>
        <w:t xml:space="preserve">MATLAB </w:t>
      </w:r>
      <w:r>
        <w:rPr>
          <w:rFonts w:ascii="Times New Roman" w:hAnsi="Times New Roman"/>
          <w:color w:val="000000" w:themeColor="text1"/>
          <w:sz w:val="24"/>
          <w:szCs w:val="24"/>
        </w:rPr>
        <w:t>and</w:t>
      </w:r>
      <w:r>
        <w:rPr>
          <w:rFonts w:ascii="Times New Roman" w:hAnsi="Times New Roman"/>
          <w:i/>
          <w:iCs/>
          <w:color w:val="000000" w:themeColor="text1"/>
          <w:sz w:val="24"/>
          <w:szCs w:val="24"/>
        </w:rPr>
        <w:t xml:space="preserve"> Simulink</w:t>
      </w:r>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(R2023b)</w:t>
      </w:r>
      <w:r>
        <w:rPr>
          <w:rFonts w:ascii="Times New Roman" w:hAnsi="Times New Roman"/>
          <w:color w:val="000000" w:themeColor="text1"/>
          <w:sz w:val="24"/>
          <w:szCs w:val="24"/>
        </w:rPr>
        <w:t xml:space="preserve"> code in this folder generates the closed loop response for a unit cell LM system consisting of a single EM coil actuator and liquid wavefront deformation directly above the EM coil. The control scheme employs a PI (Proportional-Integral) Controller for reference tracking. The code generates plots comparing Bode plots and Step response plots for open loop (OL) and closed loop (CL) system.</w:t>
      </w:r>
    </w:p>
    <w:p w14:paraId="3B574887" w14:textId="77777777" w:rsidR="00926E39" w:rsidRDefault="00926E39" w:rsidP="00926E39">
      <w:pPr>
        <w:pStyle w:val="ListParagraph"/>
        <w:numPr>
          <w:ilvl w:val="0"/>
          <w:numId w:val="97"/>
        </w:numPr>
        <w:spacing w:after="0" w:line="360" w:lineRule="auto"/>
        <w:rPr>
          <w:rFonts w:ascii="Times New Roman" w:hAnsi="Times New Roman"/>
          <w:color w:val="000000" w:themeColor="text1"/>
          <w:sz w:val="24"/>
          <w:szCs w:val="24"/>
        </w:rPr>
      </w:pPr>
      <w:r>
        <w:rPr>
          <w:rFonts w:ascii="Times New Roman" w:hAnsi="Times New Roman"/>
          <w:b/>
          <w:bCs/>
          <w:color w:val="000000" w:themeColor="text1"/>
          <w:sz w:val="24"/>
          <w:szCs w:val="24"/>
        </w:rPr>
        <w:t>Inputs</w:t>
      </w:r>
      <w:r>
        <w:rPr>
          <w:rFonts w:ascii="Times New Roman" w:hAnsi="Times New Roman"/>
          <w:color w:val="000000" w:themeColor="text1"/>
          <w:sz w:val="24"/>
          <w:szCs w:val="24"/>
        </w:rPr>
        <w:t xml:space="preserve">: </w:t>
      </w:r>
      <w:r>
        <w:rPr>
          <w:rFonts w:ascii="Times New Roman" w:hAnsi="Times New Roman"/>
          <w:color w:val="000000" w:themeColor="text1"/>
          <w:sz w:val="24"/>
          <w:szCs w:val="24"/>
          <w:lang w:val="en-CA"/>
        </w:rPr>
        <w:t xml:space="preserve">Relative Permeability constant, Ferrofluid density, </w:t>
      </w:r>
      <w:r>
        <w:rPr>
          <w:rFonts w:ascii="Times New Roman" w:hAnsi="Times New Roman"/>
          <w:color w:val="000000" w:themeColor="text1"/>
          <w:sz w:val="24"/>
          <w:szCs w:val="24"/>
        </w:rPr>
        <w:t>Current in the coil, Coil radius, Step input data</w:t>
      </w:r>
    </w:p>
    <w:p w14:paraId="1E862FB2" w14:textId="77777777" w:rsidR="00926E39" w:rsidRDefault="00926E39" w:rsidP="00926E39">
      <w:pPr>
        <w:pStyle w:val="ListParagraph"/>
        <w:numPr>
          <w:ilvl w:val="0"/>
          <w:numId w:val="97"/>
        </w:numPr>
        <w:spacing w:after="0" w:line="360" w:lineRule="auto"/>
        <w:rPr>
          <w:rFonts w:ascii="Times New Roman" w:hAnsi="Times New Roman"/>
          <w:color w:val="000000" w:themeColor="text1"/>
          <w:sz w:val="24"/>
          <w:szCs w:val="24"/>
        </w:rPr>
      </w:pPr>
      <w:r>
        <w:rPr>
          <w:rFonts w:ascii="Times New Roman" w:hAnsi="Times New Roman"/>
          <w:b/>
          <w:bCs/>
          <w:color w:val="000000" w:themeColor="text1"/>
          <w:sz w:val="24"/>
          <w:szCs w:val="24"/>
        </w:rPr>
        <w:t>Outputs from codes</w:t>
      </w:r>
      <w:r>
        <w:rPr>
          <w:rFonts w:ascii="Times New Roman" w:hAnsi="Times New Roman"/>
          <w:color w:val="000000" w:themeColor="text1"/>
          <w:sz w:val="24"/>
          <w:szCs w:val="24"/>
        </w:rPr>
        <w:t xml:space="preserve">: Closed loop system response </w:t>
      </w:r>
      <w:r>
        <w:rPr>
          <w:rFonts w:ascii="Times New Roman" w:hAnsi="Times New Roman"/>
          <w:color w:val="000000" w:themeColor="text1"/>
          <w:sz w:val="24"/>
          <w:szCs w:val="24"/>
          <w:lang w:val="en-CA"/>
        </w:rPr>
        <w:t xml:space="preserve">of ferrofluid center deformation </w:t>
      </w:r>
      <w:r>
        <w:rPr>
          <w:rFonts w:ascii="Times New Roman" w:hAnsi="Times New Roman"/>
          <w:color w:val="000000" w:themeColor="text1"/>
          <w:kern w:val="0"/>
          <w:sz w:val="24"/>
          <w:szCs w:val="24"/>
        </w:rPr>
        <w:t xml:space="preserve">to </w:t>
      </w:r>
      <w:r>
        <w:rPr>
          <w:rFonts w:ascii="Times New Roman" w:hAnsi="Times New Roman"/>
          <w:color w:val="000000" w:themeColor="text1"/>
          <w:kern w:val="0"/>
          <w:sz w:val="24"/>
          <w:szCs w:val="24"/>
          <w:lang w:val="en-CA"/>
        </w:rPr>
        <w:t>Step input data</w:t>
      </w:r>
    </w:p>
    <w:p w14:paraId="1CE0928A" w14:textId="77777777" w:rsidR="00926E39" w:rsidRDefault="00926E39" w:rsidP="00926E39">
      <w:pPr>
        <w:pStyle w:val="Heading3"/>
        <w:numPr>
          <w:ilvl w:val="2"/>
          <w:numId w:val="89"/>
        </w:numPr>
        <w:rPr>
          <w:color w:val="000000" w:themeColor="text1"/>
        </w:rPr>
      </w:pPr>
      <w:bookmarkStart w:id="151" w:name="_Toc171689088"/>
      <w:r>
        <w:rPr>
          <w:color w:val="000000" w:themeColor="text1"/>
        </w:rPr>
        <w:t>7 Coil MIMO Control</w:t>
      </w:r>
      <w:bookmarkEnd w:id="151"/>
    </w:p>
    <w:p w14:paraId="6E62678F" w14:textId="77777777" w:rsidR="00926E39" w:rsidRDefault="00926E39" w:rsidP="00926E39">
      <w:pPr>
        <w:rPr>
          <w:rFonts w:ascii="Times New Roman" w:hAnsi="Times New Roman"/>
          <w:color w:val="000000" w:themeColor="text1"/>
          <w:lang w:eastAsia="en-US"/>
        </w:rPr>
      </w:pPr>
    </w:p>
    <w:p w14:paraId="502BD854" w14:textId="77777777" w:rsidR="00926E39" w:rsidRDefault="00926E39" w:rsidP="00926E39">
      <w:pPr>
        <w:pStyle w:val="ListParagraph"/>
        <w:numPr>
          <w:ilvl w:val="0"/>
          <w:numId w:val="97"/>
        </w:numPr>
        <w:spacing w:after="0" w:line="360" w:lineRule="auto"/>
        <w:rPr>
          <w:rFonts w:ascii="Times New Roman" w:hAnsi="Times New Roman"/>
          <w:color w:val="000000" w:themeColor="text1"/>
          <w:sz w:val="24"/>
          <w:szCs w:val="24"/>
        </w:rPr>
      </w:pPr>
      <w:r>
        <w:rPr>
          <w:rFonts w:ascii="Times New Roman" w:hAnsi="Times New Roman"/>
          <w:b/>
          <w:bCs/>
          <w:color w:val="000000" w:themeColor="text1"/>
          <w:sz w:val="24"/>
          <w:szCs w:val="24"/>
        </w:rPr>
        <w:t>Execution file</w:t>
      </w:r>
      <w:r>
        <w:rPr>
          <w:rFonts w:ascii="Times New Roman" w:hAnsi="Times New Roman"/>
          <w:color w:val="000000" w:themeColor="text1"/>
          <w:sz w:val="24"/>
          <w:szCs w:val="24"/>
        </w:rPr>
        <w:t xml:space="preserve">: </w:t>
      </w:r>
      <w:proofErr w:type="spellStart"/>
      <w:r>
        <w:rPr>
          <w:rStyle w:val="ui-provider"/>
        </w:rPr>
        <w:t>mainCompModel_MIMO</w:t>
      </w:r>
      <w:r>
        <w:rPr>
          <w:rFonts w:ascii="Times New Roman" w:hAnsi="Times New Roman"/>
          <w:color w:val="000000" w:themeColor="text1"/>
          <w:sz w:val="24"/>
          <w:szCs w:val="24"/>
        </w:rPr>
        <w:t>.m</w:t>
      </w:r>
      <w:proofErr w:type="spellEnd"/>
    </w:p>
    <w:p w14:paraId="3D16E043" w14:textId="77777777" w:rsidR="00926E39" w:rsidRDefault="00926E39" w:rsidP="00926E39">
      <w:pPr>
        <w:pStyle w:val="ListParagraph"/>
        <w:numPr>
          <w:ilvl w:val="0"/>
          <w:numId w:val="97"/>
        </w:numPr>
        <w:spacing w:after="0" w:line="360" w:lineRule="auto"/>
        <w:rPr>
          <w:rFonts w:ascii="Times New Roman" w:hAnsi="Times New Roman"/>
          <w:color w:val="000000" w:themeColor="text1"/>
          <w:sz w:val="24"/>
          <w:szCs w:val="24"/>
        </w:rPr>
      </w:pPr>
      <w:r>
        <w:rPr>
          <w:rFonts w:ascii="Times New Roman" w:hAnsi="Times New Roman"/>
          <w:b/>
          <w:bCs/>
          <w:color w:val="000000" w:themeColor="text1"/>
          <w:sz w:val="24"/>
          <w:szCs w:val="24"/>
        </w:rPr>
        <w:t>Folder name that contains the execution file</w:t>
      </w:r>
      <w:r>
        <w:rPr>
          <w:rFonts w:ascii="Times New Roman" w:hAnsi="Times New Roman"/>
          <w:color w:val="000000" w:themeColor="text1"/>
          <w:sz w:val="24"/>
          <w:szCs w:val="24"/>
        </w:rPr>
        <w:t>: ‘</w:t>
      </w:r>
      <w:proofErr w:type="spellStart"/>
      <w:r>
        <w:rPr>
          <w:rFonts w:ascii="Times New Roman" w:hAnsi="Times New Roman"/>
          <w:color w:val="000000" w:themeColor="text1"/>
          <w:sz w:val="24"/>
          <w:szCs w:val="24"/>
        </w:rPr>
        <w:t>Controls_Models</w:t>
      </w:r>
      <w:proofErr w:type="spellEnd"/>
      <w:r>
        <w:rPr>
          <w:rFonts w:ascii="Times New Roman" w:hAnsi="Times New Roman"/>
          <w:color w:val="000000" w:themeColor="text1"/>
          <w:sz w:val="24"/>
          <w:szCs w:val="24"/>
        </w:rPr>
        <w:t xml:space="preserve">’ </w:t>
      </w:r>
    </w:p>
    <w:p w14:paraId="31A64AB3" w14:textId="77777777" w:rsidR="00926E39" w:rsidRDefault="00926E39" w:rsidP="00926E39">
      <w:pPr>
        <w:pStyle w:val="ListParagraph"/>
        <w:numPr>
          <w:ilvl w:val="0"/>
          <w:numId w:val="97"/>
        </w:numPr>
        <w:spacing w:after="0" w:line="360" w:lineRule="auto"/>
        <w:rPr>
          <w:rFonts w:ascii="Times New Roman" w:hAnsi="Times New Roman"/>
          <w:color w:val="000000" w:themeColor="text1"/>
          <w:sz w:val="24"/>
          <w:szCs w:val="24"/>
        </w:rPr>
      </w:pPr>
      <w:r>
        <w:rPr>
          <w:rFonts w:ascii="Times New Roman" w:hAnsi="Times New Roman"/>
          <w:b/>
          <w:bCs/>
          <w:color w:val="000000" w:themeColor="text1"/>
          <w:sz w:val="24"/>
          <w:szCs w:val="24"/>
        </w:rPr>
        <w:t>Description</w:t>
      </w:r>
      <w:r>
        <w:rPr>
          <w:rFonts w:ascii="Times New Roman" w:hAnsi="Times New Roman"/>
          <w:color w:val="000000" w:themeColor="text1"/>
          <w:sz w:val="24"/>
          <w:szCs w:val="24"/>
        </w:rPr>
        <w:t xml:space="preserve">: The </w:t>
      </w:r>
      <w:r>
        <w:rPr>
          <w:rFonts w:ascii="Times New Roman" w:hAnsi="Times New Roman"/>
          <w:i/>
          <w:iCs/>
          <w:color w:val="000000" w:themeColor="text1"/>
          <w:sz w:val="24"/>
          <w:szCs w:val="24"/>
        </w:rPr>
        <w:t xml:space="preserve">MATLAB </w:t>
      </w:r>
      <w:r>
        <w:rPr>
          <w:rFonts w:ascii="Times New Roman" w:hAnsi="Times New Roman"/>
          <w:color w:val="000000" w:themeColor="text1"/>
          <w:sz w:val="24"/>
          <w:szCs w:val="24"/>
        </w:rPr>
        <w:t>and</w:t>
      </w:r>
      <w:r>
        <w:rPr>
          <w:rFonts w:ascii="Times New Roman" w:hAnsi="Times New Roman"/>
          <w:i/>
          <w:iCs/>
          <w:color w:val="000000" w:themeColor="text1"/>
          <w:sz w:val="24"/>
          <w:szCs w:val="24"/>
        </w:rPr>
        <w:t xml:space="preserve"> Simulink</w:t>
      </w:r>
      <w:r>
        <w:rPr>
          <w:rFonts w:ascii="Times New Roman" w:hAnsi="Times New Roman"/>
          <w:color w:val="000000" w:themeColor="text1"/>
          <w:sz w:val="24"/>
          <w:szCs w:val="24"/>
        </w:rPr>
        <w:t xml:space="preserve"> </w:t>
      </w:r>
      <w:r>
        <w:rPr>
          <w:rFonts w:ascii="Times New Roman" w:hAnsi="Times New Roman"/>
          <w:i/>
          <w:iCs/>
          <w:color w:val="000000" w:themeColor="text1"/>
          <w:kern w:val="0"/>
          <w:sz w:val="24"/>
          <w:szCs w:val="24"/>
          <w14:ligatures w14:val="none"/>
        </w:rPr>
        <w:t xml:space="preserve">(R2023b) </w:t>
      </w:r>
      <w:r>
        <w:rPr>
          <w:rFonts w:ascii="Times New Roman" w:hAnsi="Times New Roman"/>
          <w:color w:val="000000" w:themeColor="text1"/>
          <w:sz w:val="24"/>
          <w:szCs w:val="24"/>
        </w:rPr>
        <w:t>code in this folder generates the closed loop response for a 7-cell LM system consisting of 7 EM coil actuators and 7 liquid wavefront deformations directly above the corresponding EM coils while the mirror is subjected to tilt disturbance. The control scheme employs a decentralized PI (Proportional-Integral) Controller for reference tracking and disturbance rejection. The code generates plots comparing Step response plots for open loop (OL) and closed loop (CL) system.</w:t>
      </w:r>
    </w:p>
    <w:p w14:paraId="538C7F21" w14:textId="77777777" w:rsidR="00926E39" w:rsidRDefault="00926E39" w:rsidP="00926E39">
      <w:pPr>
        <w:pStyle w:val="ListParagraph"/>
        <w:numPr>
          <w:ilvl w:val="0"/>
          <w:numId w:val="97"/>
        </w:numPr>
        <w:spacing w:after="0" w:line="360" w:lineRule="auto"/>
        <w:rPr>
          <w:rFonts w:ascii="Times New Roman" w:hAnsi="Times New Roman"/>
          <w:color w:val="000000" w:themeColor="text1"/>
          <w:kern w:val="0"/>
          <w:sz w:val="24"/>
          <w:szCs w:val="24"/>
          <w14:ligatures w14:val="none"/>
        </w:rPr>
      </w:pPr>
      <w:r>
        <w:rPr>
          <w:rFonts w:ascii="Times New Roman" w:hAnsi="Times New Roman"/>
          <w:b/>
          <w:bCs/>
          <w:color w:val="000000" w:themeColor="text1"/>
          <w:sz w:val="24"/>
          <w:szCs w:val="24"/>
        </w:rPr>
        <w:t>Inputs</w:t>
      </w:r>
      <w:r>
        <w:rPr>
          <w:rFonts w:ascii="Times New Roman" w:hAnsi="Times New Roman"/>
          <w:color w:val="000000" w:themeColor="text1"/>
          <w:sz w:val="24"/>
          <w:szCs w:val="24"/>
        </w:rPr>
        <w:t xml:space="preserve">: </w:t>
      </w:r>
      <w:r>
        <w:rPr>
          <w:rFonts w:ascii="Times New Roman" w:hAnsi="Times New Roman"/>
          <w:color w:val="000000" w:themeColor="text1"/>
          <w:sz w:val="24"/>
          <w:szCs w:val="24"/>
          <w:lang w:val="en-CA"/>
        </w:rPr>
        <w:t xml:space="preserve">Relative Permeability constant, Ferrofluid density, </w:t>
      </w:r>
      <w:r>
        <w:rPr>
          <w:rFonts w:ascii="Times New Roman" w:hAnsi="Times New Roman"/>
          <w:color w:val="000000" w:themeColor="text1"/>
          <w:kern w:val="0"/>
          <w:sz w:val="24"/>
          <w:szCs w:val="24"/>
          <w14:ligatures w14:val="none"/>
        </w:rPr>
        <w:t>Location of active coils, Location of the displacement points</w:t>
      </w:r>
    </w:p>
    <w:p w14:paraId="4FF6077A" w14:textId="77777777" w:rsidR="00926E39" w:rsidRDefault="00926E39" w:rsidP="00926E39">
      <w:pPr>
        <w:pStyle w:val="ListParagraph"/>
        <w:numPr>
          <w:ilvl w:val="0"/>
          <w:numId w:val="97"/>
        </w:numPr>
        <w:spacing w:after="0"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Outputs from codes</w:t>
      </w:r>
      <w:r>
        <w:rPr>
          <w:rFonts w:ascii="Times New Roman" w:hAnsi="Times New Roman"/>
          <w:color w:val="000000" w:themeColor="text1"/>
          <w:sz w:val="24"/>
          <w:szCs w:val="24"/>
        </w:rPr>
        <w:t xml:space="preserve">: Closed loop system response </w:t>
      </w:r>
      <w:r>
        <w:rPr>
          <w:rFonts w:ascii="Times New Roman" w:hAnsi="Times New Roman"/>
          <w:color w:val="000000" w:themeColor="text1"/>
          <w:sz w:val="24"/>
          <w:szCs w:val="24"/>
          <w:lang w:val="en-CA"/>
        </w:rPr>
        <w:t>of ferrofluid deformation at 7 points corresponding to the points above the EM coils and disturbance rejection.</w:t>
      </w:r>
    </w:p>
    <w:p w14:paraId="2C89C224" w14:textId="77777777" w:rsidR="00926E39" w:rsidRDefault="00926E39" w:rsidP="00926E39">
      <w:pPr>
        <w:pStyle w:val="ListParagraph"/>
        <w:spacing w:after="0" w:line="360" w:lineRule="auto"/>
        <w:rPr>
          <w:rFonts w:ascii="Times New Roman" w:hAnsi="Times New Roman"/>
          <w:color w:val="000000" w:themeColor="text1"/>
          <w:sz w:val="24"/>
          <w:szCs w:val="24"/>
        </w:rPr>
      </w:pPr>
    </w:p>
    <w:p w14:paraId="3BE9AB5B" w14:textId="77777777" w:rsidR="00926E39" w:rsidRDefault="00926E39" w:rsidP="00926E39">
      <w:pPr>
        <w:spacing w:line="360" w:lineRule="auto"/>
        <w:rPr>
          <w:rFonts w:ascii="Times New Roman" w:hAnsi="Times New Roman"/>
          <w:color w:val="000000" w:themeColor="text1"/>
          <w:sz w:val="24"/>
          <w:szCs w:val="24"/>
        </w:rPr>
      </w:pPr>
    </w:p>
    <w:p w14:paraId="0E5F9874" w14:textId="77777777" w:rsidR="00926E39" w:rsidRDefault="00926E39" w:rsidP="00926E39">
      <w:pPr>
        <w:pStyle w:val="Heading2"/>
        <w:numPr>
          <w:ilvl w:val="1"/>
          <w:numId w:val="89"/>
        </w:numPr>
        <w:rPr>
          <w:color w:val="000000" w:themeColor="text1"/>
        </w:rPr>
      </w:pPr>
      <w:bookmarkStart w:id="152" w:name="_Toc171689089"/>
      <w:r>
        <w:rPr>
          <w:color w:val="000000" w:themeColor="text1"/>
        </w:rPr>
        <w:t>Modeling Approach</w:t>
      </w:r>
      <w:bookmarkEnd w:id="152"/>
    </w:p>
    <w:p w14:paraId="04685E2E" w14:textId="77777777" w:rsidR="00926E39" w:rsidRDefault="00926E39" w:rsidP="00926E39">
      <w:pPr>
        <w:rPr>
          <w:rFonts w:ascii="Times New Roman" w:hAnsi="Times New Roman"/>
          <w:color w:val="000000" w:themeColor="text1"/>
          <w:lang w:eastAsia="en-US"/>
        </w:rPr>
      </w:pPr>
    </w:p>
    <w:p w14:paraId="32F1BB7E" w14:textId="2E922308" w:rsidR="00926E39" w:rsidRDefault="00926E39" w:rsidP="00926E39">
      <w:pPr>
        <w:spacing w:line="360" w:lineRule="auto"/>
        <w:ind w:firstLine="360"/>
        <w:rPr>
          <w:rFonts w:ascii="Times New Roman" w:hAnsi="Times New Roman"/>
          <w:color w:val="000000" w:themeColor="text1"/>
          <w:sz w:val="24"/>
          <w:szCs w:val="24"/>
        </w:rPr>
      </w:pPr>
      <w:r>
        <w:rPr>
          <w:rFonts w:ascii="Times New Roman" w:hAnsi="Times New Roman"/>
          <w:color w:val="000000" w:themeColor="text1"/>
          <w:sz w:val="24"/>
          <w:szCs w:val="24"/>
        </w:rPr>
        <w:t xml:space="preserve">Dynamic model characterization for a unit cell consisting of ferrofluid liquid film and an EM actuator was obtained from literature. This unit cell did not include mesoporous structure, which will be incorporated in the model at a later stage. </w:t>
      </w:r>
      <w:r w:rsidR="00B63F47" w:rsidRPr="00B63F47">
        <w:rPr>
          <w:rFonts w:ascii="Times New Roman" w:hAnsi="Times New Roman"/>
          <w:color w:val="000000" w:themeColor="text1"/>
          <w:sz w:val="24"/>
          <w:szCs w:val="24"/>
        </w:rPr>
        <w:fldChar w:fldCharType="begin"/>
      </w:r>
      <w:r w:rsidR="00B63F47" w:rsidRPr="00B63F47">
        <w:rPr>
          <w:rFonts w:ascii="Times New Roman" w:hAnsi="Times New Roman"/>
          <w:color w:val="000000" w:themeColor="text1"/>
          <w:sz w:val="24"/>
          <w:szCs w:val="24"/>
        </w:rPr>
        <w:instrText xml:space="preserve"> REF _Ref171492829 \h </w:instrText>
      </w:r>
      <w:r w:rsidR="00B63F47" w:rsidRPr="00F92789">
        <w:rPr>
          <w:rFonts w:ascii="Times New Roman" w:hAnsi="Times New Roman"/>
          <w:color w:val="000000" w:themeColor="text1"/>
          <w:sz w:val="24"/>
          <w:szCs w:val="24"/>
        </w:rPr>
        <w:instrText xml:space="preserve"> \* MERGEFORMAT </w:instrText>
      </w:r>
      <w:r w:rsidR="00B63F47" w:rsidRPr="00B63F47">
        <w:rPr>
          <w:rFonts w:ascii="Times New Roman" w:hAnsi="Times New Roman"/>
          <w:color w:val="000000" w:themeColor="text1"/>
          <w:sz w:val="24"/>
          <w:szCs w:val="24"/>
        </w:rPr>
      </w:r>
      <w:r w:rsidR="00B63F47" w:rsidRPr="00B63F47">
        <w:rPr>
          <w:rFonts w:ascii="Times New Roman" w:hAnsi="Times New Roman"/>
          <w:color w:val="000000" w:themeColor="text1"/>
          <w:sz w:val="24"/>
          <w:szCs w:val="24"/>
        </w:rPr>
        <w:fldChar w:fldCharType="separate"/>
      </w:r>
      <w:r w:rsidR="008C64AA">
        <w:rPr>
          <w:rFonts w:ascii="Times New Roman" w:hAnsi="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56</w:t>
      </w:r>
      <w:r w:rsidR="00B63F47" w:rsidRPr="00B63F47">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shows the unit cell for which a dynamic model was obtained from literature [</w:t>
      </w:r>
      <w:hyperlink r:id="rId125" w:anchor="_Reference" w:history="1">
        <w:r>
          <w:rPr>
            <w:rStyle w:val="Hyperlink"/>
            <w:rFonts w:ascii="Times New Roman" w:hAnsi="Times New Roman"/>
            <w:color w:val="000000" w:themeColor="text1"/>
            <w:sz w:val="24"/>
            <w:szCs w:val="24"/>
          </w:rPr>
          <w:t>5</w:t>
        </w:r>
      </w:hyperlink>
      <w:r>
        <w:rPr>
          <w:rFonts w:ascii="Times New Roman" w:hAnsi="Times New Roman"/>
          <w:color w:val="000000" w:themeColor="text1"/>
          <w:sz w:val="24"/>
          <w:szCs w:val="24"/>
        </w:rPr>
        <w:t>]</w:t>
      </w:r>
    </w:p>
    <w:p w14:paraId="7EB28DC3" w14:textId="2D249DE2" w:rsidR="00926E39" w:rsidRDefault="00926E39" w:rsidP="00926E39">
      <w:pPr>
        <w:keepNext/>
        <w:spacing w:line="360" w:lineRule="auto"/>
        <w:jc w:val="center"/>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45A6D4ED" wp14:editId="0DAFD254">
            <wp:extent cx="3539490" cy="1447800"/>
            <wp:effectExtent l="0" t="0" r="0" b="0"/>
            <wp:docPr id="1961742615" name="Picture 196174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39490" cy="1447800"/>
                    </a:xfrm>
                    <a:prstGeom prst="rect">
                      <a:avLst/>
                    </a:prstGeom>
                    <a:noFill/>
                    <a:ln>
                      <a:noFill/>
                    </a:ln>
                  </pic:spPr>
                </pic:pic>
              </a:graphicData>
            </a:graphic>
          </wp:inline>
        </w:drawing>
      </w:r>
    </w:p>
    <w:p w14:paraId="22F56C80" w14:textId="6B67BD98" w:rsidR="00926E39" w:rsidRDefault="00926E39" w:rsidP="00926E39">
      <w:pPr>
        <w:pStyle w:val="Caption"/>
        <w:jc w:val="center"/>
        <w:rPr>
          <w:rFonts w:ascii="Times New Roman" w:hAnsi="Times New Roman"/>
          <w:i w:val="0"/>
          <w:iCs w:val="0"/>
          <w:color w:val="000000" w:themeColor="text1"/>
          <w:sz w:val="24"/>
          <w:szCs w:val="24"/>
        </w:rPr>
      </w:pPr>
      <w:bookmarkStart w:id="153" w:name="_Ref171492829"/>
      <w:bookmarkStart w:id="154" w:name="_Toc171689163"/>
      <w:r>
        <w:rPr>
          <w:rFonts w:ascii="Times New Roman" w:hAnsi="Times New Roman"/>
          <w:i w:val="0"/>
          <w:iCs w:val="0"/>
          <w:color w:val="000000" w:themeColor="text1"/>
          <w:sz w:val="24"/>
          <w:szCs w:val="24"/>
        </w:rPr>
        <w:t xml:space="preserve">Figure </w:t>
      </w:r>
      <w:r w:rsidR="003D0C03" w:rsidRPr="00F92789">
        <w:rPr>
          <w:rFonts w:ascii="Times New Roman" w:hAnsi="Times New Roman" w:cs="Times New Roman"/>
          <w:i w:val="0"/>
          <w:iCs w:val="0"/>
        </w:rPr>
        <w:fldChar w:fldCharType="begin"/>
      </w:r>
      <w:r w:rsidR="003D0C03" w:rsidRPr="00F92789">
        <w:rPr>
          <w:rFonts w:ascii="Times New Roman" w:hAnsi="Times New Roman" w:cs="Times New Roman"/>
          <w:i w:val="0"/>
          <w:iCs w:val="0"/>
          <w:color w:val="000000" w:themeColor="text1"/>
          <w:sz w:val="24"/>
          <w:szCs w:val="24"/>
        </w:rPr>
        <w:instrText xml:space="preserve"> SEQ Figure \* ARABIC </w:instrText>
      </w:r>
      <w:r w:rsidR="003D0C03" w:rsidRPr="00F92789">
        <w:rPr>
          <w:rFonts w:ascii="Times New Roman" w:hAnsi="Times New Roman" w:cs="Times New Roman"/>
          <w:i w:val="0"/>
          <w:iCs w:val="0"/>
        </w:rPr>
        <w:fldChar w:fldCharType="separate"/>
      </w:r>
      <w:r w:rsidR="008C64AA">
        <w:rPr>
          <w:rFonts w:ascii="Times New Roman" w:hAnsi="Times New Roman" w:cs="Times New Roman"/>
          <w:i w:val="0"/>
          <w:iCs w:val="0"/>
          <w:noProof/>
          <w:color w:val="000000" w:themeColor="text1"/>
          <w:sz w:val="24"/>
          <w:szCs w:val="24"/>
        </w:rPr>
        <w:t>56</w:t>
      </w:r>
      <w:r w:rsidR="003D0C03" w:rsidRPr="00F92789">
        <w:rPr>
          <w:rFonts w:ascii="Times New Roman" w:hAnsi="Times New Roman" w:cs="Times New Roman"/>
          <w:i w:val="0"/>
          <w:iCs w:val="0"/>
        </w:rPr>
        <w:fldChar w:fldCharType="end"/>
      </w:r>
      <w:bookmarkEnd w:id="153"/>
      <w:r>
        <w:rPr>
          <w:rFonts w:ascii="Times New Roman" w:hAnsi="Times New Roman"/>
          <w:i w:val="0"/>
          <w:iCs w:val="0"/>
          <w:color w:val="000000" w:themeColor="text1"/>
          <w:sz w:val="24"/>
          <w:szCs w:val="24"/>
        </w:rPr>
        <w:t>. unit cell consisting of a ferrofluid film with an EM coil actuator. This configuration was used for characterizing the system model, where the transfer function between the z-axis fluid section height (shown as orange circle) due to an EM coil placed right below it, was obtained.</w:t>
      </w:r>
      <w:bookmarkEnd w:id="154"/>
    </w:p>
    <w:p w14:paraId="3C502B50" w14:textId="77777777" w:rsidR="00926E39" w:rsidRDefault="00926E39" w:rsidP="00926E39">
      <w:pPr>
        <w:spacing w:line="360" w:lineRule="auto"/>
        <w:ind w:firstLine="360"/>
        <w:rPr>
          <w:rFonts w:ascii="Times New Roman" w:hAnsi="Times New Roman"/>
          <w:color w:val="000000" w:themeColor="text1"/>
          <w:lang w:eastAsia="en-US"/>
        </w:rPr>
      </w:pPr>
    </w:p>
    <w:p w14:paraId="6A9A7A78" w14:textId="692A5F64" w:rsidR="00926E39" w:rsidRDefault="00926E39" w:rsidP="00926E39">
      <w:pPr>
        <w:spacing w:line="360" w:lineRule="auto"/>
        <w:ind w:firstLine="360"/>
        <w:jc w:val="center"/>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2C437006" wp14:editId="7D6D678C">
            <wp:extent cx="3939540" cy="1238250"/>
            <wp:effectExtent l="0" t="0" r="0" b="0"/>
            <wp:docPr id="1961742612" name="Picture 196174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39540" cy="1238250"/>
                    </a:xfrm>
                    <a:prstGeom prst="rect">
                      <a:avLst/>
                    </a:prstGeom>
                    <a:noFill/>
                    <a:ln>
                      <a:noFill/>
                    </a:ln>
                  </pic:spPr>
                </pic:pic>
              </a:graphicData>
            </a:graphic>
          </wp:inline>
        </w:drawing>
      </w:r>
    </w:p>
    <w:p w14:paraId="435948B3" w14:textId="77777777" w:rsidR="00926E39" w:rsidRDefault="00926E39" w:rsidP="00926E39">
      <w:pPr>
        <w:spacing w:line="360" w:lineRule="auto"/>
        <w:ind w:firstLine="360"/>
        <w:rPr>
          <w:rFonts w:ascii="Times New Roman" w:hAnsi="Times New Roman"/>
          <w:color w:val="000000" w:themeColor="text1"/>
          <w:sz w:val="24"/>
          <w:szCs w:val="24"/>
        </w:rPr>
      </w:pPr>
    </w:p>
    <w:p w14:paraId="5346E593" w14:textId="6B3AD5AF" w:rsidR="00926E39" w:rsidRDefault="00926E39" w:rsidP="00926E39">
      <w:pPr>
        <w:pStyle w:val="Caption"/>
        <w:jc w:val="center"/>
        <w:rPr>
          <w:rFonts w:ascii="Times New Roman" w:hAnsi="Times New Roman"/>
          <w:i w:val="0"/>
          <w:iCs w:val="0"/>
          <w:color w:val="000000" w:themeColor="text1"/>
          <w:sz w:val="24"/>
          <w:szCs w:val="24"/>
        </w:rPr>
      </w:pPr>
      <w:bookmarkStart w:id="155" w:name="_Toc171689164"/>
      <w:r w:rsidRPr="00F92789">
        <w:rPr>
          <w:rFonts w:ascii="Times New Roman" w:hAnsi="Times New Roman"/>
          <w:i w:val="0"/>
          <w:iCs w:val="0"/>
          <w:color w:val="000000" w:themeColor="text1"/>
          <w:sz w:val="24"/>
          <w:szCs w:val="24"/>
        </w:rPr>
        <w:t>Figure</w:t>
      </w:r>
      <w:r>
        <w:rPr>
          <w:rFonts w:ascii="Times New Roman" w:hAnsi="Times New Roman"/>
          <w:i w:val="0"/>
          <w:iCs w:val="0"/>
          <w:color w:val="000000" w:themeColor="text1"/>
          <w:sz w:val="24"/>
          <w:szCs w:val="24"/>
        </w:rPr>
        <w:t xml:space="preserve"> </w:t>
      </w:r>
      <w:r w:rsidR="003D0C03" w:rsidRPr="00F92789">
        <w:rPr>
          <w:rFonts w:ascii="Times New Roman" w:hAnsi="Times New Roman" w:cs="Times New Roman"/>
          <w:i w:val="0"/>
          <w:iCs w:val="0"/>
        </w:rPr>
        <w:fldChar w:fldCharType="begin"/>
      </w:r>
      <w:r w:rsidR="003D0C03" w:rsidRPr="00F92789">
        <w:rPr>
          <w:rFonts w:ascii="Times New Roman" w:hAnsi="Times New Roman" w:cs="Times New Roman"/>
          <w:i w:val="0"/>
          <w:iCs w:val="0"/>
          <w:color w:val="000000" w:themeColor="text1"/>
          <w:sz w:val="24"/>
          <w:szCs w:val="24"/>
        </w:rPr>
        <w:instrText xml:space="preserve"> SEQ Figure \* ARABIC </w:instrText>
      </w:r>
      <w:r w:rsidR="003D0C03" w:rsidRPr="00F92789">
        <w:rPr>
          <w:rFonts w:ascii="Times New Roman" w:hAnsi="Times New Roman" w:cs="Times New Roman"/>
          <w:i w:val="0"/>
          <w:iCs w:val="0"/>
        </w:rPr>
        <w:fldChar w:fldCharType="separate"/>
      </w:r>
      <w:r w:rsidR="008C64AA">
        <w:rPr>
          <w:rFonts w:ascii="Times New Roman" w:hAnsi="Times New Roman" w:cs="Times New Roman"/>
          <w:i w:val="0"/>
          <w:iCs w:val="0"/>
          <w:noProof/>
          <w:color w:val="000000" w:themeColor="text1"/>
          <w:sz w:val="24"/>
          <w:szCs w:val="24"/>
        </w:rPr>
        <w:t>57</w:t>
      </w:r>
      <w:r w:rsidR="003D0C03" w:rsidRPr="00F92789">
        <w:rPr>
          <w:rFonts w:ascii="Times New Roman" w:hAnsi="Times New Roman" w:cs="Times New Roman"/>
          <w:i w:val="0"/>
          <w:iCs w:val="0"/>
        </w:rPr>
        <w:fldChar w:fldCharType="end"/>
      </w:r>
      <w:r w:rsidRPr="00F92789">
        <w:rPr>
          <w:rFonts w:ascii="Times New Roman" w:hAnsi="Times New Roman"/>
          <w:i w:val="0"/>
          <w:iCs w:val="0"/>
          <w:color w:val="000000" w:themeColor="text1"/>
          <w:sz w:val="24"/>
          <w:szCs w:val="24"/>
        </w:rPr>
        <w:t>.</w:t>
      </w:r>
      <w:r>
        <w:rPr>
          <w:rFonts w:ascii="Times New Roman" w:hAnsi="Times New Roman"/>
          <w:color w:val="000000" w:themeColor="text1"/>
          <w:sz w:val="24"/>
          <w:szCs w:val="24"/>
        </w:rPr>
        <w:t xml:space="preserve"> </w:t>
      </w:r>
      <w:r>
        <w:rPr>
          <w:rFonts w:ascii="Times New Roman" w:hAnsi="Times New Roman"/>
          <w:i w:val="0"/>
          <w:iCs w:val="0"/>
          <w:color w:val="000000" w:themeColor="text1"/>
          <w:sz w:val="24"/>
          <w:szCs w:val="24"/>
        </w:rPr>
        <w:t>MIMO model configuration with arrays of EM coil actuators influencing the displacement at the fluid surface. The transfer function between the z-axis fluid section height (shown as orange circle) due to all the EM coils, was obtained.</w:t>
      </w:r>
      <w:bookmarkEnd w:id="155"/>
    </w:p>
    <w:p w14:paraId="61E21D7B" w14:textId="77777777" w:rsidR="00926E39" w:rsidRDefault="00926E39" w:rsidP="00926E39">
      <w:pPr>
        <w:spacing w:line="360" w:lineRule="auto"/>
        <w:ind w:firstLine="360"/>
        <w:rPr>
          <w:rFonts w:ascii="Times New Roman" w:hAnsi="Times New Roman"/>
          <w:color w:val="000000" w:themeColor="text1"/>
          <w:lang w:eastAsia="en-US"/>
        </w:rPr>
      </w:pPr>
    </w:p>
    <w:p w14:paraId="3A91D2CC" w14:textId="52F15D0A" w:rsidR="00926E39" w:rsidRDefault="00926E39" w:rsidP="00926E39">
      <w:pPr>
        <w:spacing w:line="360" w:lineRule="auto"/>
        <w:ind w:firstLine="360"/>
        <w:rPr>
          <w:rFonts w:ascii="Times New Roman" w:hAnsi="Times New Roman" w:cs="Times New Roman"/>
          <w:color w:val="000000" w:themeColor="text1"/>
          <w:sz w:val="24"/>
          <w:szCs w:val="24"/>
        </w:rPr>
      </w:pPr>
      <w:r>
        <w:rPr>
          <w:rFonts w:ascii="Times New Roman" w:hAnsi="Times New Roman"/>
          <w:color w:val="000000" w:themeColor="text1"/>
          <w:lang w:eastAsia="en-US"/>
        </w:rPr>
        <w:t xml:space="preserve">The Multiple Input Multiple Output (MIMO) State Space model also obtained from </w:t>
      </w:r>
      <w:r>
        <w:rPr>
          <w:rFonts w:ascii="Times New Roman" w:hAnsi="Times New Roman"/>
          <w:color w:val="000000" w:themeColor="text1"/>
          <w:kern w:val="0"/>
          <w:sz w:val="24"/>
          <w:szCs w:val="24"/>
          <w14:ligatures w14:val="none"/>
        </w:rPr>
        <w:t>literature [</w:t>
      </w:r>
      <w:hyperlink r:id="rId128" w:anchor="_Reference" w:history="1">
        <w:r w:rsidR="00B63F47">
          <w:rPr>
            <w:rStyle w:val="Hyperlink"/>
            <w:rFonts w:ascii="Times New Roman" w:hAnsi="Times New Roman"/>
            <w:color w:val="000000" w:themeColor="text1"/>
            <w:kern w:val="0"/>
            <w:sz w:val="24"/>
            <w:szCs w:val="24"/>
            <w14:ligatures w14:val="none"/>
          </w:rPr>
          <w:t>4</w:t>
        </w:r>
      </w:hyperlink>
      <w:r>
        <w:rPr>
          <w:rFonts w:ascii="Times New Roman" w:hAnsi="Times New Roman"/>
          <w:color w:val="000000" w:themeColor="text1"/>
          <w:kern w:val="0"/>
          <w:sz w:val="24"/>
          <w:szCs w:val="24"/>
          <w14:ligatures w14:val="none"/>
        </w:rPr>
        <w:t xml:space="preserve">] models the </w:t>
      </w:r>
      <w:r>
        <w:rPr>
          <w:rFonts w:ascii="Times New Roman" w:hAnsi="Times New Roman"/>
          <w:color w:val="000000" w:themeColor="text1"/>
          <w:lang w:eastAsia="en-US"/>
        </w:rPr>
        <w:t xml:space="preserve">fluid deformation </w:t>
      </w:r>
      <m:oMath>
        <m:r>
          <m:rPr>
            <m:sty m:val="bi"/>
          </m:rPr>
          <w:rPr>
            <w:rFonts w:ascii="Cambria Math" w:hAnsi="Cambria Math"/>
            <w:color w:val="000000" w:themeColor="text1"/>
            <w:lang w:eastAsia="en-US"/>
          </w:rPr>
          <m:t>ζ</m:t>
        </m:r>
      </m:oMath>
      <w:r>
        <w:rPr>
          <w:rFonts w:ascii="Times New Roman" w:hAnsi="Times New Roman"/>
          <w:b/>
          <w:bCs/>
          <w:color w:val="000000" w:themeColor="text1"/>
          <w:lang w:eastAsia="en-US"/>
        </w:rPr>
        <w:t xml:space="preserve"> </w:t>
      </w:r>
      <w:r>
        <w:rPr>
          <w:rFonts w:ascii="Times New Roman" w:hAnsi="Times New Roman"/>
          <w:color w:val="000000" w:themeColor="text1"/>
          <w:lang w:eastAsia="en-US"/>
        </w:rPr>
        <w:t xml:space="preserve"> due to magnetic field </w:t>
      </w:r>
      <m:oMath>
        <m:r>
          <m:rPr>
            <m:sty m:val="bi"/>
          </m:rPr>
          <w:rPr>
            <w:rFonts w:ascii="Cambria Math" w:hAnsi="Cambria Math"/>
            <w:color w:val="000000" w:themeColor="text1"/>
            <w:lang w:eastAsia="en-US"/>
          </w:rPr>
          <m:t>ψ</m:t>
        </m:r>
      </m:oMath>
      <w:r>
        <w:rPr>
          <w:rFonts w:ascii="Times New Roman" w:hAnsi="Times New Roman"/>
          <w:b/>
          <w:bCs/>
          <w:color w:val="000000" w:themeColor="text1"/>
          <w:lang w:eastAsia="en-US"/>
        </w:rPr>
        <w:t xml:space="preserve"> </w:t>
      </w:r>
      <w:r>
        <w:rPr>
          <w:rFonts w:ascii="Times New Roman" w:hAnsi="Times New Roman"/>
          <w:color w:val="000000" w:themeColor="text1"/>
          <w:lang w:eastAsia="en-US"/>
        </w:rPr>
        <w:t xml:space="preserve">due to any EM coil. The resulting model can be used to simulate the highly coupled response of the mirror surface to the magnetic field from multiple EM coils. </w:t>
      </w:r>
      <w:r>
        <w:rPr>
          <w:rFonts w:ascii="Times New Roman" w:hAnsi="Times New Roman" w:cs="Times New Roman"/>
          <w:color w:val="000000" w:themeColor="text1"/>
          <w:sz w:val="24"/>
          <w:szCs w:val="24"/>
        </w:rPr>
        <w:t>The MIMO dynamic model is presented in a state space form:</w:t>
      </w:r>
    </w:p>
    <w:p w14:paraId="0750B128" w14:textId="77777777" w:rsidR="00926E39" w:rsidRDefault="00926E39" w:rsidP="00926E39">
      <w:pPr>
        <w:ind w:firstLine="720"/>
        <w:rPr>
          <w:rFonts w:ascii="Times New Roman" w:hAnsi="Times New Roman"/>
          <w:color w:val="000000" w:themeColor="text1"/>
          <w:lang w:eastAsia="en-US"/>
        </w:rPr>
      </w:pPr>
    </w:p>
    <w:p w14:paraId="3DA9053A" w14:textId="77777777" w:rsidR="00926E39" w:rsidRDefault="00000000" w:rsidP="00926E39">
      <w:pPr>
        <w:ind w:firstLine="720"/>
        <w:rPr>
          <w:rFonts w:ascii="Times New Roman" w:hAnsi="Times New Roman"/>
          <w:iCs/>
          <w:color w:val="000000" w:themeColor="text1"/>
          <w:lang w:eastAsia="en-US"/>
        </w:rPr>
      </w:pPr>
      <m:oMathPara>
        <m:oMath>
          <m:acc>
            <m:accPr>
              <m:chr m:val="̇"/>
              <m:ctrlPr>
                <w:rPr>
                  <w:rFonts w:ascii="Cambria Math" w:hAnsi="Cambria Math"/>
                  <w:i/>
                  <w:iCs/>
                  <w:color w:val="000000" w:themeColor="text1"/>
                </w:rPr>
              </m:ctrlPr>
            </m:accPr>
            <m:e>
              <m:r>
                <w:rPr>
                  <w:rFonts w:ascii="Cambria Math" w:hAnsi="Cambria Math"/>
                  <w:color w:val="000000" w:themeColor="text1"/>
                  <w:lang w:eastAsia="en-US"/>
                </w:rPr>
                <m:t>x</m:t>
              </m:r>
            </m:e>
          </m:acc>
          <m:r>
            <w:rPr>
              <w:rFonts w:ascii="Cambria Math" w:hAnsi="Cambria Math"/>
              <w:color w:val="000000" w:themeColor="text1"/>
              <w:lang w:eastAsia="en-US"/>
            </w:rPr>
            <m:t>=Ax+Bu</m:t>
          </m:r>
        </m:oMath>
      </m:oMathPara>
    </w:p>
    <w:p w14:paraId="183A56AB" w14:textId="77777777" w:rsidR="00926E39" w:rsidRDefault="00926E39" w:rsidP="00926E39">
      <w:pPr>
        <w:spacing w:line="254" w:lineRule="auto"/>
        <w:rPr>
          <w:rFonts w:ascii="Times New Roman" w:hAnsi="Times New Roman"/>
          <w:color w:val="000000" w:themeColor="text1"/>
          <w:lang w:eastAsia="en-US"/>
        </w:rPr>
      </w:pPr>
      <m:oMathPara>
        <m:oMath>
          <m:r>
            <w:rPr>
              <w:rFonts w:ascii="Cambria Math" w:hAnsi="Cambria Math"/>
              <w:color w:val="000000" w:themeColor="text1"/>
              <w:lang w:eastAsia="en-US"/>
            </w:rPr>
            <m:t>y=ζ=Cx</m:t>
          </m:r>
        </m:oMath>
      </m:oMathPara>
    </w:p>
    <w:p w14:paraId="111B945F" w14:textId="48A7403C" w:rsidR="00926E39" w:rsidRDefault="00926E39" w:rsidP="00926E39">
      <w:p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where state vector </w:t>
      </w:r>
      <m:oMath>
        <m:r>
          <w:rPr>
            <w:rFonts w:ascii="Cambria Math" w:hAnsi="Cambria Math"/>
            <w:color w:val="000000" w:themeColor="text1"/>
            <w:sz w:val="24"/>
            <w:szCs w:val="24"/>
          </w:rPr>
          <m:t>x</m:t>
        </m:r>
      </m:oMath>
      <w:r>
        <w:rPr>
          <w:rFonts w:ascii="Times New Roman" w:hAnsi="Times New Roman"/>
          <w:color w:val="000000" w:themeColor="text1"/>
          <w:sz w:val="24"/>
          <w:szCs w:val="24"/>
        </w:rPr>
        <w:t xml:space="preserve">, system matrices </w:t>
      </w:r>
      <m:oMath>
        <m:r>
          <w:rPr>
            <w:rFonts w:ascii="Cambria Math" w:hAnsi="Cambria Math"/>
            <w:color w:val="000000" w:themeColor="text1"/>
            <w:sz w:val="24"/>
            <w:szCs w:val="24"/>
          </w:rPr>
          <m:t>A, B</m:t>
        </m:r>
      </m:oMath>
      <w:r>
        <w:rPr>
          <w:rFonts w:ascii="Times New Roman" w:hAnsi="Times New Roman"/>
          <w:color w:val="000000" w:themeColor="text1"/>
          <w:sz w:val="24"/>
          <w:szCs w:val="24"/>
        </w:rPr>
        <w:t xml:space="preserve"> and </w:t>
      </w:r>
      <m:oMath>
        <m:r>
          <w:rPr>
            <w:rFonts w:ascii="Cambria Math" w:hAnsi="Cambria Math"/>
            <w:color w:val="000000" w:themeColor="text1"/>
            <w:sz w:val="24"/>
            <w:szCs w:val="24"/>
          </w:rPr>
          <m:t>C</m:t>
        </m:r>
      </m:oMath>
      <w:r>
        <w:rPr>
          <w:rFonts w:ascii="Times New Roman" w:hAnsi="Times New Roman"/>
          <w:color w:val="000000" w:themeColor="text1"/>
          <w:sz w:val="24"/>
          <w:szCs w:val="24"/>
        </w:rPr>
        <w:t xml:space="preserve"> are system matrices well defined in Eq 59</w:t>
      </w:r>
      <w:r>
        <w:rPr>
          <w:rFonts w:ascii="Times New Roman" w:hAnsi="Times New Roman"/>
          <w:i/>
          <w:iCs/>
          <w:color w:val="000000" w:themeColor="text1"/>
          <w:sz w:val="24"/>
          <w:szCs w:val="24"/>
        </w:rPr>
        <w:t xml:space="preserve"> </w:t>
      </w:r>
      <w:r>
        <w:rPr>
          <w:rFonts w:ascii="Times New Roman" w:hAnsi="Times New Roman"/>
          <w:color w:val="000000" w:themeColor="text1"/>
          <w:sz w:val="24"/>
          <w:szCs w:val="24"/>
        </w:rPr>
        <w:t>in [</w:t>
      </w:r>
      <w:hyperlink r:id="rId129" w:anchor="_8___1" w:history="1">
        <w:r w:rsidR="00B63F47">
          <w:rPr>
            <w:rStyle w:val="Hyperlink"/>
            <w:rFonts w:ascii="Times New Roman" w:hAnsi="Times New Roman"/>
            <w:color w:val="000000" w:themeColor="text1"/>
            <w:sz w:val="24"/>
            <w:szCs w:val="24"/>
          </w:rPr>
          <w:t>4</w:t>
        </w:r>
      </w:hyperlink>
      <w:r>
        <w:rPr>
          <w:rFonts w:ascii="Times New Roman" w:hAnsi="Times New Roman"/>
          <w:color w:val="000000" w:themeColor="text1"/>
          <w:sz w:val="24"/>
          <w:szCs w:val="24"/>
        </w:rPr>
        <w:t xml:space="preserve">]. This model is defined as a spring mass damper system with damping due to fluid viscosity and spring action due to surface tension. The analytical expressions in the referred work use fluid parameters such as viscosity, surface tension, density, magnetic permeability etc. </w:t>
      </w:r>
    </w:p>
    <w:p w14:paraId="6A17C777" w14:textId="197B3A11" w:rsidR="00926E39" w:rsidRDefault="00926E39" w:rsidP="00926E39">
      <w:pPr>
        <w:ind w:firstLine="360"/>
        <w:jc w:val="center"/>
        <w:rPr>
          <w:rFonts w:ascii="Times New Roman" w:hAnsi="Times New Roman"/>
          <w:color w:val="000000" w:themeColor="text1"/>
          <w:lang w:eastAsia="en-US"/>
        </w:rPr>
      </w:pPr>
      <w:r>
        <w:rPr>
          <w:rFonts w:ascii="Times New Roman" w:hAnsi="Times New Roman"/>
          <w:noProof/>
          <w:color w:val="000000" w:themeColor="text1"/>
          <w:lang w:eastAsia="en-US"/>
        </w:rPr>
        <w:drawing>
          <wp:inline distT="0" distB="0" distL="0" distR="0" wp14:anchorId="322D6D8C" wp14:editId="30D293C2">
            <wp:extent cx="2948940" cy="1280160"/>
            <wp:effectExtent l="0" t="0" r="3810" b="0"/>
            <wp:docPr id="1961742607" name="Picture 1961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48940" cy="1280160"/>
                    </a:xfrm>
                    <a:prstGeom prst="rect">
                      <a:avLst/>
                    </a:prstGeom>
                    <a:noFill/>
                    <a:ln>
                      <a:noFill/>
                    </a:ln>
                  </pic:spPr>
                </pic:pic>
              </a:graphicData>
            </a:graphic>
          </wp:inline>
        </w:drawing>
      </w:r>
    </w:p>
    <w:p w14:paraId="2D4C20F5" w14:textId="77777777" w:rsidR="00926E39" w:rsidRDefault="00926E39" w:rsidP="00926E39">
      <w:pPr>
        <w:ind w:firstLine="360"/>
        <w:rPr>
          <w:rFonts w:ascii="Times New Roman" w:hAnsi="Times New Roman"/>
          <w:color w:val="000000" w:themeColor="text1"/>
          <w:lang w:eastAsia="en-US"/>
        </w:rPr>
      </w:pPr>
    </w:p>
    <w:p w14:paraId="5C993317" w14:textId="0DE4FAC5" w:rsidR="00926E39" w:rsidRDefault="00926E39" w:rsidP="00926E39">
      <w:pPr>
        <w:ind w:firstLine="360"/>
        <w:jc w:val="center"/>
        <w:rPr>
          <w:rFonts w:ascii="Times New Roman" w:hAnsi="Times New Roman"/>
          <w:color w:val="000000" w:themeColor="text1"/>
          <w:lang w:eastAsia="en-US"/>
        </w:rPr>
      </w:pPr>
      <w:r>
        <w:rPr>
          <w:rFonts w:ascii="Times New Roman" w:hAnsi="Times New Roman"/>
          <w:noProof/>
          <w:color w:val="000000" w:themeColor="text1"/>
          <w:lang w:eastAsia="en-US"/>
        </w:rPr>
        <w:drawing>
          <wp:inline distT="0" distB="0" distL="0" distR="0" wp14:anchorId="13D065C2" wp14:editId="2861253F">
            <wp:extent cx="2823210" cy="1504950"/>
            <wp:effectExtent l="0" t="0" r="0" b="0"/>
            <wp:docPr id="1961742604" name="Picture 196174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23210" cy="1504950"/>
                    </a:xfrm>
                    <a:prstGeom prst="rect">
                      <a:avLst/>
                    </a:prstGeom>
                    <a:noFill/>
                    <a:ln>
                      <a:noFill/>
                    </a:ln>
                  </pic:spPr>
                </pic:pic>
              </a:graphicData>
            </a:graphic>
          </wp:inline>
        </w:drawing>
      </w:r>
    </w:p>
    <w:p w14:paraId="7C49DC42" w14:textId="77777777" w:rsidR="00926E39" w:rsidRDefault="00926E39" w:rsidP="00926E39">
      <w:pPr>
        <w:rPr>
          <w:rFonts w:ascii="Times New Roman" w:hAnsi="Times New Roman"/>
          <w:color w:val="000000" w:themeColor="text1"/>
          <w:lang w:eastAsia="en-US"/>
        </w:rPr>
      </w:pPr>
    </w:p>
    <w:p w14:paraId="3893C730" w14:textId="77777777" w:rsidR="00926E39" w:rsidRDefault="00926E39" w:rsidP="00926E39">
      <w:pPr>
        <w:rPr>
          <w:rFonts w:ascii="Times New Roman" w:hAnsi="Times New Roman"/>
          <w:color w:val="000000" w:themeColor="text1"/>
          <w:lang w:eastAsia="en-US"/>
        </w:rPr>
      </w:pPr>
      <w:r>
        <w:rPr>
          <w:rFonts w:ascii="Times New Roman" w:hAnsi="Times New Roman"/>
          <w:color w:val="000000" w:themeColor="text1"/>
          <w:lang w:eastAsia="en-US"/>
        </w:rPr>
        <w:t xml:space="preserve">The model has the following assumptions: </w:t>
      </w:r>
    </w:p>
    <w:p w14:paraId="184D55FB" w14:textId="77777777" w:rsidR="00926E39" w:rsidRDefault="00926E39" w:rsidP="00926E39">
      <w:pPr>
        <w:pStyle w:val="ListParagraph"/>
        <w:numPr>
          <w:ilvl w:val="1"/>
          <w:numId w:val="98"/>
        </w:numPr>
        <w:spacing w:line="256" w:lineRule="auto"/>
        <w:rPr>
          <w:rFonts w:ascii="Times New Roman" w:hAnsi="Times New Roman"/>
          <w:color w:val="000000" w:themeColor="text1"/>
          <w:lang w:eastAsia="en-US"/>
        </w:rPr>
      </w:pPr>
      <w:r>
        <w:rPr>
          <w:rFonts w:ascii="Times New Roman" w:hAnsi="Times New Roman"/>
          <w:color w:val="000000" w:themeColor="text1"/>
          <w:lang w:eastAsia="en-US"/>
        </w:rPr>
        <w:t>EM coil actuators are treated as single point coils.</w:t>
      </w:r>
    </w:p>
    <w:p w14:paraId="69E833FB" w14:textId="77777777" w:rsidR="00926E39" w:rsidRDefault="00926E39" w:rsidP="00926E39">
      <w:pPr>
        <w:pStyle w:val="ListParagraph"/>
        <w:numPr>
          <w:ilvl w:val="1"/>
          <w:numId w:val="98"/>
        </w:numPr>
        <w:spacing w:line="256" w:lineRule="auto"/>
        <w:rPr>
          <w:rFonts w:ascii="Times New Roman" w:hAnsi="Times New Roman"/>
          <w:color w:val="000000" w:themeColor="text1"/>
          <w:lang w:eastAsia="en-US"/>
        </w:rPr>
      </w:pPr>
      <w:r>
        <w:rPr>
          <w:rFonts w:ascii="Times New Roman" w:hAnsi="Times New Roman"/>
          <w:color w:val="000000" w:themeColor="text1"/>
          <w:lang w:eastAsia="en-US"/>
        </w:rPr>
        <w:t>The boundary effects of liquid container are not considered.</w:t>
      </w:r>
    </w:p>
    <w:p w14:paraId="0C1F0E10" w14:textId="77777777" w:rsidR="00926E39" w:rsidRDefault="00926E39" w:rsidP="00926E39">
      <w:pPr>
        <w:pStyle w:val="ListParagraph"/>
        <w:numPr>
          <w:ilvl w:val="1"/>
          <w:numId w:val="98"/>
        </w:numPr>
        <w:spacing w:line="256" w:lineRule="auto"/>
        <w:rPr>
          <w:rFonts w:ascii="Times New Roman" w:hAnsi="Times New Roman"/>
          <w:color w:val="000000" w:themeColor="text1"/>
          <w:lang w:eastAsia="en-US"/>
        </w:rPr>
      </w:pPr>
      <w:r>
        <w:rPr>
          <w:rFonts w:ascii="Times New Roman" w:hAnsi="Times New Roman"/>
          <w:color w:val="000000" w:themeColor="text1"/>
          <w:lang w:eastAsia="en-US"/>
        </w:rPr>
        <w:t>EM coil dynamics are ignored as they are considered fast compared to liquid wavefront dynamics.</w:t>
      </w:r>
    </w:p>
    <w:p w14:paraId="1E6B222E" w14:textId="77777777" w:rsidR="00926E39" w:rsidRDefault="00926E39" w:rsidP="00926E39">
      <w:pPr>
        <w:pStyle w:val="ListParagraph"/>
        <w:numPr>
          <w:ilvl w:val="1"/>
          <w:numId w:val="98"/>
        </w:numPr>
        <w:spacing w:line="256" w:lineRule="auto"/>
        <w:rPr>
          <w:rFonts w:ascii="Times New Roman" w:hAnsi="Times New Roman"/>
          <w:color w:val="000000" w:themeColor="text1"/>
          <w:lang w:eastAsia="en-US"/>
        </w:rPr>
      </w:pPr>
      <w:r>
        <w:rPr>
          <w:rFonts w:ascii="Times New Roman" w:hAnsi="Times New Roman"/>
          <w:color w:val="000000" w:themeColor="text1"/>
          <w:lang w:eastAsia="en-US"/>
        </w:rPr>
        <w:t>State Space model assumes the EM coils are far from the liquid container boundary.</w:t>
      </w:r>
    </w:p>
    <w:p w14:paraId="0F0AF231" w14:textId="77777777" w:rsidR="00926E39" w:rsidRDefault="00926E39" w:rsidP="00926E39">
      <w:pPr>
        <w:rPr>
          <w:rFonts w:ascii="Times New Roman" w:hAnsi="Times New Roman"/>
          <w:color w:val="000000" w:themeColor="text1"/>
          <w:lang w:eastAsia="en-US"/>
        </w:rPr>
      </w:pPr>
    </w:p>
    <w:p w14:paraId="31F9ED1C" w14:textId="77777777" w:rsidR="00926E39" w:rsidRDefault="00926E39" w:rsidP="00926E39">
      <w:pPr>
        <w:pStyle w:val="Heading2"/>
        <w:numPr>
          <w:ilvl w:val="1"/>
          <w:numId w:val="96"/>
        </w:numPr>
        <w:tabs>
          <w:tab w:val="num" w:pos="1440"/>
        </w:tabs>
        <w:ind w:left="1440" w:hanging="360"/>
        <w:rPr>
          <w:rFonts w:cs="Times New Roman"/>
          <w:color w:val="000000" w:themeColor="text1"/>
        </w:rPr>
      </w:pPr>
      <w:bookmarkStart w:id="156" w:name="_Toc171689090"/>
      <w:r>
        <w:rPr>
          <w:rFonts w:cs="Times New Roman"/>
          <w:color w:val="000000" w:themeColor="text1"/>
        </w:rPr>
        <w:t>Example Cases</w:t>
      </w:r>
      <w:bookmarkEnd w:id="156"/>
    </w:p>
    <w:p w14:paraId="5C0A248F" w14:textId="77777777" w:rsidR="00926E39" w:rsidRDefault="00926E39" w:rsidP="00926E39">
      <w:pPr>
        <w:spacing w:line="360" w:lineRule="auto"/>
        <w:ind w:firstLine="360"/>
        <w:rPr>
          <w:rFonts w:ascii="Times New Roman" w:hAnsi="Times New Roman"/>
          <w:color w:val="000000" w:themeColor="text1"/>
          <w:sz w:val="24"/>
          <w:szCs w:val="24"/>
        </w:rPr>
      </w:pPr>
    </w:p>
    <w:p w14:paraId="0C29768B" w14:textId="006048B7" w:rsidR="00926E39" w:rsidRDefault="00926E39" w:rsidP="00926E39">
      <w:pPr>
        <w:spacing w:line="360" w:lineRule="auto"/>
        <w:ind w:firstLine="360"/>
        <w:rPr>
          <w:rFonts w:ascii="Times New Roman" w:hAnsi="Times New Roman"/>
          <w:color w:val="000000" w:themeColor="text1"/>
          <w:sz w:val="24"/>
          <w:szCs w:val="24"/>
        </w:rPr>
      </w:pPr>
      <w:r>
        <w:rPr>
          <w:noProof/>
        </w:rPr>
        <mc:AlternateContent>
          <mc:Choice Requires="wpg">
            <w:drawing>
              <wp:anchor distT="0" distB="0" distL="114300" distR="114300" simplePos="0" relativeHeight="251716608" behindDoc="0" locked="0" layoutInCell="1" allowOverlap="1" wp14:anchorId="4F1DCF4E" wp14:editId="6C6E3FA4">
                <wp:simplePos x="0" y="0"/>
                <wp:positionH relativeFrom="column">
                  <wp:posOffset>1685925</wp:posOffset>
                </wp:positionH>
                <wp:positionV relativeFrom="paragraph">
                  <wp:posOffset>1335405</wp:posOffset>
                </wp:positionV>
                <wp:extent cx="2536190" cy="2106930"/>
                <wp:effectExtent l="0" t="0" r="0" b="0"/>
                <wp:wrapNone/>
                <wp:docPr id="1961742616" name="Group 1961742616">
                  <a:extLst xmlns:a="http://schemas.openxmlformats.org/drawingml/2006/main">
                    <a:ext uri="{FF2B5EF4-FFF2-40B4-BE49-F238E27FC236}">
                      <a16:creationId xmlns:a16="http://schemas.microsoft.com/office/drawing/2014/main" id="{2385CABF-75C4-B02C-3E98-F0658E24C07D}"/>
                    </a:ext>
                  </a:extLst>
                </wp:docPr>
                <wp:cNvGraphicFramePr/>
                <a:graphic xmlns:a="http://schemas.openxmlformats.org/drawingml/2006/main">
                  <a:graphicData uri="http://schemas.microsoft.com/office/word/2010/wordprocessingGroup">
                    <wpg:wgp>
                      <wpg:cNvGrpSpPr/>
                      <wpg:grpSpPr>
                        <a:xfrm>
                          <a:off x="0" y="0"/>
                          <a:ext cx="2536190" cy="2106930"/>
                          <a:chOff x="0" y="0"/>
                          <a:chExt cx="3845498" cy="3494621"/>
                        </a:xfrm>
                      </wpg:grpSpPr>
                      <wps:wsp>
                        <wps:cNvPr id="1961742617" name="TextBox 12">
                          <a:extLst>
                            <a:ext uri="{FF2B5EF4-FFF2-40B4-BE49-F238E27FC236}">
                              <a16:creationId xmlns:a16="http://schemas.microsoft.com/office/drawing/2014/main" id="{640E208D-B78F-E6C0-EF46-E0945C455405}"/>
                            </a:ext>
                          </a:extLst>
                        </wps:cNvPr>
                        <wps:cNvSpPr txBox="1"/>
                        <wps:spPr>
                          <a:xfrm>
                            <a:off x="1733722" y="3076791"/>
                            <a:ext cx="638175" cy="417830"/>
                          </a:xfrm>
                          <a:prstGeom prst="rect">
                            <a:avLst/>
                          </a:prstGeom>
                          <a:noFill/>
                        </wps:spPr>
                        <wps:txbx>
                          <w:txbxContent>
                            <w:p w14:paraId="30C4DA8A" w14:textId="77777777" w:rsidR="00926E39" w:rsidRDefault="00926E39" w:rsidP="00926E39">
                              <w:pPr>
                                <w:rPr>
                                  <w:rFonts w:ascii="Cambria Math" w:hAnsi="Cambria Math"/>
                                  <w:i/>
                                  <w:iCs/>
                                  <w:color w:val="000000" w:themeColor="text1"/>
                                  <w:kern w:val="24"/>
                                  <w:sz w:val="28"/>
                                  <w:szCs w:val="28"/>
                                </w:rPr>
                              </w:pPr>
                              <m:oMathPara>
                                <m:oMathParaPr>
                                  <m:jc m:val="centerGroup"/>
                                </m:oMathParaPr>
                                <m:oMath>
                                  <m:r>
                                    <w:rPr>
                                      <w:rFonts w:ascii="Cambria Math" w:hAnsi="Cambria Math"/>
                                      <w:color w:val="000000" w:themeColor="text1"/>
                                      <w:kern w:val="24"/>
                                      <w:sz w:val="28"/>
                                      <w:szCs w:val="28"/>
                                    </w:rPr>
                                    <m:t>mm</m:t>
                                  </m:r>
                                </m:oMath>
                              </m:oMathPara>
                            </w:p>
                          </w:txbxContent>
                        </wps:txbx>
                        <wps:bodyPr wrap="square" rtlCol="0">
                          <a:noAutofit/>
                        </wps:bodyPr>
                      </wps:wsp>
                      <pic:pic xmlns:pic="http://schemas.openxmlformats.org/drawingml/2006/picture">
                        <pic:nvPicPr>
                          <pic:cNvPr id="1961742618" name="Picture 1961742618">
                            <a:extLst>
                              <a:ext uri="{FF2B5EF4-FFF2-40B4-BE49-F238E27FC236}">
                                <a16:creationId xmlns:a16="http://schemas.microsoft.com/office/drawing/2014/main" id="{60CA3ABE-44EE-AB0F-CD16-D4BFD962850C}"/>
                              </a:ext>
                            </a:extLst>
                          </pic:cNvPr>
                          <pic:cNvPicPr>
                            <a:picLocks noChangeAspect="1"/>
                          </pic:cNvPicPr>
                        </pic:nvPicPr>
                        <pic:blipFill>
                          <a:blip r:embed="rId132"/>
                          <a:stretch>
                            <a:fillRect/>
                          </a:stretch>
                        </pic:blipFill>
                        <pic:spPr>
                          <a:xfrm>
                            <a:off x="14234" y="0"/>
                            <a:ext cx="3831264" cy="3230435"/>
                          </a:xfrm>
                          <a:prstGeom prst="rect">
                            <a:avLst/>
                          </a:prstGeom>
                        </pic:spPr>
                      </pic:pic>
                      <wps:wsp>
                        <wps:cNvPr id="1961742619" name="TextBox 14">
                          <a:extLst>
                            <a:ext uri="{FF2B5EF4-FFF2-40B4-BE49-F238E27FC236}">
                              <a16:creationId xmlns:a16="http://schemas.microsoft.com/office/drawing/2014/main" id="{14D15002-AA89-93F0-DE26-87DCE0A3F5E8}"/>
                            </a:ext>
                          </a:extLst>
                        </wps:cNvPr>
                        <wps:cNvSpPr txBox="1"/>
                        <wps:spPr>
                          <a:xfrm rot="16200000">
                            <a:off x="-110173" y="1456161"/>
                            <a:ext cx="638175" cy="417830"/>
                          </a:xfrm>
                          <a:prstGeom prst="rect">
                            <a:avLst/>
                          </a:prstGeom>
                          <a:noFill/>
                        </wps:spPr>
                        <wps:txbx>
                          <w:txbxContent>
                            <w:p w14:paraId="3264BFBD" w14:textId="77777777" w:rsidR="00926E39" w:rsidRDefault="00926E39" w:rsidP="00926E39">
                              <w:pPr>
                                <w:rPr>
                                  <w:rFonts w:ascii="Cambria Math" w:hAnsi="Cambria Math"/>
                                  <w:i/>
                                  <w:iCs/>
                                  <w:color w:val="000000" w:themeColor="text1"/>
                                  <w:kern w:val="24"/>
                                  <w:sz w:val="28"/>
                                  <w:szCs w:val="28"/>
                                </w:rPr>
                              </w:pPr>
                              <m:oMathPara>
                                <m:oMathParaPr>
                                  <m:jc m:val="centerGroup"/>
                                </m:oMathParaPr>
                                <m:oMath>
                                  <m:r>
                                    <w:rPr>
                                      <w:rFonts w:ascii="Cambria Math" w:hAnsi="Cambria Math"/>
                                      <w:color w:val="000000" w:themeColor="text1"/>
                                      <w:kern w:val="24"/>
                                      <w:sz w:val="28"/>
                                      <w:szCs w:val="28"/>
                                    </w:rPr>
                                    <m:t>mm</m:t>
                                  </m:r>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F1DCF4E" id="Group 1961742616" o:spid="_x0000_s1093" style="position:absolute;left:0;text-align:left;margin-left:132.75pt;margin-top:105.15pt;width:199.7pt;height:165.9pt;z-index:251716608;mso-position-horizontal-relative:text;mso-position-vertical-relative:text;mso-width-relative:margin;mso-height-relative:margin" coordsize="38454,34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">
                <v:shape id="TextBox 12" o:spid="_x0000_s1094" type="#_x0000_t202" style="position:absolute;left:17337;top:30767;width:6381;height:4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" filled="f" stroked="f">
                  <v:textbox>
                    <w:txbxContent>
                      <w:p w14:paraId="30C4DA8A" w14:textId="77777777" w:rsidR="00926E39" w:rsidRDefault="00926E39" w:rsidP="00926E39">
                        <w:pPr>
                          <w:rPr>
                            <w:rFonts w:ascii="Cambria Math" w:hAnsi="Cambria Math"/>
                            <w:i/>
                            <w:iCs/>
                            <w:color w:val="000000" w:themeColor="text1"/>
                            <w:kern w:val="24"/>
                            <w:sz w:val="28"/>
                            <w:szCs w:val="28"/>
                          </w:rPr>
                        </w:pPr>
                        <m:oMathPara>
                          <m:oMathParaPr>
                            <m:jc m:val="centerGroup"/>
                          </m:oMathParaPr>
                          <m:oMath>
                            <m:r>
                              <w:rPr>
                                <w:rFonts w:ascii="Cambria Math" w:hAnsi="Cambria Math"/>
                                <w:color w:val="000000" w:themeColor="text1"/>
                                <w:kern w:val="24"/>
                                <w:sz w:val="28"/>
                                <w:szCs w:val="28"/>
                              </w:rPr>
                              <m:t>mm</m:t>
                            </m:r>
                          </m:oMath>
                        </m:oMathPara>
                      </w:p>
                    </w:txbxContent>
                  </v:textbox>
                </v:shape>
                <v:shape id="Picture 1961742618" o:spid="_x0000_s1095" type="#_x0000_t75" style="position:absolute;left:142;width:38312;height:3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">
                  <v:imagedata r:id="rId133" o:title=""/>
                </v:shape>
                <v:shape id="TextBox 14" o:spid="_x0000_s1096" type="#_x0000_t202" style="position:absolute;left:-1102;top:14561;width:6382;height:41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" filled="f" stroked="f">
                  <v:textbox>
                    <w:txbxContent>
                      <w:p w14:paraId="3264BFBD" w14:textId="77777777" w:rsidR="00926E39" w:rsidRDefault="00926E39" w:rsidP="00926E39">
                        <w:pPr>
                          <w:rPr>
                            <w:rFonts w:ascii="Cambria Math" w:hAnsi="Cambria Math"/>
                            <w:i/>
                            <w:iCs/>
                            <w:color w:val="000000" w:themeColor="text1"/>
                            <w:kern w:val="24"/>
                            <w:sz w:val="28"/>
                            <w:szCs w:val="28"/>
                          </w:rPr>
                        </w:pPr>
                        <m:oMathPara>
                          <m:oMathParaPr>
                            <m:jc m:val="centerGroup"/>
                          </m:oMathParaPr>
                          <m:oMath>
                            <m:r>
                              <w:rPr>
                                <w:rFonts w:ascii="Cambria Math" w:hAnsi="Cambria Math"/>
                                <w:color w:val="000000" w:themeColor="text1"/>
                                <w:kern w:val="24"/>
                                <w:sz w:val="28"/>
                                <w:szCs w:val="28"/>
                              </w:rPr>
                              <m:t>mm</m:t>
                            </m:r>
                          </m:oMath>
                        </m:oMathPara>
                      </w:p>
                    </w:txbxContent>
                  </v:textbox>
                </v:shape>
              </v:group>
            </w:pict>
          </mc:Fallback>
        </mc:AlternateContent>
      </w:r>
      <w:r>
        <w:rPr>
          <w:rFonts w:ascii="Times New Roman" w:hAnsi="Times New Roman"/>
          <w:color w:val="000000" w:themeColor="text1"/>
          <w:sz w:val="24"/>
          <w:szCs w:val="24"/>
        </w:rPr>
        <w:t xml:space="preserve">The current LM MIMO problem is modeled as a layer of Ferrofluid actuated by 7 EM coils. The EM coils are arranged in a hexagonal layout with coil-1 located at point (0,0). The magnetic field generated by the EM coils affects displacement at locations other than directly above the coil locations. The deformation locations are the blue dots in </w:t>
      </w:r>
      <w:r w:rsidR="00B63F47">
        <w:rPr>
          <w:rFonts w:ascii="Times New Roman" w:hAnsi="Times New Roman"/>
          <w:color w:val="000000" w:themeColor="text1"/>
          <w:sz w:val="24"/>
          <w:szCs w:val="24"/>
        </w:rPr>
        <w:fldChar w:fldCharType="begin"/>
      </w:r>
      <w:r w:rsidR="00B63F47">
        <w:rPr>
          <w:rFonts w:ascii="Times New Roman" w:hAnsi="Times New Roman"/>
          <w:color w:val="000000" w:themeColor="text1"/>
          <w:sz w:val="24"/>
          <w:szCs w:val="24"/>
        </w:rPr>
        <w:instrText xml:space="preserve"> REF _Ref171493010 \h </w:instrText>
      </w:r>
      <w:r w:rsidR="00B63F47">
        <w:rPr>
          <w:rFonts w:ascii="Times New Roman" w:hAnsi="Times New Roman"/>
          <w:color w:val="000000" w:themeColor="text1"/>
          <w:sz w:val="24"/>
          <w:szCs w:val="24"/>
        </w:rPr>
      </w:r>
      <w:r w:rsidR="00B63F47">
        <w:rPr>
          <w:rFonts w:ascii="Times New Roman" w:hAnsi="Times New Roman"/>
          <w:color w:val="000000" w:themeColor="text1"/>
          <w:sz w:val="24"/>
          <w:szCs w:val="24"/>
        </w:rPr>
        <w:fldChar w:fldCharType="separate"/>
      </w:r>
      <w:r w:rsidR="008C64AA">
        <w:rPr>
          <w:rFonts w:ascii="Times New Roman" w:hAnsi="Times New Roman"/>
          <w:color w:val="000000" w:themeColor="text1"/>
          <w:kern w:val="0"/>
          <w:sz w:val="24"/>
          <w:szCs w:val="24"/>
          <w14:ligatures w14:val="none"/>
        </w:rPr>
        <w:t xml:space="preserve">Figure </w:t>
      </w:r>
      <w:r w:rsidR="008C64AA">
        <w:rPr>
          <w:rFonts w:ascii="Times New Roman" w:hAnsi="Times New Roman" w:cs="Times New Roman"/>
          <w:noProof/>
          <w:color w:val="000000" w:themeColor="text1"/>
          <w:kern w:val="0"/>
          <w:sz w:val="24"/>
          <w:szCs w:val="24"/>
          <w14:ligatures w14:val="none"/>
        </w:rPr>
        <w:t>58</w:t>
      </w:r>
      <w:r w:rsidR="00B63F47">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and the coils are the numbered circles.</w:t>
      </w:r>
    </w:p>
    <w:p w14:paraId="2DB557E3" w14:textId="77777777" w:rsidR="00926E39" w:rsidRDefault="00926E39" w:rsidP="00926E39">
      <w:pPr>
        <w:spacing w:line="360" w:lineRule="auto"/>
        <w:ind w:firstLine="360"/>
        <w:rPr>
          <w:rFonts w:ascii="Times New Roman" w:hAnsi="Times New Roman"/>
          <w:color w:val="000000" w:themeColor="text1"/>
          <w:sz w:val="24"/>
          <w:szCs w:val="24"/>
        </w:rPr>
      </w:pPr>
    </w:p>
    <w:p w14:paraId="20F96B72" w14:textId="77777777" w:rsidR="00926E39" w:rsidRDefault="00926E39" w:rsidP="00926E39">
      <w:pPr>
        <w:spacing w:line="360" w:lineRule="auto"/>
        <w:ind w:firstLine="360"/>
        <w:rPr>
          <w:rFonts w:ascii="Times New Roman" w:hAnsi="Times New Roman"/>
          <w:color w:val="000000" w:themeColor="text1"/>
          <w:sz w:val="24"/>
          <w:szCs w:val="24"/>
        </w:rPr>
      </w:pPr>
    </w:p>
    <w:p w14:paraId="1B9BAEF0" w14:textId="77777777" w:rsidR="00926E39" w:rsidRDefault="00926E39" w:rsidP="00926E39">
      <w:pPr>
        <w:spacing w:line="360" w:lineRule="auto"/>
        <w:ind w:firstLine="360"/>
        <w:rPr>
          <w:rFonts w:ascii="Times New Roman" w:hAnsi="Times New Roman"/>
          <w:color w:val="000000" w:themeColor="text1"/>
          <w:sz w:val="24"/>
          <w:szCs w:val="24"/>
        </w:rPr>
      </w:pPr>
    </w:p>
    <w:p w14:paraId="3E92DB58" w14:textId="77777777" w:rsidR="00926E39" w:rsidRDefault="00926E39" w:rsidP="00926E39">
      <w:pPr>
        <w:spacing w:line="360" w:lineRule="auto"/>
        <w:ind w:firstLine="360"/>
        <w:rPr>
          <w:rFonts w:ascii="Times New Roman" w:hAnsi="Times New Roman"/>
          <w:color w:val="000000" w:themeColor="text1"/>
          <w:sz w:val="24"/>
          <w:szCs w:val="24"/>
        </w:rPr>
      </w:pPr>
    </w:p>
    <w:p w14:paraId="22F5949D" w14:textId="77777777" w:rsidR="00926E39" w:rsidRDefault="00926E39" w:rsidP="00926E39">
      <w:pPr>
        <w:spacing w:line="360" w:lineRule="auto"/>
        <w:ind w:firstLine="360"/>
        <w:rPr>
          <w:rFonts w:ascii="Times New Roman" w:hAnsi="Times New Roman"/>
          <w:color w:val="000000" w:themeColor="text1"/>
          <w:sz w:val="24"/>
          <w:szCs w:val="24"/>
        </w:rPr>
      </w:pPr>
    </w:p>
    <w:p w14:paraId="4253161D" w14:textId="77777777" w:rsidR="00926E39" w:rsidRDefault="00926E39" w:rsidP="00926E39">
      <w:pPr>
        <w:spacing w:line="360" w:lineRule="auto"/>
        <w:ind w:firstLine="360"/>
        <w:rPr>
          <w:rFonts w:ascii="Times New Roman" w:hAnsi="Times New Roman"/>
          <w:color w:val="000000" w:themeColor="text1"/>
          <w:sz w:val="24"/>
          <w:szCs w:val="24"/>
        </w:rPr>
      </w:pPr>
    </w:p>
    <w:p w14:paraId="08843087" w14:textId="46EF7756" w:rsidR="00926E39" w:rsidRDefault="00926E39" w:rsidP="00926E39">
      <w:pPr>
        <w:spacing w:line="360" w:lineRule="auto"/>
        <w:ind w:firstLine="360"/>
        <w:jc w:val="center"/>
        <w:rPr>
          <w:rFonts w:ascii="Times New Roman" w:hAnsi="Times New Roman"/>
          <w:color w:val="000000" w:themeColor="text1"/>
          <w:kern w:val="0"/>
          <w:sz w:val="24"/>
          <w:szCs w:val="24"/>
          <w14:ligatures w14:val="none"/>
        </w:rPr>
      </w:pPr>
      <w:bookmarkStart w:id="157" w:name="_Ref171493010"/>
      <w:bookmarkStart w:id="158" w:name="_Toc171689165"/>
      <w:r>
        <w:rPr>
          <w:rFonts w:ascii="Times New Roman" w:hAnsi="Times New Roman"/>
          <w:color w:val="000000" w:themeColor="text1"/>
          <w:kern w:val="0"/>
          <w:sz w:val="24"/>
          <w:szCs w:val="24"/>
          <w14:ligatures w14:val="none"/>
        </w:rPr>
        <w:t xml:space="preserve">Figure </w:t>
      </w:r>
      <w:r w:rsidR="003D0C03">
        <w:rPr>
          <w:rFonts w:ascii="Times New Roman" w:hAnsi="Times New Roman" w:cs="Times New Roman"/>
          <w:kern w:val="0"/>
          <w14:ligatures w14:val="none"/>
        </w:rPr>
        <w:fldChar w:fldCharType="begin"/>
      </w:r>
      <w:r w:rsidR="003D0C03">
        <w:rPr>
          <w:rFonts w:ascii="Times New Roman" w:hAnsi="Times New Roman" w:cs="Times New Roman"/>
          <w:color w:val="000000" w:themeColor="text1"/>
          <w:kern w:val="0"/>
          <w:sz w:val="24"/>
          <w:szCs w:val="24"/>
          <w14:ligatures w14:val="none"/>
        </w:rPr>
        <w:instrText xml:space="preserve"> SEQ Figure \* ARABIC </w:instrText>
      </w:r>
      <w:r w:rsidR="003D0C03">
        <w:rPr>
          <w:rFonts w:ascii="Times New Roman" w:hAnsi="Times New Roman" w:cs="Times New Roman"/>
          <w:kern w:val="0"/>
          <w14:ligatures w14:val="none"/>
        </w:rPr>
        <w:fldChar w:fldCharType="separate"/>
      </w:r>
      <w:r w:rsidR="008C64AA">
        <w:rPr>
          <w:rFonts w:ascii="Times New Roman" w:hAnsi="Times New Roman" w:cs="Times New Roman"/>
          <w:noProof/>
          <w:color w:val="000000" w:themeColor="text1"/>
          <w:kern w:val="0"/>
          <w:sz w:val="24"/>
          <w:szCs w:val="24"/>
          <w14:ligatures w14:val="none"/>
        </w:rPr>
        <w:t>58</w:t>
      </w:r>
      <w:r w:rsidR="003D0C03">
        <w:rPr>
          <w:rFonts w:ascii="Times New Roman" w:hAnsi="Times New Roman" w:cs="Times New Roman"/>
          <w:kern w:val="0"/>
          <w14:ligatures w14:val="none"/>
        </w:rPr>
        <w:fldChar w:fldCharType="end"/>
      </w:r>
      <w:bookmarkEnd w:id="157"/>
      <w:r>
        <w:rPr>
          <w:rFonts w:ascii="Times New Roman" w:hAnsi="Times New Roman"/>
          <w:color w:val="000000" w:themeColor="text1"/>
          <w:kern w:val="0"/>
          <w:sz w:val="24"/>
          <w:szCs w:val="24"/>
          <w14:ligatures w14:val="none"/>
        </w:rPr>
        <w:t>. 7-unit cell configuration of 7-EM coils arranged in a hexagonal geometry</w:t>
      </w:r>
      <w:bookmarkEnd w:id="158"/>
    </w:p>
    <w:p w14:paraId="5246644A" w14:textId="77777777" w:rsidR="00926E39" w:rsidRDefault="00926E39" w:rsidP="00926E39">
      <w:pPr>
        <w:spacing w:line="360" w:lineRule="auto"/>
        <w:ind w:firstLine="360"/>
        <w:rPr>
          <w:rFonts w:ascii="Times New Roman" w:hAnsi="Times New Roman"/>
          <w:color w:val="000000" w:themeColor="text1"/>
          <w:sz w:val="24"/>
          <w:szCs w:val="24"/>
        </w:rPr>
      </w:pPr>
      <w:r>
        <w:rPr>
          <w:rFonts w:ascii="Times New Roman" w:hAnsi="Times New Roman"/>
          <w:color w:val="000000" w:themeColor="text1"/>
          <w:sz w:val="24"/>
          <w:szCs w:val="24"/>
        </w:rPr>
        <w:t xml:space="preserve">The system state space model was used and compared in 3 different configurations: </w:t>
      </w:r>
    </w:p>
    <w:p w14:paraId="71823C07" w14:textId="77777777" w:rsidR="00926E39" w:rsidRDefault="00926E39" w:rsidP="00926E39">
      <w:pPr>
        <w:pStyle w:val="ListParagraph"/>
        <w:numPr>
          <w:ilvl w:val="0"/>
          <w:numId w:val="9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Open Loop System and closed Loop System with a controller </w:t>
      </w:r>
      <m:oMath>
        <m:r>
          <m:rPr>
            <m:sty m:val="p"/>
          </m:rPr>
          <w:rPr>
            <w:rFonts w:ascii="Cambria Math" w:hAnsi="Cambria Math"/>
            <w:color w:val="000000" w:themeColor="text1"/>
            <w:sz w:val="24"/>
            <w:szCs w:val="24"/>
          </w:rPr>
          <m:t>K(s)</m:t>
        </m:r>
      </m:oMath>
      <w:r>
        <w:rPr>
          <w:rFonts w:ascii="Times New Roman" w:hAnsi="Times New Roman"/>
          <w:color w:val="000000" w:themeColor="text1"/>
          <w:sz w:val="24"/>
          <w:szCs w:val="24"/>
        </w:rPr>
        <w:t xml:space="preserve"> for a single coil and the deformation directly above the coil: The controller, </w:t>
      </w:r>
      <m:oMath>
        <m:r>
          <m:rPr>
            <m:sty m:val="p"/>
          </m:rPr>
          <w:rPr>
            <w:rFonts w:ascii="Cambria Math" w:hAnsi="Cambria Math"/>
            <w:color w:val="000000" w:themeColor="text1"/>
            <w:sz w:val="24"/>
            <w:szCs w:val="24"/>
          </w:rPr>
          <m:t>K</m:t>
        </m:r>
        <m:d>
          <m:dPr>
            <m:ctrlPr>
              <w:rPr>
                <w:rFonts w:ascii="Cambria Math" w:hAnsi="Cambria Math"/>
                <w:color w:val="000000" w:themeColor="text1"/>
              </w:rPr>
            </m:ctrlPr>
          </m:dPr>
          <m:e>
            <m:r>
              <m:rPr>
                <m:sty m:val="p"/>
              </m:rPr>
              <w:rPr>
                <w:rFonts w:ascii="Cambria Math" w:hAnsi="Cambria Math"/>
                <w:color w:val="000000" w:themeColor="text1"/>
                <w:sz w:val="24"/>
                <w:szCs w:val="24"/>
              </w:rPr>
              <m:t>s</m:t>
            </m:r>
          </m:e>
        </m:d>
      </m:oMath>
      <w:r>
        <w:rPr>
          <w:rFonts w:ascii="Times New Roman" w:hAnsi="Times New Roman"/>
          <w:color w:val="000000" w:themeColor="text1"/>
          <w:sz w:val="24"/>
          <w:szCs w:val="24"/>
        </w:rPr>
        <w:t xml:space="preserve"> was designed as a proportional integral (PI) controller.</w:t>
      </w:r>
    </w:p>
    <w:p w14:paraId="2C45CDE2" w14:textId="57F7F7FB" w:rsidR="00926E39" w:rsidRDefault="00926E39" w:rsidP="00926E39">
      <w:pPr>
        <w:pStyle w:val="ListParagraph"/>
        <w:spacing w:line="360" w:lineRule="auto"/>
        <w:jc w:val="center"/>
        <w:rPr>
          <w:rFonts w:ascii="Times New Roman" w:hAnsi="Times New Roman"/>
          <w:color w:val="000000" w:themeColor="text1"/>
          <w:sz w:val="24"/>
          <w:szCs w:val="24"/>
        </w:rPr>
      </w:pPr>
      <w:r>
        <w:rPr>
          <w:noProof/>
        </w:rPr>
        <w:drawing>
          <wp:inline distT="0" distB="0" distL="0" distR="0" wp14:anchorId="3CDC8B69" wp14:editId="6DC5CA8A">
            <wp:extent cx="2727960" cy="3097530"/>
            <wp:effectExtent l="0" t="0" r="0" b="7620"/>
            <wp:docPr id="1961742592" name="Picture 1961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27960" cy="3097530"/>
                    </a:xfrm>
                    <a:prstGeom prst="rect">
                      <a:avLst/>
                    </a:prstGeom>
                    <a:noFill/>
                    <a:ln>
                      <a:noFill/>
                    </a:ln>
                  </pic:spPr>
                </pic:pic>
              </a:graphicData>
            </a:graphic>
          </wp:inline>
        </w:drawing>
      </w:r>
    </w:p>
    <w:p w14:paraId="0CF81BF7" w14:textId="235C2EE8" w:rsidR="00926E39" w:rsidRDefault="00926E39" w:rsidP="00926E39">
      <w:pPr>
        <w:pStyle w:val="Caption"/>
        <w:jc w:val="center"/>
        <w:rPr>
          <w:rFonts w:ascii="Times New Roman" w:hAnsi="Times New Roman"/>
          <w:i w:val="0"/>
          <w:iCs w:val="0"/>
          <w:color w:val="000000" w:themeColor="text1"/>
          <w:sz w:val="24"/>
          <w:szCs w:val="24"/>
        </w:rPr>
      </w:pPr>
      <w:bookmarkStart w:id="159" w:name="_Toc171689166"/>
      <w:r>
        <w:rPr>
          <w:rFonts w:ascii="Times New Roman" w:hAnsi="Times New Roman"/>
          <w:i w:val="0"/>
          <w:iCs w:val="0"/>
          <w:color w:val="000000" w:themeColor="text1"/>
          <w:sz w:val="24"/>
          <w:szCs w:val="24"/>
        </w:rPr>
        <w:t xml:space="preserve">Figure </w:t>
      </w:r>
      <w:r w:rsidR="003D0C03" w:rsidRPr="00F92789">
        <w:rPr>
          <w:rFonts w:ascii="Times New Roman" w:hAnsi="Times New Roman" w:cs="Times New Roman"/>
          <w:i w:val="0"/>
          <w:iCs w:val="0"/>
        </w:rPr>
        <w:fldChar w:fldCharType="begin"/>
      </w:r>
      <w:r w:rsidR="003D0C03" w:rsidRPr="00F92789">
        <w:rPr>
          <w:rFonts w:ascii="Times New Roman" w:hAnsi="Times New Roman" w:cs="Times New Roman"/>
          <w:i w:val="0"/>
          <w:iCs w:val="0"/>
          <w:color w:val="000000" w:themeColor="text1"/>
          <w:sz w:val="24"/>
          <w:szCs w:val="24"/>
        </w:rPr>
        <w:instrText xml:space="preserve"> SEQ Figure \* ARABIC </w:instrText>
      </w:r>
      <w:r w:rsidR="003D0C03" w:rsidRPr="00F92789">
        <w:rPr>
          <w:rFonts w:ascii="Times New Roman" w:hAnsi="Times New Roman" w:cs="Times New Roman"/>
          <w:i w:val="0"/>
          <w:iCs w:val="0"/>
        </w:rPr>
        <w:fldChar w:fldCharType="separate"/>
      </w:r>
      <w:r w:rsidR="008C64AA">
        <w:rPr>
          <w:rFonts w:ascii="Times New Roman" w:hAnsi="Times New Roman" w:cs="Times New Roman"/>
          <w:i w:val="0"/>
          <w:iCs w:val="0"/>
          <w:noProof/>
          <w:color w:val="000000" w:themeColor="text1"/>
          <w:sz w:val="24"/>
          <w:szCs w:val="24"/>
        </w:rPr>
        <w:t>59</w:t>
      </w:r>
      <w:r w:rsidR="003D0C03" w:rsidRPr="00F92789">
        <w:rPr>
          <w:rFonts w:ascii="Times New Roman" w:hAnsi="Times New Roman" w:cs="Times New Roman"/>
          <w:i w:val="0"/>
          <w:iCs w:val="0"/>
        </w:rPr>
        <w:fldChar w:fldCharType="end"/>
      </w:r>
      <w:r>
        <w:rPr>
          <w:rFonts w:ascii="Times New Roman" w:hAnsi="Times New Roman"/>
          <w:i w:val="0"/>
          <w:iCs w:val="0"/>
          <w:color w:val="000000" w:themeColor="text1"/>
          <w:sz w:val="24"/>
          <w:szCs w:val="24"/>
        </w:rPr>
        <w:t>. shows a block diagram configuration of open loop and closed loop.</w:t>
      </w:r>
      <w:bookmarkEnd w:id="159"/>
      <w:r>
        <w:rPr>
          <w:rFonts w:ascii="Times New Roman" w:hAnsi="Times New Roman"/>
          <w:i w:val="0"/>
          <w:iCs w:val="0"/>
          <w:color w:val="000000" w:themeColor="text1"/>
          <w:sz w:val="24"/>
          <w:szCs w:val="24"/>
        </w:rPr>
        <w:t xml:space="preserve"> </w:t>
      </w:r>
    </w:p>
    <w:p w14:paraId="25558370" w14:textId="77777777" w:rsidR="00926E39" w:rsidRDefault="00926E39" w:rsidP="00926E39">
      <w:pPr>
        <w:pStyle w:val="ListParagraph"/>
        <w:spacing w:line="360" w:lineRule="auto"/>
        <w:jc w:val="center"/>
        <w:rPr>
          <w:rFonts w:ascii="Times New Roman" w:hAnsi="Times New Roman"/>
          <w:color w:val="000000" w:themeColor="text1"/>
          <w:sz w:val="24"/>
          <w:szCs w:val="24"/>
        </w:rPr>
      </w:pPr>
    </w:p>
    <w:p w14:paraId="5CA015B6" w14:textId="77777777" w:rsidR="00926E39" w:rsidRDefault="00926E39" w:rsidP="00926E39">
      <w:pPr>
        <w:pStyle w:val="ListParagraph"/>
        <w:numPr>
          <w:ilvl w:val="0"/>
          <w:numId w:val="10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Closed Loop system with a controller </w:t>
      </w:r>
      <m:oMath>
        <m:r>
          <m:rPr>
            <m:sty m:val="p"/>
          </m:rPr>
          <w:rPr>
            <w:rFonts w:ascii="Cambria Math" w:hAnsi="Cambria Math"/>
            <w:color w:val="000000" w:themeColor="text1"/>
            <w:sz w:val="24"/>
            <w:szCs w:val="24"/>
          </w:rPr>
          <m:t>K(s)</m:t>
        </m:r>
      </m:oMath>
      <w:r>
        <w:rPr>
          <w:rFonts w:ascii="Times New Roman" w:hAnsi="Times New Roman"/>
          <w:color w:val="000000" w:themeColor="text1"/>
          <w:sz w:val="24"/>
          <w:szCs w:val="24"/>
        </w:rPr>
        <w:t xml:space="preserve"> without tilt disturbance injected to the plant </w:t>
      </w:r>
      <m:oMath>
        <m:r>
          <m:rPr>
            <m:sty m:val="p"/>
          </m:rPr>
          <w:rPr>
            <w:rFonts w:ascii="Cambria Math" w:hAnsi="Cambria Math"/>
            <w:color w:val="000000" w:themeColor="text1"/>
            <w:sz w:val="24"/>
            <w:szCs w:val="24"/>
          </w:rPr>
          <m:t>G(s)</m:t>
        </m:r>
      </m:oMath>
      <w:r>
        <w:rPr>
          <w:rFonts w:ascii="Times New Roman" w:hAnsi="Times New Roman"/>
          <w:color w:val="000000" w:themeColor="text1"/>
          <w:sz w:val="24"/>
          <w:szCs w:val="24"/>
        </w:rPr>
        <w:t xml:space="preserve">. The MIMO plant was decoupled to facilitate the development of the controller. The MIMO control problem was formulated as designing a set of SISO controllers. The decoupled system is used to implement a decentralized PI control. The resulting controller is the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MIMO</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s</m:t>
            </m:r>
          </m:e>
        </m:d>
      </m:oMath>
      <w:r>
        <w:rPr>
          <w:rFonts w:ascii="Times New Roman" w:hAnsi="Times New Roman"/>
          <w:color w:val="000000" w:themeColor="text1"/>
          <w:sz w:val="24"/>
          <w:szCs w:val="24"/>
        </w:rPr>
        <w:t xml:space="preserve"> block.</w:t>
      </w:r>
    </w:p>
    <w:p w14:paraId="046DBF89" w14:textId="030C3D5F" w:rsidR="00926E39" w:rsidRDefault="00926E39" w:rsidP="00926E39">
      <w:pPr>
        <w:pStyle w:val="ListParagraph"/>
        <w:spacing w:line="360" w:lineRule="auto"/>
        <w:jc w:val="center"/>
        <w:rPr>
          <w:rFonts w:ascii="Times New Roman" w:hAnsi="Times New Roman"/>
          <w:color w:val="000000" w:themeColor="text1"/>
          <w:sz w:val="24"/>
          <w:szCs w:val="24"/>
        </w:rPr>
      </w:pPr>
      <w:r>
        <w:rPr>
          <w:noProof/>
        </w:rPr>
        <w:drawing>
          <wp:inline distT="0" distB="0" distL="0" distR="0" wp14:anchorId="73DCFD01" wp14:editId="2736F971">
            <wp:extent cx="3208020" cy="1066800"/>
            <wp:effectExtent l="0" t="0" r="0" b="0"/>
            <wp:docPr id="1961741503" name="Picture 196174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8020" cy="1066800"/>
                    </a:xfrm>
                    <a:prstGeom prst="rect">
                      <a:avLst/>
                    </a:prstGeom>
                    <a:noFill/>
                    <a:ln>
                      <a:noFill/>
                    </a:ln>
                  </pic:spPr>
                </pic:pic>
              </a:graphicData>
            </a:graphic>
          </wp:inline>
        </w:drawing>
      </w:r>
    </w:p>
    <w:p w14:paraId="0159AB23" w14:textId="524CADF9" w:rsidR="00926E39" w:rsidRDefault="00926E39" w:rsidP="00926E39">
      <w:pPr>
        <w:pStyle w:val="Caption"/>
        <w:jc w:val="center"/>
        <w:rPr>
          <w:rFonts w:ascii="Times New Roman" w:hAnsi="Times New Roman"/>
          <w:i w:val="0"/>
          <w:iCs w:val="0"/>
          <w:color w:val="000000" w:themeColor="text1"/>
          <w:sz w:val="24"/>
          <w:szCs w:val="24"/>
        </w:rPr>
      </w:pPr>
      <w:bookmarkStart w:id="160" w:name="_Toc171689167"/>
      <w:r>
        <w:rPr>
          <w:rFonts w:ascii="Times New Roman" w:hAnsi="Times New Roman"/>
          <w:i w:val="0"/>
          <w:iCs w:val="0"/>
          <w:color w:val="000000" w:themeColor="text1"/>
          <w:sz w:val="24"/>
          <w:szCs w:val="24"/>
        </w:rPr>
        <w:t xml:space="preserve">Figure </w:t>
      </w:r>
      <w:r w:rsidR="003D0C03" w:rsidRPr="00F92789">
        <w:rPr>
          <w:rFonts w:ascii="Times New Roman" w:hAnsi="Times New Roman" w:cs="Times New Roman"/>
          <w:i w:val="0"/>
          <w:iCs w:val="0"/>
        </w:rPr>
        <w:fldChar w:fldCharType="begin"/>
      </w:r>
      <w:r w:rsidR="003D0C03" w:rsidRPr="00F92789">
        <w:rPr>
          <w:rFonts w:ascii="Times New Roman" w:hAnsi="Times New Roman" w:cs="Times New Roman"/>
          <w:i w:val="0"/>
          <w:iCs w:val="0"/>
          <w:color w:val="000000" w:themeColor="text1"/>
          <w:sz w:val="24"/>
          <w:szCs w:val="24"/>
        </w:rPr>
        <w:instrText xml:space="preserve"> SEQ Figure \* ARABIC </w:instrText>
      </w:r>
      <w:r w:rsidR="003D0C03" w:rsidRPr="00F92789">
        <w:rPr>
          <w:rFonts w:ascii="Times New Roman" w:hAnsi="Times New Roman" w:cs="Times New Roman"/>
          <w:i w:val="0"/>
          <w:iCs w:val="0"/>
        </w:rPr>
        <w:fldChar w:fldCharType="separate"/>
      </w:r>
      <w:r w:rsidR="008C64AA">
        <w:rPr>
          <w:rFonts w:ascii="Times New Roman" w:hAnsi="Times New Roman" w:cs="Times New Roman"/>
          <w:i w:val="0"/>
          <w:iCs w:val="0"/>
          <w:noProof/>
          <w:color w:val="000000" w:themeColor="text1"/>
          <w:sz w:val="24"/>
          <w:szCs w:val="24"/>
        </w:rPr>
        <w:t>60</w:t>
      </w:r>
      <w:r w:rsidR="003D0C03" w:rsidRPr="00F92789">
        <w:rPr>
          <w:rFonts w:ascii="Times New Roman" w:hAnsi="Times New Roman" w:cs="Times New Roman"/>
          <w:i w:val="0"/>
          <w:iCs w:val="0"/>
        </w:rPr>
        <w:fldChar w:fldCharType="end"/>
      </w:r>
      <w:r>
        <w:rPr>
          <w:rFonts w:ascii="Times New Roman" w:hAnsi="Times New Roman"/>
          <w:i w:val="0"/>
          <w:iCs w:val="0"/>
          <w:color w:val="000000" w:themeColor="text1"/>
          <w:sz w:val="24"/>
          <w:szCs w:val="24"/>
        </w:rPr>
        <w:t>. shows the block diagram configuration of the closed loop MIMO control with the decoupled control.</w:t>
      </w:r>
      <w:bookmarkEnd w:id="160"/>
    </w:p>
    <w:p w14:paraId="68071250" w14:textId="77777777" w:rsidR="00926E39" w:rsidRDefault="00926E39" w:rsidP="00926E39">
      <w:pPr>
        <w:pStyle w:val="ListParagraph"/>
        <w:spacing w:line="360" w:lineRule="auto"/>
        <w:jc w:val="center"/>
        <w:rPr>
          <w:rFonts w:ascii="Times New Roman" w:hAnsi="Times New Roman"/>
          <w:color w:val="000000" w:themeColor="text1"/>
          <w:sz w:val="24"/>
          <w:szCs w:val="24"/>
        </w:rPr>
      </w:pPr>
    </w:p>
    <w:p w14:paraId="72567488" w14:textId="77777777" w:rsidR="00926E39" w:rsidRDefault="00926E39" w:rsidP="00926E39">
      <w:pPr>
        <w:spacing w:after="60"/>
        <w:rPr>
          <w:rFonts w:ascii="Times New Roman" w:hAnsi="Times New Roman" w:cs="Times New Roman"/>
          <w:i/>
          <w:iCs/>
          <w:color w:val="000000" w:themeColor="text1"/>
          <w:kern w:val="24"/>
          <w14:ligatures w14:val="none"/>
        </w:rPr>
      </w:pPr>
      <m:oMath>
        <m:r>
          <w:rPr>
            <w:rFonts w:ascii="Cambria Math" w:hAnsi="Cambria Math" w:cs="Times New Roman"/>
            <w:color w:val="000000" w:themeColor="text1"/>
            <w:kern w:val="24"/>
          </w:rPr>
          <m:t>G</m:t>
        </m:r>
        <m:d>
          <m:dPr>
            <m:ctrlPr>
              <w:rPr>
                <w:rFonts w:ascii="Cambria Math" w:hAnsi="Cambria Math" w:cs="Times New Roman"/>
                <w:i/>
                <w:iCs/>
                <w:color w:val="000000" w:themeColor="text1"/>
                <w:kern w:val="24"/>
              </w:rPr>
            </m:ctrlPr>
          </m:dPr>
          <m:e>
            <m:r>
              <w:rPr>
                <w:rFonts w:ascii="Cambria Math" w:hAnsi="Cambria Math" w:cs="Times New Roman"/>
                <w:color w:val="000000" w:themeColor="text1"/>
                <w:kern w:val="24"/>
              </w:rPr>
              <m:t>s</m:t>
            </m:r>
          </m:e>
        </m:d>
      </m:oMath>
      <w:r>
        <w:rPr>
          <w:rFonts w:ascii="Times New Roman" w:hAnsi="Times New Roman" w:cs="Times New Roman"/>
          <w:i/>
          <w:iCs/>
          <w:color w:val="000000" w:themeColor="text1"/>
          <w:kern w:val="24"/>
        </w:rPr>
        <w:t>: Plant’s MIMO transfer function matrix</w:t>
      </w:r>
    </w:p>
    <w:p w14:paraId="79C1792B" w14:textId="77777777" w:rsidR="00926E39" w:rsidRDefault="00926E39" w:rsidP="00926E39">
      <w:pPr>
        <w:spacing w:after="60"/>
        <w:rPr>
          <w:rFonts w:ascii="Times New Roman" w:hAnsi="Times New Roman" w:cs="Times New Roman"/>
          <w:i/>
          <w:iCs/>
          <w:color w:val="000000" w:themeColor="text1"/>
          <w:kern w:val="24"/>
        </w:rPr>
      </w:pPr>
      <m:oMath>
        <m:r>
          <w:rPr>
            <w:rFonts w:ascii="Cambria Math" w:hAnsi="Cambria Math" w:cs="Times New Roman"/>
            <w:color w:val="000000" w:themeColor="text1"/>
            <w:kern w:val="24"/>
          </w:rPr>
          <m:t>K</m:t>
        </m:r>
        <m:d>
          <m:dPr>
            <m:ctrlPr>
              <w:rPr>
                <w:rFonts w:ascii="Cambria Math" w:hAnsi="Cambria Math" w:cs="Times New Roman"/>
                <w:i/>
                <w:iCs/>
                <w:color w:val="000000" w:themeColor="text1"/>
                <w:kern w:val="24"/>
              </w:rPr>
            </m:ctrlPr>
          </m:dPr>
          <m:e>
            <m:r>
              <w:rPr>
                <w:rFonts w:ascii="Cambria Math" w:hAnsi="Cambria Math" w:cs="Times New Roman"/>
                <w:color w:val="000000" w:themeColor="text1"/>
                <w:kern w:val="24"/>
              </w:rPr>
              <m:t>s</m:t>
            </m:r>
          </m:e>
        </m:d>
      </m:oMath>
      <w:r>
        <w:rPr>
          <w:rFonts w:ascii="Times New Roman" w:hAnsi="Times New Roman" w:cs="Times New Roman"/>
          <w:i/>
          <w:iCs/>
          <w:color w:val="000000" w:themeColor="text1"/>
          <w:kern w:val="24"/>
        </w:rPr>
        <w:t>: SISO Controller transfer function matrix</w:t>
      </w:r>
    </w:p>
    <w:p w14:paraId="0E5258E4" w14:textId="77777777" w:rsidR="00926E39" w:rsidRDefault="00926E39" w:rsidP="00926E39">
      <w:pPr>
        <w:spacing w:after="60"/>
        <w:rPr>
          <w:rFonts w:ascii="Times New Roman" w:hAnsi="Times New Roman" w:cs="Times New Roman"/>
          <w:i/>
          <w:iCs/>
          <w:color w:val="000000" w:themeColor="text1"/>
          <w:kern w:val="24"/>
        </w:rPr>
      </w:pPr>
      <m:oMath>
        <m:r>
          <w:rPr>
            <w:rFonts w:ascii="Cambria Math" w:hAnsi="Cambria Math" w:cs="Times New Roman"/>
            <w:color w:val="000000" w:themeColor="text1"/>
            <w:kern w:val="24"/>
          </w:rPr>
          <m:t>G</m:t>
        </m:r>
        <m:d>
          <m:dPr>
            <m:ctrlPr>
              <w:rPr>
                <w:rFonts w:ascii="Cambria Math" w:hAnsi="Cambria Math" w:cs="Times New Roman"/>
                <w:i/>
                <w:iCs/>
                <w:color w:val="000000" w:themeColor="text1"/>
                <w:kern w:val="24"/>
              </w:rPr>
            </m:ctrlPr>
          </m:dPr>
          <m:e>
            <m:r>
              <w:rPr>
                <w:rFonts w:ascii="Cambria Math" w:hAnsi="Cambria Math" w:cs="Times New Roman"/>
                <w:color w:val="000000" w:themeColor="text1"/>
                <w:kern w:val="24"/>
              </w:rPr>
              <m:t>0</m:t>
            </m:r>
          </m:e>
        </m:d>
      </m:oMath>
      <w:r>
        <w:rPr>
          <w:rFonts w:ascii="Times New Roman" w:hAnsi="Times New Roman" w:cs="Times New Roman"/>
          <w:i/>
          <w:iCs/>
          <w:color w:val="000000" w:themeColor="text1"/>
          <w:kern w:val="24"/>
        </w:rPr>
        <w:t>: Plant transfer function matrix at DC</w:t>
      </w:r>
    </w:p>
    <w:p w14:paraId="0828D675" w14:textId="77777777" w:rsidR="00926E39" w:rsidRDefault="00926E39" w:rsidP="00926E39">
      <w:pPr>
        <w:spacing w:after="60"/>
        <w:rPr>
          <w:rFonts w:ascii="Times New Roman" w:hAnsi="Times New Roman" w:cs="Times New Roman"/>
          <w:i/>
          <w:iCs/>
          <w:color w:val="000000" w:themeColor="text1"/>
          <w:kern w:val="24"/>
        </w:rPr>
      </w:pPr>
      <m:oMath>
        <m:r>
          <w:rPr>
            <w:rFonts w:ascii="Cambria Math" w:hAnsi="Cambria Math" w:cs="Times New Roman"/>
            <w:color w:val="000000" w:themeColor="text1"/>
            <w:kern w:val="24"/>
          </w:rPr>
          <m:t>K</m:t>
        </m:r>
        <m:d>
          <m:dPr>
            <m:ctrlPr>
              <w:rPr>
                <w:rFonts w:ascii="Cambria Math" w:hAnsi="Cambria Math" w:cs="Times New Roman"/>
                <w:i/>
                <w:iCs/>
                <w:color w:val="000000" w:themeColor="text1"/>
                <w:kern w:val="24"/>
              </w:rPr>
            </m:ctrlPr>
          </m:dPr>
          <m:e>
            <m:r>
              <w:rPr>
                <w:rFonts w:ascii="Cambria Math" w:hAnsi="Cambria Math" w:cs="Times New Roman"/>
                <w:color w:val="000000" w:themeColor="text1"/>
                <w:kern w:val="24"/>
              </w:rPr>
              <m:t>s</m:t>
            </m:r>
          </m:e>
        </m:d>
      </m:oMath>
      <w:r>
        <w:rPr>
          <w:rFonts w:ascii="Times New Roman" w:hAnsi="Times New Roman" w:cs="Times New Roman"/>
          <w:i/>
          <w:iCs/>
          <w:color w:val="000000" w:themeColor="text1"/>
          <w:kern w:val="24"/>
        </w:rPr>
        <w:t>: MIMO Controller transfer function matrix</w:t>
      </w:r>
    </w:p>
    <w:p w14:paraId="21B7FFC0" w14:textId="77777777" w:rsidR="00926E39" w:rsidRDefault="00926E39" w:rsidP="00926E39">
      <w:pPr>
        <w:pStyle w:val="ListParagraph"/>
        <w:spacing w:line="360" w:lineRule="auto"/>
        <w:jc w:val="both"/>
        <w:rPr>
          <w:rFonts w:ascii="Times New Roman" w:hAnsi="Times New Roman"/>
          <w:color w:val="000000" w:themeColor="text1"/>
          <w:sz w:val="24"/>
          <w:szCs w:val="24"/>
        </w:rPr>
      </w:pPr>
    </w:p>
    <w:p w14:paraId="2ADB39E6" w14:textId="77777777" w:rsidR="00926E39" w:rsidRDefault="00926E39" w:rsidP="00926E39">
      <w:pPr>
        <w:pStyle w:val="ListParagraph"/>
        <w:numPr>
          <w:ilvl w:val="0"/>
          <w:numId w:val="101"/>
        </w:numPr>
        <w:spacing w:after="0" w:line="240" w:lineRule="auto"/>
        <w:rPr>
          <w:rFonts w:ascii="Times New Roman" w:hAnsi="Times New Roman" w:cs="Times New Roman"/>
          <w:color w:val="000000" w:themeColor="text1"/>
          <w:kern w:val="24"/>
          <w:sz w:val="24"/>
          <w:szCs w:val="24"/>
        </w:rPr>
      </w:pPr>
      <w:r>
        <w:rPr>
          <w:rFonts w:ascii="Times New Roman" w:hAnsi="Times New Roman"/>
          <w:color w:val="000000" w:themeColor="text1"/>
          <w:sz w:val="24"/>
          <w:szCs w:val="24"/>
        </w:rPr>
        <w:t xml:space="preserve">Closed Loop system with a controller </w:t>
      </w:r>
      <m:oMath>
        <m:r>
          <m:rPr>
            <m:sty m:val="p"/>
          </m:rPr>
          <w:rPr>
            <w:rFonts w:ascii="Cambria Math" w:hAnsi="Cambria Math"/>
            <w:color w:val="000000" w:themeColor="text1"/>
            <w:sz w:val="24"/>
            <w:szCs w:val="24"/>
          </w:rPr>
          <m:t>K(s)</m:t>
        </m:r>
      </m:oMath>
      <w:r>
        <w:rPr>
          <w:rFonts w:ascii="Times New Roman" w:hAnsi="Times New Roman"/>
          <w:color w:val="000000" w:themeColor="text1"/>
          <w:sz w:val="24"/>
          <w:szCs w:val="24"/>
        </w:rPr>
        <w:t xml:space="preserve"> and disturbance injected as </w:t>
      </w:r>
      <m:oMath>
        <m:acc>
          <m:accPr>
            <m:chr m:val="⃗"/>
            <m:ctrlPr>
              <w:rPr>
                <w:rFonts w:ascii="Cambria Math" w:hAnsi="Cambria Math" w:cs="Times New Roman"/>
                <w:i/>
                <w:iCs/>
                <w:color w:val="000000" w:themeColor="text1"/>
                <w:kern w:val="24"/>
                <w:sz w:val="24"/>
                <w:szCs w:val="24"/>
              </w:rPr>
            </m:ctrlPr>
          </m:accPr>
          <m:e>
            <m:r>
              <w:rPr>
                <w:rFonts w:ascii="Cambria Math" w:hAnsi="Cambria Math" w:cs="Times New Roman"/>
                <w:color w:val="000000" w:themeColor="text1"/>
                <w:kern w:val="24"/>
                <w:sz w:val="24"/>
                <w:szCs w:val="24"/>
                <w14:ligatures w14:val="none"/>
              </w:rPr>
              <m:t>d</m:t>
            </m:r>
          </m:e>
        </m:acc>
      </m:oMath>
      <w:r>
        <w:rPr>
          <w:rFonts w:ascii="Times New Roman" w:hAnsi="Times New Roman"/>
          <w:color w:val="000000" w:themeColor="text1"/>
          <w:sz w:val="24"/>
          <w:szCs w:val="24"/>
        </w:rPr>
        <w:t xml:space="preserve"> to the plant </w:t>
      </w:r>
      <m:oMath>
        <m:r>
          <m:rPr>
            <m:sty m:val="p"/>
          </m:rPr>
          <w:rPr>
            <w:rFonts w:ascii="Cambria Math" w:hAnsi="Cambria Math"/>
            <w:color w:val="000000" w:themeColor="text1"/>
            <w:sz w:val="24"/>
            <w:szCs w:val="24"/>
          </w:rPr>
          <m:t>G(s)</m:t>
        </m:r>
      </m:oMath>
      <w:r>
        <w:rPr>
          <w:rFonts w:ascii="Times New Roman" w:hAnsi="Times New Roman"/>
          <w:color w:val="000000" w:themeColor="text1"/>
          <w:sz w:val="24"/>
          <w:szCs w:val="24"/>
        </w:rPr>
        <w:t xml:space="preserve">. The disturbance models the LM tilt which is </w:t>
      </w:r>
      <w:r>
        <w:rPr>
          <w:rFonts w:ascii="Times New Roman" w:hAnsi="Times New Roman" w:cs="Times New Roman"/>
          <w:color w:val="000000" w:themeColor="text1"/>
          <w:sz w:val="24"/>
          <w:szCs w:val="24"/>
        </w:rPr>
        <w:t xml:space="preserve">injected as a ramp function input to the plant </w:t>
      </w:r>
      <m:oMath>
        <m:r>
          <m:rPr>
            <m:sty m:val="p"/>
          </m:rPr>
          <w:rPr>
            <w:rFonts w:ascii="Cambria Math" w:hAnsi="Cambria Math" w:cs="Times New Roman"/>
            <w:color w:val="000000" w:themeColor="text1"/>
            <w:sz w:val="24"/>
            <w:szCs w:val="24"/>
          </w:rPr>
          <m:t>G(s)</m:t>
        </m:r>
      </m:oMath>
      <w:r>
        <w:rPr>
          <w:rFonts w:ascii="Times New Roman" w:hAnsi="Times New Roman" w:cs="Times New Roman"/>
          <w:color w:val="000000" w:themeColor="text1"/>
          <w:sz w:val="24"/>
          <w:szCs w:val="24"/>
        </w:rPr>
        <w:t xml:space="preserve">. The controller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kern w:val="0"/>
                <w:sz w:val="24"/>
                <w:szCs w:val="24"/>
                <w14:ligatures w14:val="none"/>
              </w:rPr>
              <m:t>K</m:t>
            </m:r>
          </m:e>
          <m:sub>
            <m:r>
              <w:rPr>
                <w:rFonts w:ascii="Cambria Math" w:hAnsi="Cambria Math" w:cs="Times New Roman"/>
                <w:color w:val="000000" w:themeColor="text1"/>
                <w:kern w:val="0"/>
                <w:sz w:val="24"/>
                <w:szCs w:val="24"/>
                <w14:ligatures w14:val="none"/>
              </w:rPr>
              <m:t>MIMO</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kern w:val="0"/>
                <w:sz w:val="24"/>
                <w:szCs w:val="24"/>
                <w14:ligatures w14:val="none"/>
              </w:rPr>
              <m:t>s</m:t>
            </m:r>
          </m:e>
        </m:d>
      </m:oMath>
      <w:r>
        <w:rPr>
          <w:rFonts w:ascii="Times New Roman" w:hAnsi="Times New Roman" w:cs="Times New Roman"/>
          <w:color w:val="000000" w:themeColor="text1"/>
          <w:kern w:val="24"/>
          <w:sz w:val="24"/>
          <w:szCs w:val="24"/>
        </w:rPr>
        <w:t xml:space="preserve">, is designed to reject impact of disturbance, </w:t>
      </w:r>
      <m:oMath>
        <m:acc>
          <m:accPr>
            <m:chr m:val="⃗"/>
            <m:ctrlPr>
              <w:rPr>
                <w:rFonts w:ascii="Cambria Math" w:hAnsi="Cambria Math" w:cs="Times New Roman"/>
                <w:i/>
                <w:iCs/>
                <w:color w:val="000000" w:themeColor="text1"/>
                <w:kern w:val="24"/>
                <w:sz w:val="24"/>
                <w:szCs w:val="24"/>
              </w:rPr>
            </m:ctrlPr>
          </m:accPr>
          <m:e>
            <m:r>
              <w:rPr>
                <w:rFonts w:ascii="Cambria Math" w:hAnsi="Cambria Math" w:cs="Times New Roman"/>
                <w:color w:val="000000" w:themeColor="text1"/>
                <w:kern w:val="24"/>
                <w:sz w:val="24"/>
                <w:szCs w:val="24"/>
              </w:rPr>
              <m:t>d</m:t>
            </m:r>
          </m:e>
        </m:acc>
      </m:oMath>
      <w:r>
        <w:rPr>
          <w:rFonts w:ascii="Times New Roman" w:hAnsi="Times New Roman" w:cs="Times New Roman"/>
          <w:color w:val="000000" w:themeColor="text1"/>
          <w:kern w:val="24"/>
          <w:sz w:val="24"/>
          <w:szCs w:val="24"/>
        </w:rPr>
        <w:t xml:space="preserve">, while tracking reference input, </w:t>
      </w:r>
      <m:oMath>
        <m:acc>
          <m:accPr>
            <m:chr m:val="⃗"/>
            <m:ctrlPr>
              <w:rPr>
                <w:rFonts w:ascii="Cambria Math" w:hAnsi="Cambria Math" w:cs="Times New Roman"/>
                <w:i/>
                <w:iCs/>
                <w:color w:val="000000" w:themeColor="text1"/>
                <w:kern w:val="24"/>
                <w:sz w:val="24"/>
                <w:szCs w:val="24"/>
              </w:rPr>
            </m:ctrlPr>
          </m:accPr>
          <m:e>
            <m:r>
              <w:rPr>
                <w:rFonts w:ascii="Cambria Math" w:hAnsi="Cambria Math" w:cs="Times New Roman"/>
                <w:color w:val="000000" w:themeColor="text1"/>
                <w:kern w:val="24"/>
                <w:sz w:val="24"/>
                <w:szCs w:val="24"/>
              </w:rPr>
              <m:t>r</m:t>
            </m:r>
          </m:e>
        </m:acc>
      </m:oMath>
      <w:r>
        <w:rPr>
          <w:rFonts w:ascii="Times New Roman" w:hAnsi="Times New Roman" w:cs="Times New Roman"/>
          <w:iCs/>
          <w:color w:val="000000" w:themeColor="text1"/>
          <w:kern w:val="24"/>
          <w:sz w:val="24"/>
          <w:szCs w:val="24"/>
        </w:rPr>
        <w:t>.</w:t>
      </w:r>
    </w:p>
    <w:p w14:paraId="3748FB88" w14:textId="38FCF398" w:rsidR="00926E39" w:rsidRDefault="00926E39" w:rsidP="00926E39">
      <w:pPr>
        <w:pStyle w:val="ListParagraph"/>
        <w:spacing w:line="360" w:lineRule="auto"/>
        <w:jc w:val="center"/>
        <w:rPr>
          <w:rFonts w:ascii="Times New Roman" w:hAnsi="Times New Roman"/>
          <w:color w:val="000000" w:themeColor="text1"/>
          <w:sz w:val="24"/>
          <w:szCs w:val="24"/>
        </w:rPr>
      </w:pPr>
      <w:r>
        <w:rPr>
          <w:noProof/>
        </w:rPr>
        <w:drawing>
          <wp:inline distT="0" distB="0" distL="0" distR="0" wp14:anchorId="7FE30299" wp14:editId="1B983383">
            <wp:extent cx="3688080" cy="1230630"/>
            <wp:effectExtent l="0" t="0" r="7620" b="7620"/>
            <wp:docPr id="1961741502" name="Picture 196174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88080" cy="1230630"/>
                    </a:xfrm>
                    <a:prstGeom prst="rect">
                      <a:avLst/>
                    </a:prstGeom>
                    <a:noFill/>
                    <a:ln>
                      <a:noFill/>
                    </a:ln>
                  </pic:spPr>
                </pic:pic>
              </a:graphicData>
            </a:graphic>
          </wp:inline>
        </w:drawing>
      </w:r>
    </w:p>
    <w:p w14:paraId="05E6551F" w14:textId="54AD0E2B" w:rsidR="00926E39" w:rsidRDefault="00926E39" w:rsidP="00926E39">
      <w:pPr>
        <w:pStyle w:val="Caption"/>
        <w:jc w:val="center"/>
        <w:rPr>
          <w:rFonts w:ascii="Times New Roman" w:hAnsi="Times New Roman"/>
          <w:i w:val="0"/>
          <w:iCs w:val="0"/>
          <w:color w:val="000000" w:themeColor="text1"/>
          <w:sz w:val="24"/>
          <w:szCs w:val="24"/>
        </w:rPr>
      </w:pPr>
      <w:bookmarkStart w:id="161" w:name="_Toc171689168"/>
      <w:r>
        <w:rPr>
          <w:rFonts w:ascii="Times New Roman" w:hAnsi="Times New Roman"/>
          <w:i w:val="0"/>
          <w:iCs w:val="0"/>
          <w:color w:val="000000" w:themeColor="text1"/>
          <w:sz w:val="24"/>
          <w:szCs w:val="24"/>
        </w:rPr>
        <w:t xml:space="preserve">Figure </w:t>
      </w:r>
      <w:r w:rsidR="003D0C03" w:rsidRPr="00F92789">
        <w:rPr>
          <w:rFonts w:ascii="Times New Roman" w:hAnsi="Times New Roman" w:cs="Times New Roman"/>
          <w:i w:val="0"/>
          <w:iCs w:val="0"/>
        </w:rPr>
        <w:fldChar w:fldCharType="begin"/>
      </w:r>
      <w:r w:rsidR="003D0C03" w:rsidRPr="00F92789">
        <w:rPr>
          <w:rFonts w:ascii="Times New Roman" w:hAnsi="Times New Roman" w:cs="Times New Roman"/>
          <w:i w:val="0"/>
          <w:iCs w:val="0"/>
          <w:color w:val="000000" w:themeColor="text1"/>
          <w:sz w:val="24"/>
          <w:szCs w:val="24"/>
        </w:rPr>
        <w:instrText xml:space="preserve"> SEQ Figure \* ARABIC </w:instrText>
      </w:r>
      <w:r w:rsidR="003D0C03" w:rsidRPr="00F92789">
        <w:rPr>
          <w:rFonts w:ascii="Times New Roman" w:hAnsi="Times New Roman" w:cs="Times New Roman"/>
          <w:i w:val="0"/>
          <w:iCs w:val="0"/>
        </w:rPr>
        <w:fldChar w:fldCharType="separate"/>
      </w:r>
      <w:r w:rsidR="008C64AA">
        <w:rPr>
          <w:rFonts w:ascii="Times New Roman" w:hAnsi="Times New Roman" w:cs="Times New Roman"/>
          <w:i w:val="0"/>
          <w:iCs w:val="0"/>
          <w:noProof/>
          <w:color w:val="000000" w:themeColor="text1"/>
          <w:sz w:val="24"/>
          <w:szCs w:val="24"/>
        </w:rPr>
        <w:t>61</w:t>
      </w:r>
      <w:r w:rsidR="003D0C03" w:rsidRPr="00F92789">
        <w:rPr>
          <w:rFonts w:ascii="Times New Roman" w:hAnsi="Times New Roman" w:cs="Times New Roman"/>
          <w:i w:val="0"/>
          <w:iCs w:val="0"/>
        </w:rPr>
        <w:fldChar w:fldCharType="end"/>
      </w:r>
      <w:r>
        <w:rPr>
          <w:rFonts w:ascii="Times New Roman" w:hAnsi="Times New Roman"/>
          <w:i w:val="0"/>
          <w:iCs w:val="0"/>
          <w:color w:val="000000" w:themeColor="text1"/>
          <w:sz w:val="24"/>
          <w:szCs w:val="24"/>
        </w:rPr>
        <w:t>. shows the block diagram configuration of the closed loop MIMO control with the decoupled control and disturbance rejection.</w:t>
      </w:r>
      <w:bookmarkEnd w:id="161"/>
    </w:p>
    <w:p w14:paraId="705C2907" w14:textId="77777777" w:rsidR="00926E39" w:rsidRDefault="00926E39" w:rsidP="00926E39">
      <w:pPr>
        <w:pStyle w:val="ListParagraph"/>
        <w:spacing w:line="360" w:lineRule="auto"/>
        <w:jc w:val="center"/>
        <w:rPr>
          <w:rFonts w:ascii="Times New Roman" w:hAnsi="Times New Roman"/>
          <w:color w:val="000000" w:themeColor="text1"/>
          <w:sz w:val="24"/>
          <w:szCs w:val="24"/>
        </w:rPr>
      </w:pPr>
    </w:p>
    <w:p w14:paraId="1A9ED62D" w14:textId="77777777" w:rsidR="00926E39" w:rsidRDefault="00000000" w:rsidP="00926E39">
      <w:pPr>
        <w:spacing w:after="60"/>
        <w:rPr>
          <w:rFonts w:ascii="Cambria Math" w:hAnsi="Cambria Math"/>
          <w:i/>
          <w:iCs/>
          <w:color w:val="000000" w:themeColor="text1"/>
          <w:kern w:val="24"/>
        </w:rPr>
      </w:pPr>
      <m:oMath>
        <m:acc>
          <m:accPr>
            <m:chr m:val="⃗"/>
            <m:ctrlPr>
              <w:rPr>
                <w:rFonts w:ascii="Cambria Math" w:hAnsi="Cambria Math" w:cs="Times New Roman"/>
                <w:i/>
                <w:iCs/>
                <w:color w:val="000000" w:themeColor="text1"/>
                <w:kern w:val="24"/>
                <w:sz w:val="24"/>
                <w:szCs w:val="24"/>
              </w:rPr>
            </m:ctrlPr>
          </m:accPr>
          <m:e>
            <m:r>
              <w:rPr>
                <w:rFonts w:ascii="Cambria Math" w:hAnsi="Cambria Math" w:cs="Times New Roman"/>
                <w:color w:val="000000" w:themeColor="text1"/>
                <w:kern w:val="24"/>
                <w:sz w:val="24"/>
                <w:szCs w:val="24"/>
                <w14:ligatures w14:val="none"/>
              </w:rPr>
              <m:t>d</m:t>
            </m:r>
          </m:e>
        </m:acc>
        <m:r>
          <w:rPr>
            <w:rFonts w:ascii="Cambria Math" w:hAnsi="Cambria Math"/>
            <w:color w:val="000000" w:themeColor="text1"/>
            <w:kern w:val="24"/>
          </w:rPr>
          <m:t>:</m:t>
        </m:r>
      </m:oMath>
      <w:r w:rsidR="00926E39">
        <w:rPr>
          <w:rFonts w:ascii="Arial" w:hAnsi="Arial" w:cs="Arial"/>
          <w:i/>
          <w:iCs/>
          <w:color w:val="000000" w:themeColor="text1"/>
          <w:kern w:val="24"/>
        </w:rPr>
        <w:t xml:space="preserve">      </w:t>
      </w:r>
      <w:r w:rsidR="00926E39">
        <w:rPr>
          <w:rFonts w:ascii="Arial" w:hAnsi="Arial" w:cs="Arial"/>
          <w:b/>
          <w:bCs/>
          <w:i/>
          <w:iCs/>
          <w:color w:val="000000" w:themeColor="text1"/>
          <w:kern w:val="24"/>
        </w:rPr>
        <w:t>Tilt</w:t>
      </w:r>
      <w:r w:rsidR="00926E39">
        <w:rPr>
          <w:rFonts w:ascii="Arial" w:hAnsi="Arial" w:cs="Arial"/>
          <w:i/>
          <w:iCs/>
          <w:color w:val="000000" w:themeColor="text1"/>
          <w:kern w:val="24"/>
        </w:rPr>
        <w:t xml:space="preserve"> as a disturbance to the plant output</w:t>
      </w:r>
    </w:p>
    <w:p w14:paraId="5A8B2DB9" w14:textId="77777777" w:rsidR="00926E39" w:rsidRDefault="00000000" w:rsidP="00926E39">
      <w:pPr>
        <w:spacing w:after="60"/>
        <w:rPr>
          <w:rFonts w:ascii="Cambria Math" w:hAnsi="Cambria Math"/>
          <w:i/>
          <w:iCs/>
          <w:color w:val="000000" w:themeColor="text1"/>
          <w:kern w:val="24"/>
        </w:rPr>
      </w:pPr>
      <m:oMath>
        <m:acc>
          <m:accPr>
            <m:chr m:val="⃗"/>
            <m:ctrlPr>
              <w:rPr>
                <w:rFonts w:ascii="Cambria Math" w:hAnsi="Cambria Math" w:cs="Times New Roman"/>
                <w:i/>
                <w:iCs/>
                <w:color w:val="000000" w:themeColor="text1"/>
                <w:kern w:val="24"/>
                <w:sz w:val="24"/>
                <w:szCs w:val="24"/>
              </w:rPr>
            </m:ctrlPr>
          </m:accPr>
          <m:e>
            <m:r>
              <w:rPr>
                <w:rFonts w:ascii="Cambria Math" w:hAnsi="Cambria Math" w:cs="Times New Roman"/>
                <w:color w:val="000000" w:themeColor="text1"/>
                <w:kern w:val="24"/>
                <w:sz w:val="24"/>
                <w:szCs w:val="24"/>
                <w14:ligatures w14:val="none"/>
              </w:rPr>
              <m:t>y</m:t>
            </m:r>
          </m:e>
        </m:acc>
        <m:r>
          <w:rPr>
            <w:rFonts w:ascii="Cambria Math" w:hAnsi="Cambria Math"/>
            <w:color w:val="000000" w:themeColor="text1"/>
            <w:kern w:val="24"/>
          </w:rPr>
          <m:t>:</m:t>
        </m:r>
      </m:oMath>
      <w:r w:rsidR="00926E39">
        <w:rPr>
          <w:rFonts w:ascii="Arial" w:hAnsi="Arial" w:cs="Arial"/>
          <w:i/>
          <w:iCs/>
          <w:color w:val="000000" w:themeColor="text1"/>
          <w:kern w:val="24"/>
        </w:rPr>
        <w:t xml:space="preserve">      LM wavefront measurements</w:t>
      </w:r>
    </w:p>
    <w:p w14:paraId="286606F2" w14:textId="77777777" w:rsidR="00926E39" w:rsidRDefault="00000000" w:rsidP="00926E39">
      <w:pPr>
        <w:spacing w:after="60"/>
        <w:rPr>
          <w:rFonts w:ascii="Cambria Math" w:hAnsi="Cambria Math"/>
          <w:i/>
          <w:iCs/>
          <w:color w:val="000000" w:themeColor="text1"/>
          <w:kern w:val="24"/>
        </w:rPr>
      </w:pPr>
      <m:oMath>
        <m:acc>
          <m:accPr>
            <m:chr m:val="⃗"/>
            <m:ctrlPr>
              <w:rPr>
                <w:rFonts w:ascii="Cambria Math" w:hAnsi="Cambria Math" w:cs="Times New Roman"/>
                <w:i/>
                <w:iCs/>
                <w:color w:val="000000" w:themeColor="text1"/>
                <w:kern w:val="24"/>
                <w:sz w:val="24"/>
                <w:szCs w:val="24"/>
              </w:rPr>
            </m:ctrlPr>
          </m:accPr>
          <m:e>
            <m:r>
              <w:rPr>
                <w:rFonts w:ascii="Cambria Math" w:hAnsi="Cambria Math" w:cs="Times New Roman"/>
                <w:color w:val="000000" w:themeColor="text1"/>
                <w:kern w:val="24"/>
                <w:sz w:val="24"/>
                <w:szCs w:val="24"/>
                <w14:ligatures w14:val="none"/>
              </w:rPr>
              <m:t>r</m:t>
            </m:r>
          </m:e>
        </m:acc>
        <m:r>
          <w:rPr>
            <w:rFonts w:ascii="Cambria Math" w:hAnsi="Cambria Math"/>
            <w:color w:val="000000" w:themeColor="text1"/>
            <w:kern w:val="24"/>
          </w:rPr>
          <m:t>:</m:t>
        </m:r>
      </m:oMath>
      <w:r w:rsidR="00926E39">
        <w:rPr>
          <w:rFonts w:ascii="Arial" w:hAnsi="Arial" w:cs="Arial"/>
          <w:i/>
          <w:iCs/>
          <w:color w:val="000000" w:themeColor="text1"/>
          <w:kern w:val="24"/>
        </w:rPr>
        <w:t xml:space="preserve">      Reference signals to Closed Loop </w:t>
      </w:r>
      <w:proofErr w:type="gramStart"/>
      <w:r w:rsidR="00926E39">
        <w:rPr>
          <w:rFonts w:ascii="Arial" w:hAnsi="Arial" w:cs="Arial"/>
          <w:i/>
          <w:iCs/>
          <w:color w:val="000000" w:themeColor="text1"/>
          <w:kern w:val="24"/>
        </w:rPr>
        <w:t>plant</w:t>
      </w:r>
      <w:proofErr w:type="gramEnd"/>
    </w:p>
    <w:p w14:paraId="6D254B9A" w14:textId="77777777" w:rsidR="00926E39" w:rsidRDefault="00000000" w:rsidP="00926E39">
      <w:pPr>
        <w:spacing w:after="60"/>
        <w:rPr>
          <w:rFonts w:ascii="Cambria Math" w:hAnsi="Cambria Math"/>
          <w:i/>
          <w:iCs/>
          <w:color w:val="000000" w:themeColor="text1"/>
          <w:kern w:val="24"/>
        </w:rPr>
      </w:pPr>
      <m:oMath>
        <m:acc>
          <m:accPr>
            <m:chr m:val="⃗"/>
            <m:ctrlPr>
              <w:rPr>
                <w:rFonts w:ascii="Cambria Math" w:hAnsi="Cambria Math" w:cs="Times New Roman"/>
                <w:i/>
                <w:iCs/>
                <w:color w:val="000000" w:themeColor="text1"/>
                <w:kern w:val="24"/>
                <w:sz w:val="24"/>
                <w:szCs w:val="24"/>
              </w:rPr>
            </m:ctrlPr>
          </m:accPr>
          <m:e>
            <m:r>
              <w:rPr>
                <w:rFonts w:ascii="Cambria Math" w:hAnsi="Cambria Math" w:cs="Times New Roman"/>
                <w:color w:val="000000" w:themeColor="text1"/>
                <w:kern w:val="24"/>
                <w:sz w:val="24"/>
                <w:szCs w:val="24"/>
                <w14:ligatures w14:val="none"/>
              </w:rPr>
              <m:t>e</m:t>
            </m:r>
          </m:e>
        </m:acc>
        <m:r>
          <w:rPr>
            <w:rFonts w:ascii="Cambria Math" w:hAnsi="Cambria Math"/>
            <w:color w:val="000000" w:themeColor="text1"/>
            <w:kern w:val="24"/>
          </w:rPr>
          <m:t>:</m:t>
        </m:r>
      </m:oMath>
      <w:r w:rsidR="00926E39">
        <w:rPr>
          <w:rFonts w:ascii="Arial" w:hAnsi="Arial" w:cs="Arial"/>
          <w:i/>
          <w:iCs/>
          <w:color w:val="000000" w:themeColor="text1"/>
          <w:kern w:val="24"/>
        </w:rPr>
        <w:t xml:space="preserve">      Error between measured outputs and reference signals</w:t>
      </w:r>
    </w:p>
    <w:p w14:paraId="4AD23D0B" w14:textId="77777777" w:rsidR="00926E39" w:rsidRDefault="00926E39" w:rsidP="00926E39">
      <w:pPr>
        <w:keepNext/>
        <w:spacing w:line="360" w:lineRule="auto"/>
        <w:jc w:val="both"/>
        <w:rPr>
          <w:rFonts w:ascii="Times New Roman" w:hAnsi="Times New Roman"/>
          <w:color w:val="000000" w:themeColor="text1"/>
          <w:sz w:val="24"/>
          <w:szCs w:val="24"/>
        </w:rPr>
      </w:pPr>
    </w:p>
    <w:p w14:paraId="7E7CB0A0" w14:textId="77777777" w:rsidR="00926E39" w:rsidRDefault="00926E39" w:rsidP="00926E39">
      <w:pPr>
        <w:spacing w:line="360" w:lineRule="auto"/>
        <w:rPr>
          <w:rFonts w:ascii="Times New Roman" w:hAnsi="Times New Roman"/>
          <w:color w:val="000000" w:themeColor="text1"/>
          <w:sz w:val="24"/>
          <w:szCs w:val="24"/>
        </w:rPr>
      </w:pPr>
    </w:p>
    <w:p w14:paraId="1090DDF8" w14:textId="77777777" w:rsidR="00926E39" w:rsidRDefault="00926E39" w:rsidP="00926E39">
      <w:pPr>
        <w:pStyle w:val="Heading3"/>
        <w:numPr>
          <w:ilvl w:val="2"/>
          <w:numId w:val="89"/>
        </w:numPr>
      </w:pPr>
      <w:bookmarkStart w:id="162" w:name="_Toc171689091"/>
      <w:r>
        <w:t>Simulations</w:t>
      </w:r>
      <w:bookmarkEnd w:id="162"/>
    </w:p>
    <w:p w14:paraId="20A01FAE" w14:textId="562A152E" w:rsidR="00926E39" w:rsidRDefault="00926E39" w:rsidP="00926E39">
      <w:p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The bode plot of the open loop and closed loop system for a SISO model of EM coil-1 and the deformation directly above it is shown in</w:t>
      </w:r>
      <w:r w:rsidR="00B63F47">
        <w:rPr>
          <w:rFonts w:ascii="Times New Roman" w:hAnsi="Times New Roman"/>
          <w:color w:val="000000" w:themeColor="text1"/>
          <w:sz w:val="24"/>
          <w:szCs w:val="24"/>
        </w:rPr>
        <w:t xml:space="preserve"> </w:t>
      </w:r>
      <w:r w:rsidR="00B63F47" w:rsidRPr="00B63F47">
        <w:rPr>
          <w:rFonts w:ascii="Times New Roman" w:hAnsi="Times New Roman"/>
          <w:color w:val="000000" w:themeColor="text1"/>
          <w:sz w:val="24"/>
          <w:szCs w:val="24"/>
        </w:rPr>
        <w:fldChar w:fldCharType="begin"/>
      </w:r>
      <w:r w:rsidR="00B63F47" w:rsidRPr="00B63F47">
        <w:rPr>
          <w:rFonts w:ascii="Times New Roman" w:hAnsi="Times New Roman"/>
          <w:color w:val="000000" w:themeColor="text1"/>
          <w:sz w:val="24"/>
          <w:szCs w:val="24"/>
        </w:rPr>
        <w:instrText xml:space="preserve"> REF _Ref171493079 \h  \* MERGEFORMAT </w:instrText>
      </w:r>
      <w:r w:rsidR="00B63F47" w:rsidRPr="00B63F47">
        <w:rPr>
          <w:rFonts w:ascii="Times New Roman" w:hAnsi="Times New Roman"/>
          <w:color w:val="000000" w:themeColor="text1"/>
          <w:sz w:val="24"/>
          <w:szCs w:val="24"/>
        </w:rPr>
      </w:r>
      <w:r w:rsidR="00B63F47" w:rsidRPr="00B63F47">
        <w:rPr>
          <w:rFonts w:ascii="Times New Roman" w:hAnsi="Times New Roman"/>
          <w:color w:val="000000" w:themeColor="text1"/>
          <w:sz w:val="24"/>
          <w:szCs w:val="24"/>
        </w:rPr>
        <w:fldChar w:fldCharType="separate"/>
      </w:r>
      <w:r w:rsidR="008C64AA">
        <w:rPr>
          <w:rFonts w:ascii="Times New Roman" w:hAnsi="Times New Roman"/>
          <w:color w:val="000000" w:themeColor="text1"/>
          <w:sz w:val="24"/>
          <w:szCs w:val="24"/>
        </w:rPr>
        <w:t xml:space="preserve">Figure </w:t>
      </w:r>
      <w:r w:rsidR="008C64AA">
        <w:rPr>
          <w:rFonts w:ascii="Times New Roman" w:hAnsi="Times New Roman" w:cs="Times New Roman"/>
          <w:noProof/>
          <w:color w:val="000000" w:themeColor="text1"/>
          <w:sz w:val="24"/>
          <w:szCs w:val="24"/>
        </w:rPr>
        <w:t>62</w:t>
      </w:r>
      <w:r w:rsidR="00B63F47" w:rsidRPr="00B63F47">
        <w:rPr>
          <w:rFonts w:ascii="Times New Roman" w:hAnsi="Times New Roman"/>
          <w:color w:val="000000" w:themeColor="text1"/>
          <w:sz w:val="24"/>
          <w:szCs w:val="24"/>
        </w:rPr>
        <w:fldChar w:fldCharType="end"/>
      </w:r>
      <w:r w:rsidRPr="00B63F47">
        <w:rPr>
          <w:rFonts w:ascii="Times New Roman" w:hAnsi="Times New Roman"/>
          <w:color w:val="000000" w:themeColor="text1"/>
          <w:sz w:val="24"/>
          <w:szCs w:val="24"/>
        </w:rPr>
        <w:t>.</w:t>
      </w:r>
      <w:r>
        <w:rPr>
          <w:rFonts w:ascii="Times New Roman" w:hAnsi="Times New Roman"/>
          <w:color w:val="000000" w:themeColor="text1"/>
          <w:sz w:val="24"/>
          <w:szCs w:val="24"/>
        </w:rPr>
        <w:t xml:space="preserve"> The plot shows a 13 times bandwidth increase from Open Loop to Closed Loop: 0.6 Hz to 7.8 Hz.</w:t>
      </w:r>
    </w:p>
    <w:p w14:paraId="39EC0C9C" w14:textId="77777777" w:rsidR="00926E39" w:rsidRDefault="00926E39" w:rsidP="00926E39">
      <w:pPr>
        <w:spacing w:line="360" w:lineRule="auto"/>
        <w:rPr>
          <w:rFonts w:ascii="Times New Roman" w:hAnsi="Times New Roman"/>
          <w:color w:val="000000" w:themeColor="text1"/>
          <w:sz w:val="24"/>
          <w:szCs w:val="24"/>
        </w:rPr>
      </w:pPr>
    </w:p>
    <w:p w14:paraId="2FAC9191" w14:textId="77777777" w:rsidR="00926E39" w:rsidRDefault="00926E39" w:rsidP="00926E39">
      <w:pPr>
        <w:spacing w:line="360" w:lineRule="auto"/>
        <w:rPr>
          <w:rFonts w:ascii="Times New Roman" w:hAnsi="Times New Roman"/>
          <w:color w:val="000000" w:themeColor="text1"/>
          <w:sz w:val="24"/>
          <w:szCs w:val="24"/>
        </w:rPr>
      </w:pPr>
    </w:p>
    <w:p w14:paraId="0A5939CD" w14:textId="77777777" w:rsidR="00926E39" w:rsidRDefault="00926E39" w:rsidP="00926E39">
      <w:pPr>
        <w:spacing w:line="360" w:lineRule="auto"/>
        <w:rPr>
          <w:rFonts w:ascii="Times New Roman" w:hAnsi="Times New Roman"/>
          <w:color w:val="000000" w:themeColor="text1"/>
          <w:sz w:val="24"/>
          <w:szCs w:val="24"/>
        </w:rPr>
      </w:pPr>
    </w:p>
    <w:p w14:paraId="1C0B23F3" w14:textId="5E86EB53" w:rsidR="00926E39" w:rsidRDefault="00926E39" w:rsidP="00926E39">
      <w:pPr>
        <w:spacing w:line="360" w:lineRule="auto"/>
        <w:jc w:val="center"/>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42E7B5DF" wp14:editId="1B992E03">
            <wp:extent cx="4339590" cy="2385060"/>
            <wp:effectExtent l="0" t="0" r="3810" b="0"/>
            <wp:docPr id="1961741501" name="Picture 196174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cstate="print">
                      <a:extLst>
                        <a:ext uri="{28A0092B-C50C-407E-A947-70E740481C1C}">
                          <a14:useLocalDpi xmlns:a14="http://schemas.microsoft.com/office/drawing/2010/main" val="0"/>
                        </a:ext>
                      </a:extLst>
                    </a:blip>
                    <a:srcRect l="10358" t="6419" r="8214" b="4535"/>
                    <a:stretch>
                      <a:fillRect/>
                    </a:stretch>
                  </pic:blipFill>
                  <pic:spPr bwMode="auto">
                    <a:xfrm>
                      <a:off x="0" y="0"/>
                      <a:ext cx="4339590" cy="2385060"/>
                    </a:xfrm>
                    <a:prstGeom prst="rect">
                      <a:avLst/>
                    </a:prstGeom>
                    <a:noFill/>
                    <a:ln>
                      <a:noFill/>
                    </a:ln>
                  </pic:spPr>
                </pic:pic>
              </a:graphicData>
            </a:graphic>
          </wp:inline>
        </w:drawing>
      </w:r>
    </w:p>
    <w:p w14:paraId="726ED6C6" w14:textId="676BBEA5" w:rsidR="00926E39" w:rsidRDefault="00926E39" w:rsidP="00926E39">
      <w:pPr>
        <w:pStyle w:val="Caption"/>
        <w:jc w:val="center"/>
        <w:rPr>
          <w:rFonts w:ascii="Times New Roman" w:hAnsi="Times New Roman"/>
          <w:i w:val="0"/>
          <w:iCs w:val="0"/>
          <w:color w:val="000000" w:themeColor="text1"/>
          <w:sz w:val="24"/>
          <w:szCs w:val="24"/>
        </w:rPr>
      </w:pPr>
      <w:bookmarkStart w:id="163" w:name="_Ref171493079"/>
      <w:bookmarkStart w:id="164" w:name="_Toc171689169"/>
      <w:r>
        <w:rPr>
          <w:rFonts w:ascii="Times New Roman" w:hAnsi="Times New Roman"/>
          <w:i w:val="0"/>
          <w:iCs w:val="0"/>
          <w:color w:val="000000" w:themeColor="text1"/>
          <w:sz w:val="24"/>
          <w:szCs w:val="24"/>
        </w:rPr>
        <w:t xml:space="preserve">Figure </w:t>
      </w:r>
      <w:r w:rsidR="003D0C03">
        <w:rPr>
          <w:rFonts w:ascii="Times New Roman" w:hAnsi="Times New Roman" w:cs="Times New Roman"/>
        </w:rPr>
        <w:fldChar w:fldCharType="begin"/>
      </w:r>
      <w:r w:rsidR="003D0C03">
        <w:rPr>
          <w:rFonts w:ascii="Times New Roman" w:hAnsi="Times New Roman" w:cs="Times New Roman"/>
          <w:color w:val="000000" w:themeColor="text1"/>
          <w:sz w:val="24"/>
          <w:szCs w:val="24"/>
        </w:rPr>
        <w:instrText xml:space="preserve"> SEQ Figure \* ARABIC </w:instrText>
      </w:r>
      <w:r w:rsidR="003D0C03">
        <w:rPr>
          <w:rFonts w:ascii="Times New Roman" w:hAnsi="Times New Roman" w:cs="Times New Roman"/>
        </w:rPr>
        <w:fldChar w:fldCharType="separate"/>
      </w:r>
      <w:r w:rsidR="008C64AA">
        <w:rPr>
          <w:rFonts w:ascii="Times New Roman" w:hAnsi="Times New Roman" w:cs="Times New Roman"/>
          <w:noProof/>
          <w:color w:val="000000" w:themeColor="text1"/>
          <w:sz w:val="24"/>
          <w:szCs w:val="24"/>
        </w:rPr>
        <w:t>62</w:t>
      </w:r>
      <w:r w:rsidR="003D0C03">
        <w:rPr>
          <w:rFonts w:ascii="Times New Roman" w:hAnsi="Times New Roman" w:cs="Times New Roman"/>
        </w:rPr>
        <w:fldChar w:fldCharType="end"/>
      </w:r>
      <w:bookmarkEnd w:id="163"/>
      <w:r>
        <w:rPr>
          <w:rFonts w:ascii="Times New Roman" w:hAnsi="Times New Roman"/>
          <w:i w:val="0"/>
          <w:iCs w:val="0"/>
          <w:color w:val="000000" w:themeColor="text1"/>
          <w:sz w:val="24"/>
          <w:szCs w:val="24"/>
        </w:rPr>
        <w:t>. Bode plots of open loop (OL) and closed loop (CL) transfer function</w:t>
      </w:r>
      <w:bookmarkEnd w:id="164"/>
    </w:p>
    <w:p w14:paraId="21325E4C" w14:textId="77777777" w:rsidR="00926E39" w:rsidRDefault="00926E39" w:rsidP="00926E39">
      <w:pPr>
        <w:spacing w:line="360" w:lineRule="auto"/>
        <w:rPr>
          <w:rFonts w:ascii="Times New Roman" w:hAnsi="Times New Roman"/>
          <w:color w:val="000000" w:themeColor="text1"/>
          <w:sz w:val="24"/>
          <w:szCs w:val="24"/>
        </w:rPr>
      </w:pPr>
    </w:p>
    <w:p w14:paraId="24584089" w14:textId="1FBDE2B7" w:rsidR="00926E39" w:rsidRDefault="00926E39" w:rsidP="00926E39">
      <w:pPr>
        <w:spacing w:line="360" w:lineRule="auto"/>
        <w:ind w:firstLine="360"/>
        <w:rPr>
          <w:rFonts w:ascii="Times New Roman" w:hAnsi="Times New Roman"/>
          <w:color w:val="000000" w:themeColor="text1"/>
          <w:sz w:val="24"/>
          <w:szCs w:val="24"/>
        </w:rPr>
      </w:pPr>
      <w:r>
        <w:rPr>
          <w:rFonts w:ascii="Times New Roman" w:hAnsi="Times New Roman"/>
          <w:color w:val="000000" w:themeColor="text1"/>
          <w:sz w:val="24"/>
          <w:szCs w:val="24"/>
        </w:rPr>
        <w:t>The MIMO open loop and closed loop system was simulated for reference signal tracking without disturbance injection. Closed loop regulation was applied at 7 deformation locations directly above the 7 EM coils. The system response is shown in</w:t>
      </w:r>
      <w:r w:rsidR="00B63F47">
        <w:rPr>
          <w:rFonts w:ascii="Times New Roman" w:hAnsi="Times New Roman"/>
          <w:color w:val="000000" w:themeColor="text1"/>
          <w:sz w:val="24"/>
          <w:szCs w:val="24"/>
        </w:rPr>
        <w:t xml:space="preserve"> </w:t>
      </w:r>
      <w:r w:rsidR="004A0706" w:rsidRPr="004A0706">
        <w:rPr>
          <w:rFonts w:ascii="Times New Roman" w:hAnsi="Times New Roman"/>
          <w:color w:val="000000" w:themeColor="text1"/>
          <w:sz w:val="24"/>
          <w:szCs w:val="24"/>
        </w:rPr>
        <w:fldChar w:fldCharType="begin"/>
      </w:r>
      <w:r w:rsidR="004A0706" w:rsidRPr="004A0706">
        <w:rPr>
          <w:rFonts w:ascii="Times New Roman" w:hAnsi="Times New Roman"/>
          <w:color w:val="000000" w:themeColor="text1"/>
          <w:sz w:val="24"/>
          <w:szCs w:val="24"/>
        </w:rPr>
        <w:instrText xml:space="preserve"> REF _Ref171493122 \h </w:instrText>
      </w:r>
      <w:r w:rsidR="004A0706" w:rsidRPr="00F92789">
        <w:rPr>
          <w:rFonts w:ascii="Times New Roman" w:hAnsi="Times New Roman"/>
          <w:color w:val="000000" w:themeColor="text1"/>
          <w:sz w:val="24"/>
          <w:szCs w:val="24"/>
        </w:rPr>
        <w:instrText xml:space="preserve"> \* MERGEFORMAT </w:instrText>
      </w:r>
      <w:r w:rsidR="004A0706" w:rsidRPr="004A0706">
        <w:rPr>
          <w:rFonts w:ascii="Times New Roman" w:hAnsi="Times New Roman"/>
          <w:color w:val="000000" w:themeColor="text1"/>
          <w:sz w:val="24"/>
          <w:szCs w:val="24"/>
        </w:rPr>
      </w:r>
      <w:r w:rsidR="004A0706" w:rsidRPr="004A0706">
        <w:rPr>
          <w:rFonts w:ascii="Times New Roman" w:hAnsi="Times New Roman"/>
          <w:color w:val="000000" w:themeColor="text1"/>
          <w:sz w:val="24"/>
          <w:szCs w:val="24"/>
        </w:rPr>
        <w:fldChar w:fldCharType="separate"/>
      </w:r>
      <w:r w:rsidR="008C64AA">
        <w:rPr>
          <w:rFonts w:ascii="Times New Roman" w:hAnsi="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63</w:t>
      </w:r>
      <w:r w:rsidR="004A0706" w:rsidRPr="004A0706">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Using the controller, the settling time of the response improved from 5.5s in open loop to 0.78s in closed loop. </w:t>
      </w:r>
    </w:p>
    <w:p w14:paraId="68B080B6" w14:textId="77777777" w:rsidR="00926E39" w:rsidRDefault="00926E39" w:rsidP="00926E39">
      <w:pPr>
        <w:spacing w:line="360" w:lineRule="auto"/>
        <w:rPr>
          <w:rFonts w:ascii="Times New Roman" w:hAnsi="Times New Roman"/>
          <w:color w:val="000000" w:themeColor="text1"/>
          <w:sz w:val="24"/>
          <w:szCs w:val="24"/>
        </w:rPr>
      </w:pPr>
    </w:p>
    <w:p w14:paraId="5646C81E" w14:textId="378536B3" w:rsidR="00926E39" w:rsidRDefault="00926E39" w:rsidP="00926E39">
      <w:pPr>
        <w:spacing w:line="360" w:lineRule="auto"/>
        <w:jc w:val="center"/>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inline distT="0" distB="0" distL="0" distR="0" wp14:anchorId="4E390374" wp14:editId="07FA4CCE">
            <wp:extent cx="4499610" cy="2678430"/>
            <wp:effectExtent l="0" t="0" r="0" b="7620"/>
            <wp:docPr id="1961741500" name="Picture 196174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l="8379" t="2371" r="6810" b="4472"/>
                    <a:stretch>
                      <a:fillRect/>
                    </a:stretch>
                  </pic:blipFill>
                  <pic:spPr bwMode="auto">
                    <a:xfrm>
                      <a:off x="0" y="0"/>
                      <a:ext cx="4499610" cy="2678430"/>
                    </a:xfrm>
                    <a:prstGeom prst="rect">
                      <a:avLst/>
                    </a:prstGeom>
                    <a:noFill/>
                    <a:ln>
                      <a:noFill/>
                    </a:ln>
                  </pic:spPr>
                </pic:pic>
              </a:graphicData>
            </a:graphic>
          </wp:inline>
        </w:drawing>
      </w:r>
    </w:p>
    <w:p w14:paraId="7478065B" w14:textId="79C24B15" w:rsidR="00926E39" w:rsidRDefault="00926E39" w:rsidP="00926E39">
      <w:pPr>
        <w:pStyle w:val="Caption"/>
        <w:jc w:val="center"/>
        <w:rPr>
          <w:rFonts w:ascii="Times New Roman" w:hAnsi="Times New Roman"/>
          <w:i w:val="0"/>
          <w:iCs w:val="0"/>
          <w:color w:val="000000" w:themeColor="text1"/>
          <w:sz w:val="24"/>
          <w:szCs w:val="24"/>
        </w:rPr>
      </w:pPr>
      <w:bookmarkStart w:id="165" w:name="_Ref171493122"/>
      <w:bookmarkStart w:id="166" w:name="_Toc171689170"/>
      <w:r>
        <w:rPr>
          <w:rFonts w:ascii="Times New Roman" w:hAnsi="Times New Roman"/>
          <w:i w:val="0"/>
          <w:iCs w:val="0"/>
          <w:color w:val="000000" w:themeColor="text1"/>
          <w:sz w:val="24"/>
          <w:szCs w:val="24"/>
        </w:rPr>
        <w:t xml:space="preserve">Figure </w:t>
      </w:r>
      <w:r w:rsidR="003D0C03" w:rsidRPr="00F92789">
        <w:rPr>
          <w:rFonts w:ascii="Times New Roman" w:hAnsi="Times New Roman" w:cs="Times New Roman"/>
          <w:i w:val="0"/>
          <w:iCs w:val="0"/>
        </w:rPr>
        <w:fldChar w:fldCharType="begin"/>
      </w:r>
      <w:r w:rsidR="003D0C03" w:rsidRPr="00F92789">
        <w:rPr>
          <w:rFonts w:ascii="Times New Roman" w:hAnsi="Times New Roman" w:cs="Times New Roman"/>
          <w:i w:val="0"/>
          <w:iCs w:val="0"/>
          <w:color w:val="000000" w:themeColor="text1"/>
          <w:sz w:val="24"/>
          <w:szCs w:val="24"/>
        </w:rPr>
        <w:instrText xml:space="preserve"> SEQ Figure \* ARABIC </w:instrText>
      </w:r>
      <w:r w:rsidR="003D0C03" w:rsidRPr="00F92789">
        <w:rPr>
          <w:rFonts w:ascii="Times New Roman" w:hAnsi="Times New Roman" w:cs="Times New Roman"/>
          <w:i w:val="0"/>
          <w:iCs w:val="0"/>
        </w:rPr>
        <w:fldChar w:fldCharType="separate"/>
      </w:r>
      <w:r w:rsidR="008C64AA">
        <w:rPr>
          <w:rFonts w:ascii="Times New Roman" w:hAnsi="Times New Roman" w:cs="Times New Roman"/>
          <w:i w:val="0"/>
          <w:iCs w:val="0"/>
          <w:noProof/>
          <w:color w:val="000000" w:themeColor="text1"/>
          <w:sz w:val="24"/>
          <w:szCs w:val="24"/>
        </w:rPr>
        <w:t>63</w:t>
      </w:r>
      <w:r w:rsidR="003D0C03" w:rsidRPr="00F92789">
        <w:rPr>
          <w:rFonts w:ascii="Times New Roman" w:hAnsi="Times New Roman" w:cs="Times New Roman"/>
          <w:i w:val="0"/>
          <w:iCs w:val="0"/>
        </w:rPr>
        <w:fldChar w:fldCharType="end"/>
      </w:r>
      <w:bookmarkEnd w:id="165"/>
      <w:r>
        <w:rPr>
          <w:rFonts w:ascii="Times New Roman" w:hAnsi="Times New Roman"/>
          <w:i w:val="0"/>
          <w:iCs w:val="0"/>
          <w:color w:val="000000" w:themeColor="text1"/>
          <w:sz w:val="24"/>
          <w:szCs w:val="24"/>
        </w:rPr>
        <w:t>. Simulation result showing comparison between LM system response to a ramp input disturbance injection with and without the controller.</w:t>
      </w:r>
      <w:bookmarkEnd w:id="166"/>
    </w:p>
    <w:p w14:paraId="3B98BAA2" w14:textId="77777777" w:rsidR="00926E39" w:rsidRDefault="00926E39" w:rsidP="00926E39">
      <w:pPr>
        <w:spacing w:line="360" w:lineRule="auto"/>
        <w:jc w:val="center"/>
        <w:rPr>
          <w:rFonts w:ascii="Times New Roman" w:hAnsi="Times New Roman"/>
          <w:color w:val="000000" w:themeColor="text1"/>
          <w:sz w:val="24"/>
          <w:szCs w:val="24"/>
        </w:rPr>
      </w:pPr>
    </w:p>
    <w:p w14:paraId="6D3CB024" w14:textId="77777777" w:rsidR="00926E39" w:rsidRDefault="00926E39" w:rsidP="00926E39">
      <w:pPr>
        <w:rPr>
          <w:rFonts w:ascii="Times New Roman" w:hAnsi="Times New Roman"/>
          <w:color w:val="000000" w:themeColor="text1"/>
          <w:sz w:val="24"/>
          <w:szCs w:val="24"/>
        </w:rPr>
      </w:pPr>
    </w:p>
    <w:p w14:paraId="4C3E465F" w14:textId="3E45B58E" w:rsidR="00926E39" w:rsidRDefault="00926E39" w:rsidP="00926E39">
      <w:pPr>
        <w:spacing w:line="360" w:lineRule="auto"/>
        <w:ind w:firstLine="360"/>
        <w:rPr>
          <w:rFonts w:ascii="Times New Roman" w:hAnsi="Times New Roman"/>
          <w:color w:val="000000" w:themeColor="text1"/>
          <w:kern w:val="0"/>
          <w:sz w:val="24"/>
          <w:szCs w:val="24"/>
        </w:rPr>
      </w:pPr>
      <w:r>
        <w:rPr>
          <w:rFonts w:ascii="Times New Roman" w:hAnsi="Times New Roman"/>
          <w:color w:val="000000" w:themeColor="text1"/>
          <w:sz w:val="24"/>
          <w:szCs w:val="24"/>
        </w:rPr>
        <w:t xml:space="preserve">Simulation was run by injecting a ramp input to the plant </w:t>
      </w:r>
      <m:oMath>
        <m:r>
          <m:rPr>
            <m:sty m:val="p"/>
          </m:rPr>
          <w:rPr>
            <w:rFonts w:ascii="Cambria Math" w:hAnsi="Cambria Math"/>
            <w:color w:val="000000" w:themeColor="text1"/>
            <w:sz w:val="24"/>
            <w:szCs w:val="24"/>
          </w:rPr>
          <m:t>G(s)</m:t>
        </m:r>
      </m:oMath>
      <w:r>
        <w:rPr>
          <w:rFonts w:ascii="Times New Roman" w:hAnsi="Times New Roman"/>
          <w:color w:val="000000" w:themeColor="text1"/>
          <w:sz w:val="24"/>
          <w:szCs w:val="24"/>
        </w:rPr>
        <w:t>. A ramp function input simulated the impact of tilting the LM system. The response of the system with and without the controller is shown in</w:t>
      </w:r>
      <w:r w:rsidR="004A0706">
        <w:rPr>
          <w:rFonts w:ascii="Times New Roman" w:hAnsi="Times New Roman"/>
          <w:color w:val="000000" w:themeColor="text1"/>
          <w:sz w:val="24"/>
          <w:szCs w:val="24"/>
        </w:rPr>
        <w:t xml:space="preserve"> </w:t>
      </w:r>
      <w:r w:rsidR="004A0706" w:rsidRPr="004A0706">
        <w:rPr>
          <w:rFonts w:ascii="Times New Roman" w:hAnsi="Times New Roman"/>
          <w:color w:val="000000" w:themeColor="text1"/>
          <w:sz w:val="24"/>
          <w:szCs w:val="24"/>
        </w:rPr>
        <w:fldChar w:fldCharType="begin"/>
      </w:r>
      <w:r w:rsidR="004A0706" w:rsidRPr="004A0706">
        <w:rPr>
          <w:rFonts w:ascii="Times New Roman" w:hAnsi="Times New Roman"/>
          <w:color w:val="000000" w:themeColor="text1"/>
          <w:sz w:val="24"/>
          <w:szCs w:val="24"/>
        </w:rPr>
        <w:instrText xml:space="preserve"> REF _Ref171493217 \h </w:instrText>
      </w:r>
      <w:r w:rsidR="004A0706" w:rsidRPr="00F92789">
        <w:rPr>
          <w:rFonts w:ascii="Times New Roman" w:hAnsi="Times New Roman"/>
          <w:color w:val="000000" w:themeColor="text1"/>
          <w:sz w:val="24"/>
          <w:szCs w:val="24"/>
        </w:rPr>
        <w:instrText xml:space="preserve"> \* MERGEFORMAT </w:instrText>
      </w:r>
      <w:r w:rsidR="004A0706" w:rsidRPr="004A0706">
        <w:rPr>
          <w:rFonts w:ascii="Times New Roman" w:hAnsi="Times New Roman"/>
          <w:color w:val="000000" w:themeColor="text1"/>
          <w:sz w:val="24"/>
          <w:szCs w:val="24"/>
        </w:rPr>
      </w:r>
      <w:r w:rsidR="004A0706" w:rsidRPr="004A0706">
        <w:rPr>
          <w:rFonts w:ascii="Times New Roman" w:hAnsi="Times New Roman"/>
          <w:color w:val="000000" w:themeColor="text1"/>
          <w:sz w:val="24"/>
          <w:szCs w:val="24"/>
        </w:rPr>
        <w:fldChar w:fldCharType="separate"/>
      </w:r>
      <w:r w:rsidR="008C64AA">
        <w:rPr>
          <w:rFonts w:ascii="Times New Roman" w:hAnsi="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64</w:t>
      </w:r>
      <w:r w:rsidR="004A0706" w:rsidRPr="004A0706">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It is </w:t>
      </w:r>
      <w:proofErr w:type="gramStart"/>
      <w:r>
        <w:rPr>
          <w:rFonts w:ascii="Times New Roman" w:hAnsi="Times New Roman"/>
          <w:color w:val="000000" w:themeColor="text1"/>
          <w:sz w:val="24"/>
          <w:szCs w:val="24"/>
        </w:rPr>
        <w:t>clearly evident</w:t>
      </w:r>
      <w:proofErr w:type="gramEnd"/>
      <w:r>
        <w:rPr>
          <w:rFonts w:ascii="Times New Roman" w:hAnsi="Times New Roman"/>
          <w:color w:val="000000" w:themeColor="text1"/>
          <w:sz w:val="24"/>
          <w:szCs w:val="24"/>
        </w:rPr>
        <w:t xml:space="preserve"> from the results in</w:t>
      </w:r>
      <w:r w:rsidR="004A0706">
        <w:rPr>
          <w:rFonts w:ascii="Times New Roman" w:hAnsi="Times New Roman"/>
          <w:color w:val="000000" w:themeColor="text1"/>
          <w:sz w:val="24"/>
          <w:szCs w:val="24"/>
        </w:rPr>
        <w:t xml:space="preserve"> </w:t>
      </w:r>
      <w:r w:rsidR="004A0706" w:rsidRPr="004A0706">
        <w:rPr>
          <w:rFonts w:ascii="Times New Roman" w:hAnsi="Times New Roman"/>
          <w:color w:val="000000" w:themeColor="text1"/>
          <w:sz w:val="24"/>
          <w:szCs w:val="24"/>
        </w:rPr>
        <w:fldChar w:fldCharType="begin"/>
      </w:r>
      <w:r w:rsidR="004A0706" w:rsidRPr="004A0706">
        <w:rPr>
          <w:rFonts w:ascii="Times New Roman" w:hAnsi="Times New Roman"/>
          <w:color w:val="000000" w:themeColor="text1"/>
          <w:sz w:val="24"/>
          <w:szCs w:val="24"/>
        </w:rPr>
        <w:instrText xml:space="preserve"> REF _Ref171493217 \h </w:instrText>
      </w:r>
      <w:r w:rsidR="004A0706" w:rsidRPr="00F92789">
        <w:rPr>
          <w:rFonts w:ascii="Times New Roman" w:hAnsi="Times New Roman"/>
          <w:color w:val="000000" w:themeColor="text1"/>
          <w:sz w:val="24"/>
          <w:szCs w:val="24"/>
        </w:rPr>
        <w:instrText xml:space="preserve"> \* MERGEFORMAT </w:instrText>
      </w:r>
      <w:r w:rsidR="004A0706" w:rsidRPr="004A0706">
        <w:rPr>
          <w:rFonts w:ascii="Times New Roman" w:hAnsi="Times New Roman"/>
          <w:color w:val="000000" w:themeColor="text1"/>
          <w:sz w:val="24"/>
          <w:szCs w:val="24"/>
        </w:rPr>
      </w:r>
      <w:r w:rsidR="004A0706" w:rsidRPr="004A0706">
        <w:rPr>
          <w:rFonts w:ascii="Times New Roman" w:hAnsi="Times New Roman"/>
          <w:color w:val="000000" w:themeColor="text1"/>
          <w:sz w:val="24"/>
          <w:szCs w:val="24"/>
        </w:rPr>
        <w:fldChar w:fldCharType="separate"/>
      </w:r>
      <w:r w:rsidR="008C64AA">
        <w:rPr>
          <w:rFonts w:ascii="Times New Roman" w:hAnsi="Times New Roman"/>
          <w:color w:val="000000" w:themeColor="text1"/>
          <w:sz w:val="24"/>
          <w:szCs w:val="24"/>
        </w:rPr>
        <w:t xml:space="preserve">Figure </w:t>
      </w:r>
      <w:r w:rsidR="008C64AA" w:rsidRPr="008C64AA">
        <w:rPr>
          <w:rFonts w:ascii="Times New Roman" w:hAnsi="Times New Roman" w:cs="Times New Roman"/>
          <w:noProof/>
          <w:color w:val="000000" w:themeColor="text1"/>
          <w:sz w:val="24"/>
          <w:szCs w:val="24"/>
        </w:rPr>
        <w:t>64</w:t>
      </w:r>
      <w:r w:rsidR="004A0706" w:rsidRPr="004A0706">
        <w:rPr>
          <w:rFonts w:ascii="Times New Roman" w:hAnsi="Times New Roman"/>
          <w:color w:val="000000" w:themeColor="text1"/>
          <w:sz w:val="24"/>
          <w:szCs w:val="24"/>
        </w:rPr>
        <w:fldChar w:fldCharType="end"/>
      </w:r>
      <w:r>
        <w:rPr>
          <w:rFonts w:ascii="Times New Roman" w:hAnsi="Times New Roman"/>
          <w:color w:val="000000" w:themeColor="text1"/>
          <w:kern w:val="0"/>
          <w:sz w:val="24"/>
          <w:szCs w:val="24"/>
        </w:rPr>
        <w:t>, that using controller, we can reject (mitigate) the effect of disturbance due to tilt. This will be further tested by giving a tilt input at varying slew rates.</w:t>
      </w:r>
    </w:p>
    <w:p w14:paraId="0C1E7691" w14:textId="77777777" w:rsidR="00926E39" w:rsidRDefault="00926E39" w:rsidP="00926E39">
      <w:pPr>
        <w:rPr>
          <w:rFonts w:ascii="Times New Roman" w:hAnsi="Times New Roman"/>
          <w:color w:val="000000" w:themeColor="text1"/>
          <w:sz w:val="24"/>
          <w:szCs w:val="24"/>
        </w:rPr>
      </w:pPr>
    </w:p>
    <w:p w14:paraId="07B75A2B" w14:textId="77777777" w:rsidR="00926E39" w:rsidRDefault="00926E39" w:rsidP="00926E39">
      <w:pPr>
        <w:rPr>
          <w:rFonts w:ascii="Times New Roman" w:hAnsi="Times New Roman"/>
          <w:color w:val="000000" w:themeColor="text1"/>
          <w:sz w:val="24"/>
          <w:szCs w:val="24"/>
        </w:rPr>
      </w:pPr>
    </w:p>
    <w:p w14:paraId="200ACDA8" w14:textId="77777777" w:rsidR="00926E39" w:rsidRDefault="00926E39" w:rsidP="00926E39">
      <w:pPr>
        <w:rPr>
          <w:rFonts w:ascii="Times New Roman" w:hAnsi="Times New Roman"/>
          <w:color w:val="000000" w:themeColor="text1"/>
          <w:sz w:val="24"/>
          <w:szCs w:val="24"/>
        </w:rPr>
      </w:pPr>
    </w:p>
    <w:p w14:paraId="59807C0C" w14:textId="2714FD84" w:rsidR="00926E39" w:rsidRDefault="00926E39" w:rsidP="00926E39">
      <w:pPr>
        <w:rPr>
          <w:rFonts w:ascii="Times New Roman" w:hAnsi="Times New Roman"/>
          <w:color w:val="000000" w:themeColor="text1"/>
          <w:lang w:eastAsia="en-US"/>
        </w:rPr>
      </w:pPr>
      <w:r>
        <w:rPr>
          <w:rFonts w:ascii="Times New Roman" w:hAnsi="Times New Roman"/>
          <w:noProof/>
          <w:color w:val="000000" w:themeColor="text1"/>
          <w:lang w:eastAsia="en-US"/>
        </w:rPr>
        <w:drawing>
          <wp:inline distT="0" distB="0" distL="0" distR="0" wp14:anchorId="7C465201" wp14:editId="0522E76D">
            <wp:extent cx="5939790" cy="3307080"/>
            <wp:effectExtent l="0" t="0" r="3810" b="7620"/>
            <wp:docPr id="1961741499" name="Picture 196174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l="4182" r="4182"/>
                    <a:stretch>
                      <a:fillRect/>
                    </a:stretch>
                  </pic:blipFill>
                  <pic:spPr bwMode="auto">
                    <a:xfrm>
                      <a:off x="0" y="0"/>
                      <a:ext cx="5939790" cy="3307080"/>
                    </a:xfrm>
                    <a:prstGeom prst="rect">
                      <a:avLst/>
                    </a:prstGeom>
                    <a:noFill/>
                    <a:ln>
                      <a:noFill/>
                    </a:ln>
                  </pic:spPr>
                </pic:pic>
              </a:graphicData>
            </a:graphic>
          </wp:inline>
        </w:drawing>
      </w:r>
    </w:p>
    <w:p w14:paraId="3123C648" w14:textId="263595A1" w:rsidR="00926E39" w:rsidRDefault="00926E39" w:rsidP="00926E39">
      <w:pPr>
        <w:pStyle w:val="Caption"/>
        <w:jc w:val="center"/>
        <w:rPr>
          <w:rFonts w:ascii="Times New Roman" w:hAnsi="Times New Roman"/>
          <w:i w:val="0"/>
          <w:iCs w:val="0"/>
          <w:color w:val="000000" w:themeColor="text1"/>
          <w:sz w:val="24"/>
          <w:szCs w:val="24"/>
        </w:rPr>
      </w:pPr>
      <w:bookmarkStart w:id="167" w:name="_Ref171493217"/>
      <w:bookmarkStart w:id="168" w:name="_Toc171689171"/>
      <w:r>
        <w:rPr>
          <w:rFonts w:ascii="Times New Roman" w:hAnsi="Times New Roman"/>
          <w:i w:val="0"/>
          <w:iCs w:val="0"/>
          <w:color w:val="000000" w:themeColor="text1"/>
          <w:sz w:val="24"/>
          <w:szCs w:val="24"/>
        </w:rPr>
        <w:t xml:space="preserve">Figure </w:t>
      </w:r>
      <w:r w:rsidR="003D0C03" w:rsidRPr="00F92789">
        <w:rPr>
          <w:rFonts w:ascii="Times New Roman" w:hAnsi="Times New Roman" w:cs="Times New Roman"/>
          <w:i w:val="0"/>
          <w:iCs w:val="0"/>
        </w:rPr>
        <w:fldChar w:fldCharType="begin"/>
      </w:r>
      <w:r w:rsidR="003D0C03" w:rsidRPr="00F92789">
        <w:rPr>
          <w:rFonts w:ascii="Times New Roman" w:hAnsi="Times New Roman" w:cs="Times New Roman"/>
          <w:i w:val="0"/>
          <w:iCs w:val="0"/>
          <w:color w:val="000000" w:themeColor="text1"/>
          <w:sz w:val="24"/>
          <w:szCs w:val="24"/>
        </w:rPr>
        <w:instrText xml:space="preserve"> SEQ Figure \* ARABIC </w:instrText>
      </w:r>
      <w:r w:rsidR="003D0C03" w:rsidRPr="00F92789">
        <w:rPr>
          <w:rFonts w:ascii="Times New Roman" w:hAnsi="Times New Roman" w:cs="Times New Roman"/>
          <w:i w:val="0"/>
          <w:iCs w:val="0"/>
        </w:rPr>
        <w:fldChar w:fldCharType="separate"/>
      </w:r>
      <w:r w:rsidR="008C64AA">
        <w:rPr>
          <w:rFonts w:ascii="Times New Roman" w:hAnsi="Times New Roman" w:cs="Times New Roman"/>
          <w:i w:val="0"/>
          <w:iCs w:val="0"/>
          <w:noProof/>
          <w:color w:val="000000" w:themeColor="text1"/>
          <w:sz w:val="24"/>
          <w:szCs w:val="24"/>
        </w:rPr>
        <w:t>64</w:t>
      </w:r>
      <w:r w:rsidR="003D0C03" w:rsidRPr="00F92789">
        <w:rPr>
          <w:rFonts w:ascii="Times New Roman" w:hAnsi="Times New Roman" w:cs="Times New Roman"/>
          <w:i w:val="0"/>
          <w:iCs w:val="0"/>
        </w:rPr>
        <w:fldChar w:fldCharType="end"/>
      </w:r>
      <w:bookmarkEnd w:id="167"/>
      <w:r>
        <w:rPr>
          <w:rFonts w:ascii="Times New Roman" w:hAnsi="Times New Roman"/>
          <w:i w:val="0"/>
          <w:iCs w:val="0"/>
          <w:color w:val="000000" w:themeColor="text1"/>
          <w:sz w:val="24"/>
          <w:szCs w:val="24"/>
        </w:rPr>
        <w:t xml:space="preserve">. Simulation result showing comparison between LM system response to a ramp input disturbance injection with and without the </w:t>
      </w:r>
      <w:proofErr w:type="gramStart"/>
      <w:r>
        <w:rPr>
          <w:rFonts w:ascii="Times New Roman" w:hAnsi="Times New Roman"/>
          <w:i w:val="0"/>
          <w:iCs w:val="0"/>
          <w:color w:val="000000" w:themeColor="text1"/>
          <w:sz w:val="24"/>
          <w:szCs w:val="24"/>
        </w:rPr>
        <w:t>controller</w:t>
      </w:r>
      <w:bookmarkEnd w:id="168"/>
      <w:proofErr w:type="gramEnd"/>
    </w:p>
    <w:p w14:paraId="447A7D8A" w14:textId="77777777" w:rsidR="00926E39" w:rsidRDefault="00926E39" w:rsidP="00926E39">
      <w:pPr>
        <w:rPr>
          <w:rFonts w:ascii="Times New Roman" w:hAnsi="Times New Roman"/>
          <w:color w:val="000000" w:themeColor="text1"/>
          <w:lang w:eastAsia="en-US"/>
        </w:rPr>
      </w:pPr>
    </w:p>
    <w:p w14:paraId="336CC63A" w14:textId="77777777" w:rsidR="00926E39" w:rsidRDefault="00926E39" w:rsidP="00926E39">
      <w:pPr>
        <w:spacing w:after="0" w:line="360" w:lineRule="auto"/>
      </w:pPr>
    </w:p>
    <w:p w14:paraId="2DA66CB7" w14:textId="77777777" w:rsidR="00926E39" w:rsidRDefault="00926E39">
      <w:pPr>
        <w:rPr>
          <w:rFonts w:ascii="Times New Roman" w:eastAsiaTheme="majorEastAsia" w:hAnsi="Times New Roman" w:cs="Times New Roman"/>
          <w:b/>
          <w:color w:val="000000" w:themeColor="text1"/>
          <w:kern w:val="0"/>
          <w:sz w:val="24"/>
          <w:szCs w:val="26"/>
          <w:lang w:eastAsia="en-US"/>
          <w14:ligatures w14:val="none"/>
        </w:rPr>
      </w:pPr>
      <w:r>
        <w:rPr>
          <w:rFonts w:cs="Times New Roman"/>
          <w:color w:val="000000" w:themeColor="text1"/>
        </w:rPr>
        <w:br w:type="page"/>
      </w:r>
    </w:p>
    <w:p w14:paraId="76EAFBAD" w14:textId="2B2B0D35" w:rsidR="008F6786" w:rsidRPr="00EF5FDF" w:rsidRDefault="008F6786" w:rsidP="00F01D18">
      <w:pPr>
        <w:pStyle w:val="Heading2"/>
        <w:rPr>
          <w:rFonts w:cs="Times New Roman"/>
          <w:color w:val="000000" w:themeColor="text1"/>
        </w:rPr>
      </w:pPr>
      <w:bookmarkStart w:id="169" w:name="_Toc171689092"/>
      <w:r w:rsidRPr="00EF5FDF">
        <w:rPr>
          <w:rFonts w:cs="Times New Roman"/>
          <w:color w:val="000000" w:themeColor="text1"/>
        </w:rPr>
        <w:t>Example Cases</w:t>
      </w:r>
      <w:bookmarkEnd w:id="169"/>
    </w:p>
    <w:p w14:paraId="0334800C" w14:textId="77777777" w:rsidR="00AF4B3C" w:rsidRPr="00EF5FDF" w:rsidRDefault="00AF4B3C" w:rsidP="00AF4B3C">
      <w:pPr>
        <w:rPr>
          <w:rFonts w:ascii="Times New Roman" w:hAnsi="Times New Roman" w:cs="Times New Roman"/>
          <w:color w:val="000000" w:themeColor="text1"/>
          <w:lang w:eastAsia="en-US"/>
        </w:rPr>
      </w:pPr>
    </w:p>
    <w:p w14:paraId="6D487D0F" w14:textId="729372AD" w:rsidR="00EE2541" w:rsidRPr="00EF5FDF" w:rsidRDefault="00F074FB" w:rsidP="00104EE9">
      <w:pPr>
        <w:pStyle w:val="Heading3"/>
        <w:spacing w:line="360" w:lineRule="auto"/>
        <w:rPr>
          <w:rFonts w:cs="Times New Roman"/>
          <w:color w:val="000000" w:themeColor="text1"/>
        </w:rPr>
      </w:pPr>
      <w:bookmarkStart w:id="170" w:name="_Toc171689093"/>
      <w:r w:rsidRPr="00EF5FDF">
        <w:rPr>
          <w:rFonts w:cs="Times New Roman"/>
          <w:color w:val="000000" w:themeColor="text1"/>
        </w:rPr>
        <w:t>FDM model</w:t>
      </w:r>
      <w:bookmarkEnd w:id="170"/>
    </w:p>
    <w:p w14:paraId="7240FD51" w14:textId="184D2C30" w:rsidR="00F074FB" w:rsidRPr="00EF5FDF" w:rsidRDefault="00F074FB" w:rsidP="008D2A7C">
      <w:pPr>
        <w:spacing w:line="360" w:lineRule="auto"/>
        <w:ind w:firstLine="360"/>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This code generates Bode and Step response plots comparing the work of Azhar Iqbal and Denis Brousseau. The </w:t>
      </w:r>
      <w:r w:rsidR="00F91BCF" w:rsidRPr="00EF5FDF">
        <w:rPr>
          <w:rFonts w:ascii="Times New Roman" w:hAnsi="Times New Roman" w:cs="Times New Roman"/>
          <w:color w:val="000000" w:themeColor="text1"/>
          <w:sz w:val="24"/>
          <w:szCs w:val="24"/>
        </w:rPr>
        <w:fldChar w:fldCharType="begin"/>
      </w:r>
      <w:r w:rsidR="00F91BCF" w:rsidRPr="00EF5FDF">
        <w:rPr>
          <w:rFonts w:ascii="Times New Roman" w:hAnsi="Times New Roman" w:cs="Times New Roman"/>
          <w:color w:val="000000" w:themeColor="text1"/>
          <w:sz w:val="24"/>
          <w:szCs w:val="24"/>
        </w:rPr>
        <w:instrText xml:space="preserve"> REF _Ref163204359 \h </w:instrText>
      </w:r>
      <w:r w:rsidR="00104EE9" w:rsidRPr="00EF5FDF">
        <w:rPr>
          <w:rFonts w:ascii="Times New Roman" w:hAnsi="Times New Roman" w:cs="Times New Roman"/>
          <w:color w:val="000000" w:themeColor="text1"/>
          <w:sz w:val="24"/>
          <w:szCs w:val="24"/>
        </w:rPr>
        <w:instrText xml:space="preserve"> \* MERGEFORMAT </w:instrText>
      </w:r>
      <w:r w:rsidR="00F91BCF" w:rsidRPr="00EF5FDF">
        <w:rPr>
          <w:rFonts w:ascii="Times New Roman" w:hAnsi="Times New Roman" w:cs="Times New Roman"/>
          <w:color w:val="000000" w:themeColor="text1"/>
          <w:sz w:val="24"/>
          <w:szCs w:val="24"/>
        </w:rPr>
      </w:r>
      <w:r w:rsidR="00F91BCF"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sz w:val="24"/>
          <w:szCs w:val="24"/>
        </w:rPr>
        <w:t xml:space="preserve">Figure </w:t>
      </w:r>
      <w:r w:rsidR="008C64AA">
        <w:rPr>
          <w:rFonts w:ascii="Times New Roman" w:hAnsi="Times New Roman" w:cs="Times New Roman"/>
          <w:i/>
          <w:iCs/>
          <w:noProof/>
          <w:color w:val="000000" w:themeColor="text1"/>
          <w:sz w:val="24"/>
          <w:szCs w:val="24"/>
        </w:rPr>
        <w:t>65</w:t>
      </w:r>
      <w:r w:rsidR="00F91BCF" w:rsidRPr="00EF5FDF">
        <w:rPr>
          <w:rFonts w:ascii="Times New Roman" w:hAnsi="Times New Roman" w:cs="Times New Roman"/>
          <w:color w:val="000000" w:themeColor="text1"/>
          <w:sz w:val="24"/>
          <w:szCs w:val="24"/>
        </w:rPr>
        <w:fldChar w:fldCharType="end"/>
      </w:r>
      <w:r w:rsidR="00F91BCF"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rPr>
        <w:t>below show step response plot generated by running the main script.</w:t>
      </w:r>
    </w:p>
    <w:p w14:paraId="41BB953C" w14:textId="08DCF698" w:rsidR="00F074FB" w:rsidRPr="00EF5FDF" w:rsidRDefault="00F074FB" w:rsidP="00F074FB">
      <w:pPr>
        <w:jc w:val="center"/>
        <w:rPr>
          <w:rFonts w:ascii="Times New Roman" w:hAnsi="Times New Roman" w:cs="Times New Roman"/>
          <w:color w:val="000000" w:themeColor="text1"/>
          <w:sz w:val="24"/>
          <w:szCs w:val="24"/>
          <w:lang w:eastAsia="en-US"/>
        </w:rPr>
      </w:pPr>
      <w:r w:rsidRPr="00EF5FDF">
        <w:rPr>
          <w:rFonts w:ascii="Times New Roman" w:hAnsi="Times New Roman" w:cs="Times New Roman"/>
          <w:noProof/>
          <w:color w:val="000000" w:themeColor="text1"/>
          <w:sz w:val="24"/>
          <w:szCs w:val="24"/>
        </w:rPr>
        <w:drawing>
          <wp:inline distT="0" distB="0" distL="0" distR="0" wp14:anchorId="1FECE7E8" wp14:editId="1BEA1D71">
            <wp:extent cx="3217653" cy="2469081"/>
            <wp:effectExtent l="0" t="0" r="1905" b="7620"/>
            <wp:docPr id="1961741418" name="Picture 196174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21296" cy="2471876"/>
                    </a:xfrm>
                    <a:prstGeom prst="rect">
                      <a:avLst/>
                    </a:prstGeom>
                  </pic:spPr>
                </pic:pic>
              </a:graphicData>
            </a:graphic>
          </wp:inline>
        </w:drawing>
      </w:r>
    </w:p>
    <w:p w14:paraId="7355E1BF" w14:textId="09732DBE" w:rsidR="00F074FB" w:rsidRPr="00EF5FDF" w:rsidRDefault="00AF4B3C" w:rsidP="00AF4B3C">
      <w:pPr>
        <w:pStyle w:val="Caption"/>
        <w:jc w:val="center"/>
        <w:rPr>
          <w:rFonts w:ascii="Times New Roman" w:hAnsi="Times New Roman" w:cs="Times New Roman"/>
          <w:i w:val="0"/>
          <w:iCs w:val="0"/>
          <w:color w:val="000000" w:themeColor="text1"/>
          <w:sz w:val="24"/>
          <w:szCs w:val="24"/>
        </w:rPr>
      </w:pPr>
      <w:bookmarkStart w:id="171" w:name="_Ref163204359"/>
      <w:bookmarkStart w:id="172" w:name="_Toc171689172"/>
      <w:r w:rsidRPr="00EF5FDF">
        <w:rPr>
          <w:rFonts w:ascii="Times New Roman" w:hAnsi="Times New Roman" w:cs="Times New Roman"/>
          <w:i w:val="0"/>
          <w:iCs w:val="0"/>
          <w:color w:val="000000" w:themeColor="text1"/>
          <w:sz w:val="24"/>
          <w:szCs w:val="24"/>
        </w:rPr>
        <w:t xml:space="preserve">Figure </w:t>
      </w:r>
      <w:r w:rsidRPr="00EF5FDF">
        <w:rPr>
          <w:rFonts w:ascii="Times New Roman" w:hAnsi="Times New Roman" w:cs="Times New Roman"/>
          <w:i w:val="0"/>
          <w:iCs w:val="0"/>
          <w:color w:val="000000" w:themeColor="text1"/>
          <w:sz w:val="24"/>
          <w:szCs w:val="24"/>
        </w:rPr>
        <w:fldChar w:fldCharType="begin"/>
      </w:r>
      <w:r w:rsidRPr="00EF5FDF">
        <w:rPr>
          <w:rFonts w:ascii="Times New Roman" w:hAnsi="Times New Roman" w:cs="Times New Roman"/>
          <w:i w:val="0"/>
          <w:iCs w:val="0"/>
          <w:color w:val="000000" w:themeColor="text1"/>
          <w:sz w:val="24"/>
          <w:szCs w:val="24"/>
        </w:rPr>
        <w:instrText xml:space="preserve"> SEQ Figure \* ARABIC </w:instrText>
      </w:r>
      <w:r w:rsidRPr="00EF5FDF">
        <w:rPr>
          <w:rFonts w:ascii="Times New Roman" w:hAnsi="Times New Roman" w:cs="Times New Roman"/>
          <w:i w:val="0"/>
          <w:iCs w:val="0"/>
          <w:color w:val="000000" w:themeColor="text1"/>
          <w:sz w:val="24"/>
          <w:szCs w:val="24"/>
        </w:rPr>
        <w:fldChar w:fldCharType="separate"/>
      </w:r>
      <w:r w:rsidR="008C64AA">
        <w:rPr>
          <w:rFonts w:ascii="Times New Roman" w:hAnsi="Times New Roman" w:cs="Times New Roman"/>
          <w:i w:val="0"/>
          <w:iCs w:val="0"/>
          <w:noProof/>
          <w:color w:val="000000" w:themeColor="text1"/>
          <w:sz w:val="24"/>
          <w:szCs w:val="24"/>
        </w:rPr>
        <w:t>65</w:t>
      </w:r>
      <w:r w:rsidRPr="00EF5FDF">
        <w:rPr>
          <w:rFonts w:ascii="Times New Roman" w:hAnsi="Times New Roman" w:cs="Times New Roman"/>
          <w:i w:val="0"/>
          <w:iCs w:val="0"/>
          <w:color w:val="000000" w:themeColor="text1"/>
          <w:sz w:val="24"/>
          <w:szCs w:val="24"/>
        </w:rPr>
        <w:fldChar w:fldCharType="end"/>
      </w:r>
      <w:bookmarkEnd w:id="171"/>
      <w:r w:rsidRPr="00EF5FDF">
        <w:rPr>
          <w:rFonts w:ascii="Times New Roman" w:hAnsi="Times New Roman" w:cs="Times New Roman"/>
          <w:i w:val="0"/>
          <w:iCs w:val="0"/>
          <w:color w:val="000000" w:themeColor="text1"/>
          <w:sz w:val="24"/>
          <w:szCs w:val="24"/>
        </w:rPr>
        <w:t>. Step response of single coil: comparison between model from Azhar Iqbal and Denis Brousseau</w:t>
      </w:r>
      <w:bookmarkEnd w:id="172"/>
    </w:p>
    <w:p w14:paraId="7A48885C" w14:textId="3D6400BD" w:rsidR="00F074FB" w:rsidRPr="00EF5FDF" w:rsidRDefault="00F074FB" w:rsidP="00F074FB">
      <w:pPr>
        <w:pStyle w:val="Heading3"/>
        <w:rPr>
          <w:rFonts w:cs="Times New Roman"/>
          <w:color w:val="000000" w:themeColor="text1"/>
        </w:rPr>
      </w:pPr>
      <w:bookmarkStart w:id="173" w:name="_Toc171689094"/>
      <w:r w:rsidRPr="00EF5FDF">
        <w:rPr>
          <w:rFonts w:cs="Times New Roman"/>
          <w:color w:val="000000" w:themeColor="text1"/>
        </w:rPr>
        <w:t>Single Coil Control</w:t>
      </w:r>
      <w:bookmarkEnd w:id="173"/>
    </w:p>
    <w:p w14:paraId="1CDBFF47" w14:textId="77777777" w:rsidR="00F074FB" w:rsidRPr="00EF5FDF" w:rsidRDefault="00F074FB" w:rsidP="00F074FB">
      <w:pPr>
        <w:rPr>
          <w:rFonts w:ascii="Times New Roman" w:hAnsi="Times New Roman" w:cs="Times New Roman"/>
          <w:color w:val="000000" w:themeColor="text1"/>
          <w:sz w:val="24"/>
          <w:szCs w:val="24"/>
          <w:lang w:eastAsia="en-US"/>
        </w:rPr>
      </w:pPr>
    </w:p>
    <w:p w14:paraId="1BDE8EF1" w14:textId="0C79E430" w:rsidR="00AF4B3C" w:rsidRPr="00EF5FDF" w:rsidRDefault="00F074FB" w:rsidP="008D2A7C">
      <w:pPr>
        <w:spacing w:line="360" w:lineRule="auto"/>
        <w:ind w:firstLine="360"/>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This code generates Bode plots and Step Response plots comparing the open loop and Closed loop system response. Additionally, when run in </w:t>
      </w:r>
      <w:proofErr w:type="spellStart"/>
      <w:r w:rsidRPr="00B91A95">
        <w:rPr>
          <w:rFonts w:ascii="Times New Roman" w:hAnsi="Times New Roman" w:cs="Times New Roman"/>
          <w:color w:val="000000" w:themeColor="text1"/>
          <w:sz w:val="24"/>
          <w:szCs w:val="24"/>
        </w:rPr>
        <w:t>Matlab</w:t>
      </w:r>
      <w:proofErr w:type="spellEnd"/>
      <w:r w:rsidRPr="00EF5FDF">
        <w:rPr>
          <w:rFonts w:ascii="Times New Roman" w:hAnsi="Times New Roman" w:cs="Times New Roman"/>
          <w:color w:val="000000" w:themeColor="text1"/>
          <w:sz w:val="24"/>
          <w:szCs w:val="24"/>
        </w:rPr>
        <w:t xml:space="preserve">, the code also generates performance metrics like Rise Time, Settling Time, overshoot and undershoot etc. An example plot produced by running the main script comparing multiple step response inputs for open loop and closed loop system is shown in </w:t>
      </w:r>
      <w:r w:rsidR="00F91BCF" w:rsidRPr="00EF5FDF">
        <w:rPr>
          <w:rFonts w:ascii="Times New Roman" w:hAnsi="Times New Roman" w:cs="Times New Roman"/>
          <w:color w:val="000000" w:themeColor="text1"/>
          <w:sz w:val="24"/>
          <w:szCs w:val="24"/>
        </w:rPr>
        <w:fldChar w:fldCharType="begin"/>
      </w:r>
      <w:r w:rsidR="00F91BCF" w:rsidRPr="00EF5FDF">
        <w:rPr>
          <w:rFonts w:ascii="Times New Roman" w:hAnsi="Times New Roman" w:cs="Times New Roman"/>
          <w:color w:val="000000" w:themeColor="text1"/>
          <w:sz w:val="24"/>
          <w:szCs w:val="24"/>
        </w:rPr>
        <w:instrText xml:space="preserve"> REF _Ref163204372 \h </w:instrText>
      </w:r>
      <w:r w:rsidR="00104EE9" w:rsidRPr="00EF5FDF">
        <w:rPr>
          <w:rFonts w:ascii="Times New Roman" w:hAnsi="Times New Roman" w:cs="Times New Roman"/>
          <w:color w:val="000000" w:themeColor="text1"/>
          <w:sz w:val="24"/>
          <w:szCs w:val="24"/>
        </w:rPr>
        <w:instrText xml:space="preserve"> \* MERGEFORMAT </w:instrText>
      </w:r>
      <w:r w:rsidR="00F91BCF" w:rsidRPr="00EF5FDF">
        <w:rPr>
          <w:rFonts w:ascii="Times New Roman" w:hAnsi="Times New Roman" w:cs="Times New Roman"/>
          <w:color w:val="000000" w:themeColor="text1"/>
          <w:sz w:val="24"/>
          <w:szCs w:val="24"/>
        </w:rPr>
      </w:r>
      <w:r w:rsidR="00F91BCF" w:rsidRPr="00EF5FDF">
        <w:rPr>
          <w:rFonts w:ascii="Times New Roman" w:hAnsi="Times New Roman" w:cs="Times New Roman"/>
          <w:color w:val="000000" w:themeColor="text1"/>
          <w:sz w:val="24"/>
          <w:szCs w:val="24"/>
        </w:rPr>
        <w:fldChar w:fldCharType="separate"/>
      </w:r>
      <w:r w:rsidR="008C64AA" w:rsidRPr="00EF5FDF">
        <w:rPr>
          <w:rFonts w:ascii="Times New Roman" w:hAnsi="Times New Roman" w:cs="Times New Roman"/>
          <w:color w:val="000000" w:themeColor="text1"/>
        </w:rPr>
        <w:t xml:space="preserve">Figure </w:t>
      </w:r>
      <w:r w:rsidR="008C64AA">
        <w:rPr>
          <w:rFonts w:ascii="Times New Roman" w:hAnsi="Times New Roman" w:cs="Times New Roman"/>
          <w:i/>
          <w:iCs/>
          <w:noProof/>
          <w:color w:val="000000" w:themeColor="text1"/>
        </w:rPr>
        <w:t>66</w:t>
      </w:r>
      <w:r w:rsidR="00F91BCF" w:rsidRPr="00EF5FDF">
        <w:rPr>
          <w:rFonts w:ascii="Times New Roman" w:hAnsi="Times New Roman" w:cs="Times New Roman"/>
          <w:color w:val="000000" w:themeColor="text1"/>
          <w:sz w:val="24"/>
          <w:szCs w:val="24"/>
        </w:rPr>
        <w:fldChar w:fldCharType="end"/>
      </w:r>
      <w:r w:rsidR="00F91BCF" w:rsidRPr="00EF5FDF">
        <w:rPr>
          <w:rFonts w:ascii="Times New Roman" w:hAnsi="Times New Roman" w:cs="Times New Roman"/>
          <w:color w:val="000000" w:themeColor="text1"/>
          <w:sz w:val="24"/>
          <w:szCs w:val="24"/>
        </w:rPr>
        <w:t xml:space="preserve"> </w:t>
      </w:r>
      <w:r w:rsidRPr="00EF5FDF">
        <w:rPr>
          <w:rFonts w:ascii="Times New Roman" w:hAnsi="Times New Roman" w:cs="Times New Roman"/>
          <w:color w:val="000000" w:themeColor="text1"/>
          <w:sz w:val="24"/>
          <w:szCs w:val="24"/>
        </w:rPr>
        <w:t>below.</w:t>
      </w:r>
    </w:p>
    <w:p w14:paraId="28FB4C38" w14:textId="77777777" w:rsidR="00AF4B3C" w:rsidRPr="00EF5FDF" w:rsidRDefault="00AF4B3C" w:rsidP="00F074FB">
      <w:pPr>
        <w:rPr>
          <w:rFonts w:ascii="Times New Roman" w:hAnsi="Times New Roman" w:cs="Times New Roman"/>
          <w:color w:val="000000" w:themeColor="text1"/>
          <w:sz w:val="24"/>
          <w:szCs w:val="24"/>
        </w:rPr>
      </w:pPr>
    </w:p>
    <w:p w14:paraId="3A7B73FE" w14:textId="399E7ADA" w:rsidR="009E73E2" w:rsidRPr="00EF5FDF" w:rsidRDefault="00F074FB" w:rsidP="00F074FB">
      <w:pPr>
        <w:spacing w:line="360" w:lineRule="auto"/>
        <w:jc w:val="center"/>
        <w:rPr>
          <w:rFonts w:ascii="Times New Roman" w:eastAsia="Times New Roman" w:hAnsi="Times New Roman" w:cs="Times New Roman"/>
          <w:color w:val="000000" w:themeColor="text1"/>
          <w:sz w:val="24"/>
          <w:szCs w:val="24"/>
        </w:rPr>
      </w:pPr>
      <w:r w:rsidRPr="00EF5FDF">
        <w:rPr>
          <w:rFonts w:ascii="Times New Roman" w:hAnsi="Times New Roman" w:cs="Times New Roman"/>
          <w:noProof/>
          <w:color w:val="000000" w:themeColor="text1"/>
          <w:sz w:val="24"/>
          <w:szCs w:val="24"/>
        </w:rPr>
        <w:drawing>
          <wp:inline distT="0" distB="0" distL="0" distR="0" wp14:anchorId="0FDBE161" wp14:editId="0A88A8F9">
            <wp:extent cx="3555643" cy="2544792"/>
            <wp:effectExtent l="0" t="0" r="6985" b="8255"/>
            <wp:docPr id="1961741420" name="Picture 19617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70770" cy="2555618"/>
                    </a:xfrm>
                    <a:prstGeom prst="rect">
                      <a:avLst/>
                    </a:prstGeom>
                  </pic:spPr>
                </pic:pic>
              </a:graphicData>
            </a:graphic>
          </wp:inline>
        </w:drawing>
      </w:r>
    </w:p>
    <w:p w14:paraId="3259E4E9" w14:textId="0BFD29B4" w:rsidR="00F2492C" w:rsidRPr="00EF5FDF" w:rsidRDefault="00AF4B3C" w:rsidP="00AF4B3C">
      <w:pPr>
        <w:pStyle w:val="Caption"/>
        <w:jc w:val="center"/>
        <w:rPr>
          <w:rFonts w:ascii="Times New Roman" w:hAnsi="Times New Roman" w:cs="Times New Roman"/>
          <w:i w:val="0"/>
          <w:iCs w:val="0"/>
          <w:color w:val="000000" w:themeColor="text1"/>
          <w:sz w:val="22"/>
          <w:szCs w:val="22"/>
        </w:rPr>
      </w:pPr>
      <w:bookmarkStart w:id="174" w:name="_Ref163204372"/>
      <w:bookmarkStart w:id="175" w:name="_Toc171689173"/>
      <w:r w:rsidRPr="00EF5FDF">
        <w:rPr>
          <w:rFonts w:ascii="Times New Roman" w:hAnsi="Times New Roman" w:cs="Times New Roman"/>
          <w:i w:val="0"/>
          <w:iCs w:val="0"/>
          <w:color w:val="000000" w:themeColor="text1"/>
          <w:sz w:val="22"/>
          <w:szCs w:val="22"/>
        </w:rPr>
        <w:t xml:space="preserve">Figure </w:t>
      </w:r>
      <w:r w:rsidRPr="00EF5FDF">
        <w:rPr>
          <w:rFonts w:ascii="Times New Roman" w:hAnsi="Times New Roman" w:cs="Times New Roman"/>
          <w:i w:val="0"/>
          <w:iCs w:val="0"/>
          <w:color w:val="000000" w:themeColor="text1"/>
          <w:sz w:val="22"/>
          <w:szCs w:val="22"/>
        </w:rPr>
        <w:fldChar w:fldCharType="begin"/>
      </w:r>
      <w:r w:rsidRPr="00EF5FDF">
        <w:rPr>
          <w:rFonts w:ascii="Times New Roman" w:hAnsi="Times New Roman" w:cs="Times New Roman"/>
          <w:i w:val="0"/>
          <w:iCs w:val="0"/>
          <w:color w:val="000000" w:themeColor="text1"/>
          <w:sz w:val="22"/>
          <w:szCs w:val="22"/>
        </w:rPr>
        <w:instrText xml:space="preserve"> SEQ Figure \* ARABIC </w:instrText>
      </w:r>
      <w:r w:rsidRPr="00EF5FDF">
        <w:rPr>
          <w:rFonts w:ascii="Times New Roman" w:hAnsi="Times New Roman" w:cs="Times New Roman"/>
          <w:i w:val="0"/>
          <w:iCs w:val="0"/>
          <w:color w:val="000000" w:themeColor="text1"/>
          <w:sz w:val="22"/>
          <w:szCs w:val="22"/>
        </w:rPr>
        <w:fldChar w:fldCharType="separate"/>
      </w:r>
      <w:r w:rsidR="008C64AA">
        <w:rPr>
          <w:rFonts w:ascii="Times New Roman" w:hAnsi="Times New Roman" w:cs="Times New Roman"/>
          <w:i w:val="0"/>
          <w:iCs w:val="0"/>
          <w:noProof/>
          <w:color w:val="000000" w:themeColor="text1"/>
          <w:sz w:val="22"/>
          <w:szCs w:val="22"/>
        </w:rPr>
        <w:t>66</w:t>
      </w:r>
      <w:r w:rsidRPr="00EF5FDF">
        <w:rPr>
          <w:rFonts w:ascii="Times New Roman" w:hAnsi="Times New Roman" w:cs="Times New Roman"/>
          <w:i w:val="0"/>
          <w:iCs w:val="0"/>
          <w:color w:val="000000" w:themeColor="text1"/>
          <w:sz w:val="22"/>
          <w:szCs w:val="22"/>
        </w:rPr>
        <w:fldChar w:fldCharType="end"/>
      </w:r>
      <w:bookmarkEnd w:id="174"/>
      <w:r w:rsidRPr="00EF5FDF">
        <w:rPr>
          <w:rFonts w:ascii="Times New Roman" w:hAnsi="Times New Roman" w:cs="Times New Roman"/>
          <w:i w:val="0"/>
          <w:iCs w:val="0"/>
          <w:color w:val="000000" w:themeColor="text1"/>
          <w:sz w:val="22"/>
          <w:szCs w:val="22"/>
        </w:rPr>
        <w:t xml:space="preserve">. Open loop and Closed loop response of single coil to step </w:t>
      </w:r>
      <w:proofErr w:type="gramStart"/>
      <w:r w:rsidRPr="00EF5FDF">
        <w:rPr>
          <w:rFonts w:ascii="Times New Roman" w:hAnsi="Times New Roman" w:cs="Times New Roman"/>
          <w:i w:val="0"/>
          <w:iCs w:val="0"/>
          <w:color w:val="000000" w:themeColor="text1"/>
          <w:sz w:val="22"/>
          <w:szCs w:val="22"/>
        </w:rPr>
        <w:t>input</w:t>
      </w:r>
      <w:bookmarkEnd w:id="175"/>
      <w:proofErr w:type="gramEnd"/>
    </w:p>
    <w:p w14:paraId="441D6485" w14:textId="77777777" w:rsidR="00AF4B3C" w:rsidRPr="00EF5FDF" w:rsidRDefault="00AF4B3C" w:rsidP="00AF4B3C">
      <w:pPr>
        <w:rPr>
          <w:rFonts w:ascii="Times New Roman" w:hAnsi="Times New Roman" w:cs="Times New Roman"/>
          <w:color w:val="000000" w:themeColor="text1"/>
          <w:lang w:eastAsia="en-US"/>
        </w:rPr>
      </w:pPr>
    </w:p>
    <w:p w14:paraId="0C2793F4" w14:textId="138B88AF" w:rsidR="00C87742" w:rsidRPr="00EF5FDF" w:rsidRDefault="00827D19" w:rsidP="00F01D18">
      <w:pPr>
        <w:pStyle w:val="Heading1"/>
        <w:rPr>
          <w:rFonts w:ascii="Times New Roman" w:hAnsi="Times New Roman" w:cs="Times New Roman"/>
          <w:b/>
          <w:bCs/>
          <w:color w:val="000000" w:themeColor="text1"/>
        </w:rPr>
      </w:pPr>
      <w:bookmarkStart w:id="176" w:name="_Reference"/>
      <w:bookmarkStart w:id="177" w:name="_Toc171689095"/>
      <w:bookmarkEnd w:id="176"/>
      <w:r w:rsidRPr="00EF5FDF">
        <w:rPr>
          <w:rFonts w:ascii="Times New Roman" w:hAnsi="Times New Roman" w:cs="Times New Roman"/>
          <w:b/>
          <w:bCs/>
          <w:color w:val="000000" w:themeColor="text1"/>
        </w:rPr>
        <w:t>Reference</w:t>
      </w:r>
      <w:bookmarkEnd w:id="177"/>
    </w:p>
    <w:p w14:paraId="6A0563EB" w14:textId="77777777" w:rsidR="00827D19" w:rsidRPr="00EF5FDF" w:rsidRDefault="00827D19" w:rsidP="00B21BB8">
      <w:pPr>
        <w:spacing w:after="0" w:line="360" w:lineRule="auto"/>
        <w:rPr>
          <w:rFonts w:ascii="Times New Roman" w:hAnsi="Times New Roman" w:cs="Times New Roman"/>
          <w:b/>
          <w:bCs/>
          <w:color w:val="000000" w:themeColor="text1"/>
          <w:kern w:val="0"/>
          <w:sz w:val="32"/>
          <w:szCs w:val="32"/>
          <w14:ligatures w14:val="none"/>
        </w:rPr>
      </w:pPr>
    </w:p>
    <w:p w14:paraId="6CF976DE" w14:textId="4B636E01" w:rsidR="00827D19" w:rsidRPr="00EF5FDF" w:rsidRDefault="00827D19" w:rsidP="00B21BB8">
      <w:pPr>
        <w:autoSpaceDE w:val="0"/>
        <w:autoSpaceDN w:val="0"/>
        <w:adjustRightInd w:val="0"/>
        <w:spacing w:after="0" w:line="360" w:lineRule="auto"/>
        <w:rPr>
          <w:rFonts w:ascii="Times New Roman" w:hAnsi="Times New Roman" w:cs="Times New Roman"/>
          <w:color w:val="000000" w:themeColor="text1"/>
          <w:kern w:val="0"/>
          <w:sz w:val="24"/>
          <w:szCs w:val="24"/>
        </w:rPr>
      </w:pPr>
      <w:r w:rsidRPr="00EF5FDF">
        <w:rPr>
          <w:rFonts w:ascii="Times New Roman" w:hAnsi="Times New Roman" w:cs="Times New Roman"/>
          <w:color w:val="000000" w:themeColor="text1"/>
          <w:kern w:val="0"/>
          <w:sz w:val="24"/>
          <w:szCs w:val="24"/>
        </w:rPr>
        <w:t>[</w:t>
      </w:r>
      <w:hyperlink w:anchor="_Reference" w:history="1">
        <w:r w:rsidR="008D6D19" w:rsidRPr="00EF5FDF">
          <w:rPr>
            <w:rStyle w:val="Hyperlink"/>
            <w:rFonts w:ascii="Times New Roman" w:hAnsi="Times New Roman" w:cs="Times New Roman"/>
            <w:color w:val="000000" w:themeColor="text1"/>
            <w:kern w:val="0"/>
            <w:sz w:val="24"/>
            <w:szCs w:val="24"/>
            <w:u w:val="none"/>
          </w:rPr>
          <w:t>1</w:t>
        </w:r>
      </w:hyperlink>
      <w:r w:rsidRPr="00EF5FDF">
        <w:rPr>
          <w:rFonts w:ascii="Times New Roman" w:hAnsi="Times New Roman" w:cs="Times New Roman"/>
          <w:color w:val="000000" w:themeColor="text1"/>
          <w:kern w:val="0"/>
          <w:sz w:val="24"/>
          <w:szCs w:val="24"/>
        </w:rPr>
        <w:t xml:space="preserve">] </w:t>
      </w:r>
      <w:proofErr w:type="spellStart"/>
      <w:r w:rsidRPr="00EF5FDF">
        <w:rPr>
          <w:rFonts w:ascii="Times New Roman" w:hAnsi="Times New Roman" w:cs="Times New Roman"/>
          <w:color w:val="000000" w:themeColor="text1"/>
          <w:kern w:val="0"/>
          <w:sz w:val="24"/>
          <w:szCs w:val="24"/>
        </w:rPr>
        <w:t>Kyryushin</w:t>
      </w:r>
      <w:proofErr w:type="spellEnd"/>
      <w:r w:rsidRPr="00EF5FDF">
        <w:rPr>
          <w:rFonts w:ascii="Times New Roman" w:hAnsi="Times New Roman" w:cs="Times New Roman"/>
          <w:color w:val="000000" w:themeColor="text1"/>
          <w:kern w:val="0"/>
          <w:sz w:val="24"/>
          <w:szCs w:val="24"/>
        </w:rPr>
        <w:t>, V. V. and Nazarenko, A. V., "Interaction of a magnetic liquid with a conductor containing current and a permanent magnet, " Fluid Dyn. 23, 306-311 (1988).</w:t>
      </w:r>
    </w:p>
    <w:p w14:paraId="1A83AB66" w14:textId="0ABB5C0C" w:rsidR="00827D19" w:rsidRPr="00EF5FDF" w:rsidRDefault="00827D19" w:rsidP="008D6D19">
      <w:pPr>
        <w:autoSpaceDE w:val="0"/>
        <w:autoSpaceDN w:val="0"/>
        <w:adjustRightInd w:val="0"/>
        <w:spacing w:after="0" w:line="360" w:lineRule="auto"/>
        <w:rPr>
          <w:rFonts w:ascii="Times New Roman" w:hAnsi="Times New Roman" w:cs="Times New Roman"/>
          <w:color w:val="000000" w:themeColor="text1"/>
          <w:kern w:val="0"/>
          <w:sz w:val="24"/>
          <w:szCs w:val="24"/>
        </w:rPr>
      </w:pPr>
      <w:r w:rsidRPr="00EF5FDF">
        <w:rPr>
          <w:rFonts w:ascii="Times New Roman" w:hAnsi="Times New Roman" w:cs="Times New Roman"/>
          <w:color w:val="000000" w:themeColor="text1"/>
          <w:kern w:val="0"/>
          <w:sz w:val="24"/>
          <w:szCs w:val="24"/>
          <w14:ligatures w14:val="none"/>
        </w:rPr>
        <w:t>[</w:t>
      </w:r>
      <w:hyperlink w:anchor="_Reference" w:history="1">
        <w:r w:rsidRPr="00EF5FDF">
          <w:rPr>
            <w:rStyle w:val="Hyperlink"/>
            <w:rFonts w:ascii="Times New Roman" w:hAnsi="Times New Roman" w:cs="Times New Roman"/>
            <w:color w:val="000000" w:themeColor="text1"/>
            <w:kern w:val="0"/>
            <w:sz w:val="24"/>
            <w:szCs w:val="24"/>
            <w:u w:val="none"/>
            <w14:ligatures w14:val="none"/>
          </w:rPr>
          <w:t>2</w:t>
        </w:r>
      </w:hyperlink>
      <w:r w:rsidRPr="00EF5FDF">
        <w:rPr>
          <w:rFonts w:ascii="Times New Roman" w:hAnsi="Times New Roman" w:cs="Times New Roman"/>
          <w:color w:val="000000" w:themeColor="text1"/>
          <w:kern w:val="0"/>
          <w:sz w:val="24"/>
          <w:szCs w:val="24"/>
          <w14:ligatures w14:val="none"/>
        </w:rPr>
        <w:t xml:space="preserve">] </w:t>
      </w:r>
      <w:r w:rsidRPr="00EF5FDF">
        <w:rPr>
          <w:rFonts w:ascii="Times New Roman" w:hAnsi="Times New Roman" w:cs="Times New Roman"/>
          <w:color w:val="000000" w:themeColor="text1"/>
          <w:kern w:val="0"/>
          <w:sz w:val="24"/>
          <w:szCs w:val="24"/>
          <w:shd w:val="clear" w:color="auto" w:fill="FFFFFF"/>
          <w14:ligatures w14:val="none"/>
        </w:rPr>
        <w:t>Montgomery, Donald Bruce, and J. Terrell. </w:t>
      </w:r>
      <w:r w:rsidRPr="00EF5FDF">
        <w:rPr>
          <w:rFonts w:ascii="Times New Roman" w:hAnsi="Times New Roman" w:cs="Times New Roman"/>
          <w:color w:val="000000" w:themeColor="text1"/>
          <w:kern w:val="0"/>
          <w:sz w:val="24"/>
          <w:szCs w:val="24"/>
          <w14:ligatures w14:val="none"/>
        </w:rPr>
        <w:t>Some Useful Information for the Design of Air-core Solenoids: Part I: Relationships Between Magnetic Field, Power, Ampere-</w:t>
      </w:r>
      <w:proofErr w:type="gramStart"/>
      <w:r w:rsidRPr="00EF5FDF">
        <w:rPr>
          <w:rFonts w:ascii="Times New Roman" w:hAnsi="Times New Roman" w:cs="Times New Roman"/>
          <w:color w:val="000000" w:themeColor="text1"/>
          <w:kern w:val="0"/>
          <w:sz w:val="24"/>
          <w:szCs w:val="24"/>
          <w14:ligatures w14:val="none"/>
        </w:rPr>
        <w:t>turns</w:t>
      </w:r>
      <w:proofErr w:type="gramEnd"/>
      <w:r w:rsidRPr="00EF5FDF">
        <w:rPr>
          <w:rFonts w:ascii="Times New Roman" w:hAnsi="Times New Roman" w:cs="Times New Roman"/>
          <w:color w:val="000000" w:themeColor="text1"/>
          <w:kern w:val="0"/>
          <w:sz w:val="24"/>
          <w:szCs w:val="24"/>
          <w14:ligatures w14:val="none"/>
        </w:rPr>
        <w:t xml:space="preserve"> and Current Density. Part II: Homogenous Magnetic Fields. National Magnet Laboratory, Massachusetts Institute of </w:t>
      </w:r>
      <w:r w:rsidRPr="00EF5FDF">
        <w:rPr>
          <w:rFonts w:ascii="Times New Roman" w:hAnsi="Times New Roman" w:cs="Times New Roman"/>
          <w:color w:val="000000" w:themeColor="text1"/>
          <w:kern w:val="0"/>
          <w:sz w:val="24"/>
          <w:szCs w:val="24"/>
        </w:rPr>
        <w:t>Technology, 1961.</w:t>
      </w:r>
    </w:p>
    <w:p w14:paraId="4853160F" w14:textId="30233F6A" w:rsidR="00827D19" w:rsidRPr="00EF5FDF" w:rsidRDefault="00827D19" w:rsidP="00B21BB8">
      <w:pPr>
        <w:spacing w:after="0" w:line="360" w:lineRule="auto"/>
        <w:rPr>
          <w:rFonts w:ascii="Times New Roman" w:hAnsi="Times New Roman" w:cs="Times New Roman"/>
          <w:kern w:val="0"/>
          <w:sz w:val="24"/>
          <w:szCs w:val="24"/>
        </w:rPr>
      </w:pPr>
      <w:r w:rsidRPr="00EF5FDF">
        <w:rPr>
          <w:rFonts w:ascii="Times New Roman" w:hAnsi="Times New Roman" w:cs="Times New Roman"/>
          <w:color w:val="000000" w:themeColor="text1"/>
          <w:kern w:val="0"/>
          <w:sz w:val="24"/>
          <w:szCs w:val="24"/>
        </w:rPr>
        <w:t>[</w:t>
      </w:r>
      <w:hyperlink w:anchor="_Reference" w:history="1">
        <w:r w:rsidRPr="00EF5FDF">
          <w:rPr>
            <w:rFonts w:ascii="Times New Roman" w:hAnsi="Times New Roman" w:cs="Times New Roman"/>
            <w:sz w:val="24"/>
            <w:szCs w:val="24"/>
          </w:rPr>
          <w:t>3</w:t>
        </w:r>
      </w:hyperlink>
      <w:r w:rsidRPr="00EF5FDF">
        <w:rPr>
          <w:rFonts w:ascii="Times New Roman" w:hAnsi="Times New Roman" w:cs="Times New Roman"/>
          <w:color w:val="000000" w:themeColor="text1"/>
          <w:kern w:val="0"/>
          <w:sz w:val="24"/>
          <w:szCs w:val="24"/>
        </w:rPr>
        <w:t xml:space="preserve">] </w:t>
      </w:r>
      <w:hyperlink r:id="rId142" w:tooltip="user:stan_zurek" w:history="1">
        <w:r w:rsidRPr="00EF5FDF">
          <w:rPr>
            <w:rFonts w:ascii="Times New Roman" w:hAnsi="Times New Roman" w:cs="Times New Roman"/>
            <w:sz w:val="24"/>
            <w:szCs w:val="24"/>
          </w:rPr>
          <w:t>Stan Zurek</w:t>
        </w:r>
      </w:hyperlink>
      <w:r w:rsidRPr="00EF5FDF">
        <w:rPr>
          <w:rFonts w:ascii="Times New Roman" w:hAnsi="Times New Roman" w:cs="Times New Roman"/>
          <w:color w:val="000000" w:themeColor="text1"/>
          <w:kern w:val="0"/>
          <w:sz w:val="24"/>
          <w:szCs w:val="24"/>
        </w:rPr>
        <w:t xml:space="preserve">, Helmholtz coil, Encyclopedia </w:t>
      </w:r>
      <w:proofErr w:type="spellStart"/>
      <w:r w:rsidRPr="00EF5FDF">
        <w:rPr>
          <w:rFonts w:ascii="Times New Roman" w:hAnsi="Times New Roman" w:cs="Times New Roman"/>
          <w:color w:val="000000" w:themeColor="text1"/>
          <w:kern w:val="0"/>
          <w:sz w:val="24"/>
          <w:szCs w:val="24"/>
        </w:rPr>
        <w:t>Magnetica</w:t>
      </w:r>
      <w:proofErr w:type="spellEnd"/>
      <w:r w:rsidRPr="00EF5FDF">
        <w:rPr>
          <w:rFonts w:ascii="Times New Roman" w:hAnsi="Times New Roman" w:cs="Times New Roman"/>
          <w:color w:val="000000" w:themeColor="text1"/>
          <w:kern w:val="0"/>
          <w:sz w:val="24"/>
          <w:szCs w:val="24"/>
        </w:rPr>
        <w:t>,</w:t>
      </w:r>
      <w:r w:rsidR="008D6D19" w:rsidRPr="00EF5FDF">
        <w:rPr>
          <w:rFonts w:ascii="Times New Roman" w:hAnsi="Times New Roman" w:cs="Times New Roman"/>
          <w:color w:val="000000" w:themeColor="text1"/>
          <w:kern w:val="0"/>
          <w:sz w:val="24"/>
          <w:szCs w:val="24"/>
        </w:rPr>
        <w:t xml:space="preserve"> </w:t>
      </w:r>
      <w:hyperlink r:id="rId143" w:history="1">
        <w:r w:rsidR="0030229E" w:rsidRPr="00EF5FDF">
          <w:rPr>
            <w:rFonts w:ascii="Times New Roman" w:hAnsi="Times New Roman" w:cs="Times New Roman"/>
            <w:kern w:val="0"/>
            <w:sz w:val="24"/>
            <w:szCs w:val="24"/>
          </w:rPr>
          <w:t>https://www.e-magnetica.pl/doku.php/helmholtz_coil</w:t>
        </w:r>
      </w:hyperlink>
    </w:p>
    <w:p w14:paraId="1EFEB782" w14:textId="0B45C3A3" w:rsidR="00104EE9" w:rsidRPr="00EF5FDF" w:rsidRDefault="00104EE9" w:rsidP="00B21BB8">
      <w:pPr>
        <w:spacing w:after="0" w:line="360" w:lineRule="auto"/>
        <w:rPr>
          <w:rFonts w:ascii="Times New Roman" w:hAnsi="Times New Roman" w:cs="Times New Roman"/>
          <w:color w:val="000000" w:themeColor="text1"/>
          <w:kern w:val="0"/>
          <w:sz w:val="24"/>
          <w:szCs w:val="24"/>
        </w:rPr>
      </w:pPr>
      <w:r w:rsidRPr="00EF5FDF">
        <w:rPr>
          <w:rFonts w:ascii="Times New Roman" w:hAnsi="Times New Roman" w:cs="Times New Roman"/>
          <w:kern w:val="0"/>
          <w:sz w:val="24"/>
          <w:szCs w:val="24"/>
        </w:rPr>
        <w:t>[</w:t>
      </w:r>
      <w:hyperlink w:anchor="_Reference" w:history="1">
        <w:r w:rsidRPr="00EF5FDF">
          <w:rPr>
            <w:rStyle w:val="Hyperlink"/>
            <w:rFonts w:ascii="Times New Roman" w:hAnsi="Times New Roman" w:cs="Times New Roman"/>
            <w:color w:val="000000" w:themeColor="text1"/>
            <w:kern w:val="0"/>
            <w:sz w:val="24"/>
            <w:szCs w:val="24"/>
            <w:u w:val="none"/>
          </w:rPr>
          <w:t>4</w:t>
        </w:r>
      </w:hyperlink>
      <w:r w:rsidRPr="00EF5FDF">
        <w:rPr>
          <w:rFonts w:ascii="Times New Roman" w:hAnsi="Times New Roman" w:cs="Times New Roman"/>
          <w:kern w:val="0"/>
          <w:sz w:val="24"/>
          <w:szCs w:val="24"/>
        </w:rPr>
        <w:t xml:space="preserve">] </w:t>
      </w:r>
      <w:r w:rsidRPr="00EF5FDF">
        <w:rPr>
          <w:rFonts w:ascii="Times New Roman" w:hAnsi="Times New Roman" w:cs="Times New Roman"/>
          <w:color w:val="000000" w:themeColor="text1"/>
          <w:kern w:val="0"/>
          <w:sz w:val="24"/>
          <w:szCs w:val="24"/>
        </w:rPr>
        <w:t xml:space="preserve">Iqbal, Azhar, and </w:t>
      </w:r>
      <w:proofErr w:type="spellStart"/>
      <w:r w:rsidRPr="00EF5FDF">
        <w:rPr>
          <w:rFonts w:ascii="Times New Roman" w:hAnsi="Times New Roman" w:cs="Times New Roman"/>
          <w:color w:val="000000" w:themeColor="text1"/>
          <w:kern w:val="0"/>
          <w:sz w:val="24"/>
          <w:szCs w:val="24"/>
        </w:rPr>
        <w:t>Foued</w:t>
      </w:r>
      <w:proofErr w:type="spellEnd"/>
      <w:r w:rsidRPr="00EF5FDF">
        <w:rPr>
          <w:rFonts w:ascii="Times New Roman" w:hAnsi="Times New Roman" w:cs="Times New Roman"/>
          <w:color w:val="000000" w:themeColor="text1"/>
          <w:kern w:val="0"/>
          <w:sz w:val="24"/>
          <w:szCs w:val="24"/>
        </w:rPr>
        <w:t xml:space="preserve"> Ben Amara. "Modeling and experimental evaluation of a circular magnetic-fluid deformable mirror." International Journal of </w:t>
      </w:r>
      <w:proofErr w:type="spellStart"/>
      <w:r w:rsidRPr="00EF5FDF">
        <w:rPr>
          <w:rFonts w:ascii="Times New Roman" w:hAnsi="Times New Roman" w:cs="Times New Roman"/>
          <w:color w:val="000000" w:themeColor="text1"/>
          <w:kern w:val="0"/>
          <w:sz w:val="24"/>
          <w:szCs w:val="24"/>
        </w:rPr>
        <w:t>Optomechatronics</w:t>
      </w:r>
      <w:proofErr w:type="spellEnd"/>
      <w:r w:rsidRPr="00EF5FDF">
        <w:rPr>
          <w:rFonts w:ascii="Times New Roman" w:hAnsi="Times New Roman" w:cs="Times New Roman"/>
          <w:color w:val="000000" w:themeColor="text1"/>
          <w:kern w:val="0"/>
          <w:sz w:val="24"/>
          <w:szCs w:val="24"/>
        </w:rPr>
        <w:t> 2, no. 2 (2008): 126-143.</w:t>
      </w:r>
    </w:p>
    <w:p w14:paraId="5D8244A8" w14:textId="515ABBE5" w:rsidR="00104EE9" w:rsidRPr="00EF5FDF" w:rsidRDefault="00104EE9" w:rsidP="00B21BB8">
      <w:pPr>
        <w:spacing w:after="0" w:line="360" w:lineRule="auto"/>
        <w:rPr>
          <w:rFonts w:ascii="Times New Roman" w:hAnsi="Times New Roman" w:cs="Times New Roman"/>
          <w:color w:val="000000" w:themeColor="text1"/>
          <w:kern w:val="0"/>
          <w:sz w:val="24"/>
          <w:szCs w:val="24"/>
        </w:rPr>
      </w:pPr>
      <w:r w:rsidRPr="00EF5FDF">
        <w:rPr>
          <w:rFonts w:ascii="Times New Roman" w:hAnsi="Times New Roman" w:cs="Times New Roman"/>
          <w:kern w:val="0"/>
          <w:sz w:val="24"/>
          <w:szCs w:val="24"/>
        </w:rPr>
        <w:t>[</w:t>
      </w:r>
      <w:hyperlink w:anchor="_Reference" w:history="1">
        <w:r w:rsidRPr="00EF5FDF">
          <w:rPr>
            <w:rStyle w:val="Hyperlink"/>
            <w:rFonts w:ascii="Times New Roman" w:hAnsi="Times New Roman" w:cs="Times New Roman"/>
            <w:color w:val="000000" w:themeColor="text1"/>
            <w:kern w:val="0"/>
            <w:sz w:val="24"/>
            <w:szCs w:val="24"/>
            <w:u w:val="none"/>
          </w:rPr>
          <w:t>5</w:t>
        </w:r>
      </w:hyperlink>
      <w:r w:rsidRPr="00EF5FDF">
        <w:rPr>
          <w:rFonts w:ascii="Times New Roman" w:hAnsi="Times New Roman" w:cs="Times New Roman"/>
          <w:kern w:val="0"/>
          <w:sz w:val="24"/>
          <w:szCs w:val="24"/>
        </w:rPr>
        <w:t xml:space="preserve">] </w:t>
      </w:r>
      <w:r w:rsidRPr="00EF5FDF">
        <w:rPr>
          <w:rFonts w:ascii="Times New Roman" w:hAnsi="Times New Roman" w:cs="Times New Roman"/>
          <w:color w:val="000000" w:themeColor="text1"/>
          <w:kern w:val="0"/>
          <w:sz w:val="24"/>
          <w:szCs w:val="24"/>
        </w:rPr>
        <w:t xml:space="preserve">Brousseau, Denis, Simon Thibault, </w:t>
      </w:r>
      <w:proofErr w:type="spellStart"/>
      <w:r w:rsidRPr="00EF5FDF">
        <w:rPr>
          <w:rFonts w:ascii="Times New Roman" w:hAnsi="Times New Roman" w:cs="Times New Roman"/>
          <w:color w:val="000000" w:themeColor="text1"/>
          <w:kern w:val="0"/>
          <w:sz w:val="24"/>
          <w:szCs w:val="24"/>
        </w:rPr>
        <w:t>Ermanno</w:t>
      </w:r>
      <w:proofErr w:type="spellEnd"/>
      <w:r w:rsidRPr="00EF5FDF">
        <w:rPr>
          <w:rFonts w:ascii="Times New Roman" w:hAnsi="Times New Roman" w:cs="Times New Roman"/>
          <w:color w:val="000000" w:themeColor="text1"/>
          <w:kern w:val="0"/>
          <w:sz w:val="24"/>
          <w:szCs w:val="24"/>
        </w:rPr>
        <w:t xml:space="preserve"> F. Borra, and Simon F. Boivin. "Modal dynamics of magnetic-liquid deformable mirrors." Applied optics 53, no. 22 (2014): 4903-4909.</w:t>
      </w:r>
    </w:p>
    <w:p w14:paraId="64398660" w14:textId="77777777" w:rsidR="00104EE9" w:rsidRPr="00EF5FDF" w:rsidRDefault="00104EE9" w:rsidP="00B21BB8">
      <w:pPr>
        <w:spacing w:after="0" w:line="360" w:lineRule="auto"/>
        <w:rPr>
          <w:rStyle w:val="Hyperlink"/>
          <w:rFonts w:ascii="Times New Roman" w:hAnsi="Times New Roman" w:cs="Times New Roman"/>
          <w:color w:val="000000" w:themeColor="text1"/>
          <w:u w:val="none"/>
        </w:rPr>
      </w:pPr>
    </w:p>
    <w:p w14:paraId="2B463339" w14:textId="77777777" w:rsidR="00104EE9" w:rsidRPr="00EF5FDF" w:rsidRDefault="00104EE9" w:rsidP="00B21BB8">
      <w:pPr>
        <w:spacing w:after="0" w:line="360" w:lineRule="auto"/>
        <w:rPr>
          <w:rStyle w:val="Hyperlink"/>
          <w:rFonts w:ascii="Times New Roman" w:hAnsi="Times New Roman" w:cs="Times New Roman"/>
          <w:color w:val="000000" w:themeColor="text1"/>
          <w:u w:val="none"/>
        </w:rPr>
      </w:pPr>
    </w:p>
    <w:p w14:paraId="35464F40" w14:textId="77777777" w:rsidR="007E3CC2" w:rsidRPr="00EF5FDF" w:rsidRDefault="007E3CC2" w:rsidP="00B21BB8">
      <w:pPr>
        <w:spacing w:after="0" w:line="360" w:lineRule="auto"/>
        <w:rPr>
          <w:rFonts w:ascii="Times New Roman" w:hAnsi="Times New Roman" w:cs="Times New Roman"/>
          <w:color w:val="000000" w:themeColor="text1"/>
        </w:rPr>
      </w:pPr>
    </w:p>
    <w:p w14:paraId="7B691D6B" w14:textId="7D628747" w:rsidR="00741907" w:rsidRPr="00EF5FDF" w:rsidRDefault="00E6119B" w:rsidP="00741907">
      <w:pPr>
        <w:pStyle w:val="Heading1"/>
        <w:rPr>
          <w:rFonts w:ascii="Times New Roman" w:hAnsi="Times New Roman" w:cs="Times New Roman"/>
          <w:b/>
          <w:bCs/>
          <w:color w:val="000000" w:themeColor="text1"/>
        </w:rPr>
      </w:pPr>
      <w:bookmarkStart w:id="178" w:name="_Toc171689096"/>
      <w:r w:rsidRPr="00EF5FDF">
        <w:rPr>
          <w:rFonts w:ascii="Times New Roman" w:hAnsi="Times New Roman" w:cs="Times New Roman"/>
          <w:b/>
          <w:bCs/>
          <w:color w:val="000000" w:themeColor="text1"/>
        </w:rPr>
        <w:t xml:space="preserve">Appendix: </w:t>
      </w:r>
      <w:r w:rsidR="003C530E" w:rsidRPr="00EF5FDF">
        <w:rPr>
          <w:rFonts w:ascii="Times New Roman" w:hAnsi="Times New Roman" w:cs="Times New Roman"/>
          <w:b/>
          <w:bCs/>
          <w:color w:val="000000" w:themeColor="text1"/>
        </w:rPr>
        <w:t>Source codes</w:t>
      </w:r>
      <w:bookmarkEnd w:id="178"/>
    </w:p>
    <w:p w14:paraId="17CB4A1E" w14:textId="03DE1F72" w:rsidR="00E6119B" w:rsidRPr="00EF5FDF" w:rsidRDefault="00E6119B" w:rsidP="0030229E">
      <w:pPr>
        <w:pStyle w:val="Heading2"/>
        <w:numPr>
          <w:ilvl w:val="1"/>
          <w:numId w:val="88"/>
        </w:numPr>
        <w:rPr>
          <w:rFonts w:cs="Times New Roman"/>
          <w:color w:val="000000" w:themeColor="text1"/>
        </w:rPr>
      </w:pPr>
      <w:bookmarkStart w:id="179" w:name="_Toc171689097"/>
      <w:r w:rsidRPr="00EF5FDF">
        <w:rPr>
          <w:rFonts w:cs="Times New Roman"/>
          <w:color w:val="000000" w:themeColor="text1"/>
        </w:rPr>
        <w:t>Codes for Analytical models</w:t>
      </w:r>
      <w:bookmarkEnd w:id="179"/>
    </w:p>
    <w:p w14:paraId="167482BC" w14:textId="20779464" w:rsidR="00E43A8F" w:rsidRPr="00EF5FDF" w:rsidRDefault="003C530E" w:rsidP="00ED2003">
      <w:pPr>
        <w:pStyle w:val="Heading3"/>
        <w:rPr>
          <w:rFonts w:cs="Times New Roman"/>
          <w:color w:val="000000" w:themeColor="text1"/>
        </w:rPr>
      </w:pPr>
      <w:bookmarkStart w:id="180" w:name="_Toc171689098"/>
      <w:r w:rsidRPr="00EF5FDF">
        <w:rPr>
          <w:rFonts w:cs="Times New Roman"/>
          <w:color w:val="000000" w:themeColor="text1"/>
        </w:rPr>
        <w:t>Influence function for unit cell</w:t>
      </w:r>
      <w:r w:rsidR="00653722" w:rsidRPr="00EF5FDF">
        <w:rPr>
          <w:rFonts w:cs="Times New Roman"/>
          <w:color w:val="000000" w:themeColor="text1"/>
        </w:rPr>
        <w:t xml:space="preserve"> – MATLAB</w:t>
      </w:r>
      <w:bookmarkEnd w:id="180"/>
    </w:p>
    <w:p w14:paraId="463B861B" w14:textId="77777777" w:rsidR="00653722" w:rsidRPr="00EF5FDF" w:rsidRDefault="00653722" w:rsidP="00B21BB8">
      <w:pPr>
        <w:tabs>
          <w:tab w:val="center" w:pos="4680"/>
        </w:tabs>
        <w:spacing w:after="0" w:line="360" w:lineRule="auto"/>
        <w:rPr>
          <w:rFonts w:ascii="Times New Roman" w:hAnsi="Times New Roman" w:cs="Times New Roman"/>
          <w:b/>
          <w:bCs/>
          <w:color w:val="000000" w:themeColor="text1"/>
          <w:kern w:val="0"/>
          <w:sz w:val="24"/>
          <w:szCs w:val="24"/>
          <w14:ligatures w14:val="none"/>
        </w:rPr>
      </w:pPr>
    </w:p>
    <w:p w14:paraId="50023CC2" w14:textId="108B3BFD" w:rsidR="00E43A8F" w:rsidRPr="00EF5FDF" w:rsidRDefault="00E43A8F" w:rsidP="00B21BB8">
      <w:pPr>
        <w:tabs>
          <w:tab w:val="center" w:pos="4680"/>
        </w:tabs>
        <w:spacing w:after="0" w:line="360" w:lineRule="auto"/>
        <w:rPr>
          <w:rFonts w:ascii="Times New Roman" w:hAnsi="Times New Roman" w:cs="Times New Roman"/>
          <w:i/>
          <w:iCs/>
          <w:color w:val="000000" w:themeColor="text1"/>
          <w:kern w:val="0"/>
          <w:sz w:val="24"/>
          <w:szCs w:val="24"/>
          <w:u w:val="single"/>
          <w14:ligatures w14:val="none"/>
        </w:rPr>
      </w:pPr>
      <w:r w:rsidRPr="00EF5FDF">
        <w:rPr>
          <w:rFonts w:ascii="Times New Roman" w:hAnsi="Times New Roman" w:cs="Times New Roman"/>
          <w:i/>
          <w:iCs/>
          <w:color w:val="000000" w:themeColor="text1"/>
          <w:kern w:val="0"/>
          <w:sz w:val="24"/>
          <w:szCs w:val="24"/>
          <w:u w:val="single"/>
          <w14:ligatures w14:val="none"/>
        </w:rPr>
        <w:t>Main Execution Function</w:t>
      </w:r>
    </w:p>
    <w:p w14:paraId="66BF3167" w14:textId="77777777" w:rsidR="00E43A8F" w:rsidRPr="00EF5FDF" w:rsidRDefault="00E43A8F" w:rsidP="00B21BB8">
      <w:pPr>
        <w:tabs>
          <w:tab w:val="center" w:pos="4680"/>
        </w:tabs>
        <w:spacing w:after="0" w:line="360" w:lineRule="auto"/>
        <w:rPr>
          <w:rFonts w:ascii="Times New Roman" w:hAnsi="Times New Roman" w:cs="Times New Roman"/>
          <w:b/>
          <w:bCs/>
          <w:color w:val="000000" w:themeColor="text1"/>
          <w:kern w:val="0"/>
          <w:sz w:val="24"/>
          <w:szCs w:val="24"/>
          <w14:ligatures w14:val="none"/>
        </w:rPr>
      </w:pPr>
    </w:p>
    <w:p w14:paraId="206C6C0B"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clc;clear</w:t>
      </w:r>
      <w:proofErr w:type="spellEnd"/>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all;close</w:t>
      </w:r>
      <w:proofErr w:type="spellEnd"/>
      <w:r w:rsidRPr="00EF5FDF">
        <w:rPr>
          <w:rFonts w:ascii="Times New Roman" w:eastAsia="Times New Roman" w:hAnsi="Times New Roman" w:cs="Times New Roman"/>
          <w:color w:val="000000" w:themeColor="text1"/>
          <w:kern w:val="0"/>
          <w:sz w:val="24"/>
          <w:szCs w:val="24"/>
          <w14:ligatures w14:val="none"/>
        </w:rPr>
        <w:t xml:space="preserve"> all;</w:t>
      </w:r>
    </w:p>
    <w:p w14:paraId="7A79AAC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28986FE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gramStart"/>
      <w:r w:rsidRPr="00EF5FDF">
        <w:rPr>
          <w:rFonts w:ascii="Times New Roman" w:eastAsia="Times New Roman" w:hAnsi="Times New Roman" w:cs="Times New Roman"/>
          <w:color w:val="000000" w:themeColor="text1"/>
          <w:kern w:val="0"/>
          <w:sz w:val="24"/>
          <w:szCs w:val="24"/>
          <w14:ligatures w14:val="none"/>
        </w:rPr>
        <w:t>X,Y</w:t>
      </w:r>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meshgrid</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linspace</w:t>
      </w:r>
      <w:proofErr w:type="spellEnd"/>
      <w:r w:rsidRPr="00EF5FDF">
        <w:rPr>
          <w:rFonts w:ascii="Times New Roman" w:eastAsia="Times New Roman" w:hAnsi="Times New Roman" w:cs="Times New Roman"/>
          <w:color w:val="000000" w:themeColor="text1"/>
          <w:kern w:val="0"/>
          <w:sz w:val="24"/>
          <w:szCs w:val="24"/>
          <w14:ligatures w14:val="none"/>
        </w:rPr>
        <w:t>(-0.08,0.08,100));</w:t>
      </w:r>
    </w:p>
    <w:p w14:paraId="7B09B6F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3EBD684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a = 2*[</w:t>
      </w:r>
      <w:proofErr w:type="gramStart"/>
      <w:r w:rsidRPr="00EF5FDF">
        <w:rPr>
          <w:rFonts w:ascii="Times New Roman" w:eastAsia="Times New Roman" w:hAnsi="Times New Roman" w:cs="Times New Roman"/>
          <w:color w:val="000000" w:themeColor="text1"/>
          <w:kern w:val="0"/>
          <w:sz w:val="24"/>
          <w:szCs w:val="24"/>
          <w14:ligatures w14:val="none"/>
        </w:rPr>
        <w:t>0.0175:-</w:t>
      </w:r>
      <w:proofErr w:type="gramEnd"/>
      <w:r w:rsidRPr="00EF5FDF">
        <w:rPr>
          <w:rFonts w:ascii="Times New Roman" w:eastAsia="Times New Roman" w:hAnsi="Times New Roman" w:cs="Times New Roman"/>
          <w:color w:val="000000" w:themeColor="text1"/>
          <w:kern w:val="0"/>
          <w:sz w:val="24"/>
          <w:szCs w:val="24"/>
          <w14:ligatures w14:val="none"/>
        </w:rPr>
        <w:t>0.00081:0.0039]; % coil geometry - diameters of wires</w:t>
      </w:r>
    </w:p>
    <w:p w14:paraId="0356C63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h = [-0.066:0.</w:t>
      </w:r>
      <w:proofErr w:type="gramStart"/>
      <w:r w:rsidRPr="00EF5FDF">
        <w:rPr>
          <w:rFonts w:ascii="Times New Roman" w:eastAsia="Times New Roman" w:hAnsi="Times New Roman" w:cs="Times New Roman"/>
          <w:color w:val="000000" w:themeColor="text1"/>
          <w:kern w:val="0"/>
          <w:sz w:val="24"/>
          <w:szCs w:val="24"/>
          <w14:ligatures w14:val="none"/>
        </w:rPr>
        <w:t>00081:-</w:t>
      </w:r>
      <w:proofErr w:type="gramEnd"/>
      <w:r w:rsidRPr="00EF5FDF">
        <w:rPr>
          <w:rFonts w:ascii="Times New Roman" w:eastAsia="Times New Roman" w:hAnsi="Times New Roman" w:cs="Times New Roman"/>
          <w:color w:val="000000" w:themeColor="text1"/>
          <w:kern w:val="0"/>
          <w:sz w:val="24"/>
          <w:szCs w:val="24"/>
          <w14:ligatures w14:val="none"/>
        </w:rPr>
        <w:t>0.032]; % coil geometry - heights of wires</w:t>
      </w:r>
    </w:p>
    <w:p w14:paraId="32FECB9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current = </w:t>
      </w:r>
      <w:proofErr w:type="gramStart"/>
      <w:r w:rsidRPr="00EF5FDF">
        <w:rPr>
          <w:rFonts w:ascii="Times New Roman" w:eastAsia="Times New Roman" w:hAnsi="Times New Roman" w:cs="Times New Roman"/>
          <w:color w:val="000000" w:themeColor="text1"/>
          <w:kern w:val="0"/>
          <w:sz w:val="24"/>
          <w:szCs w:val="24"/>
          <w14:ligatures w14:val="none"/>
        </w:rPr>
        <w:t>0.1;</w:t>
      </w:r>
      <w:proofErr w:type="gramEnd"/>
    </w:p>
    <w:p w14:paraId="73D59F7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offset = </w:t>
      </w:r>
      <w:proofErr w:type="gramStart"/>
      <w:r w:rsidRPr="00EF5FDF">
        <w:rPr>
          <w:rFonts w:ascii="Times New Roman" w:eastAsia="Times New Roman" w:hAnsi="Times New Roman" w:cs="Times New Roman"/>
          <w:color w:val="000000" w:themeColor="text1"/>
          <w:kern w:val="0"/>
          <w:sz w:val="24"/>
          <w:szCs w:val="24"/>
          <w14:ligatures w14:val="none"/>
        </w:rPr>
        <w:t>-0.035;</w:t>
      </w:r>
      <w:proofErr w:type="gramEnd"/>
    </w:p>
    <w:p w14:paraId="6552C3B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h = h + </w:t>
      </w:r>
      <w:proofErr w:type="gramStart"/>
      <w:r w:rsidRPr="00EF5FDF">
        <w:rPr>
          <w:rFonts w:ascii="Times New Roman" w:eastAsia="Times New Roman" w:hAnsi="Times New Roman" w:cs="Times New Roman"/>
          <w:color w:val="000000" w:themeColor="text1"/>
          <w:kern w:val="0"/>
          <w:sz w:val="24"/>
          <w:szCs w:val="24"/>
          <w14:ligatures w14:val="none"/>
        </w:rPr>
        <w:t>offset;</w:t>
      </w:r>
      <w:proofErr w:type="gramEnd"/>
    </w:p>
    <w:p w14:paraId="332AFB2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BX = 0; BY = 0; BZ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12F1DF7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for </w:t>
      </w:r>
      <w:proofErr w:type="spellStart"/>
      <w:r w:rsidRPr="00EF5FDF">
        <w:rPr>
          <w:rFonts w:ascii="Times New Roman" w:eastAsia="Times New Roman" w:hAnsi="Times New Roman" w:cs="Times New Roman"/>
          <w:color w:val="000000" w:themeColor="text1"/>
          <w:kern w:val="0"/>
          <w:sz w:val="24"/>
          <w:szCs w:val="24"/>
          <w14:ligatures w14:val="none"/>
        </w:rPr>
        <w:t>i</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1:length</w:t>
      </w:r>
      <w:proofErr w:type="gramEnd"/>
      <w:r w:rsidRPr="00EF5FDF">
        <w:rPr>
          <w:rFonts w:ascii="Times New Roman" w:eastAsia="Times New Roman" w:hAnsi="Times New Roman" w:cs="Times New Roman"/>
          <w:color w:val="000000" w:themeColor="text1"/>
          <w:kern w:val="0"/>
          <w:sz w:val="24"/>
          <w:szCs w:val="24"/>
          <w14:ligatures w14:val="none"/>
        </w:rPr>
        <w:t>(h)</w:t>
      </w:r>
    </w:p>
    <w:p w14:paraId="64157E1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for j = </w:t>
      </w:r>
      <w:proofErr w:type="gramStart"/>
      <w:r w:rsidRPr="00EF5FDF">
        <w:rPr>
          <w:rFonts w:ascii="Times New Roman" w:eastAsia="Times New Roman" w:hAnsi="Times New Roman" w:cs="Times New Roman"/>
          <w:color w:val="000000" w:themeColor="text1"/>
          <w:kern w:val="0"/>
          <w:sz w:val="24"/>
          <w:szCs w:val="24"/>
          <w14:ligatures w14:val="none"/>
        </w:rPr>
        <w:t>1:length</w:t>
      </w:r>
      <w:proofErr w:type="gramEnd"/>
      <w:r w:rsidRPr="00EF5FDF">
        <w:rPr>
          <w:rFonts w:ascii="Times New Roman" w:eastAsia="Times New Roman" w:hAnsi="Times New Roman" w:cs="Times New Roman"/>
          <w:color w:val="000000" w:themeColor="text1"/>
          <w:kern w:val="0"/>
          <w:sz w:val="24"/>
          <w:szCs w:val="24"/>
          <w14:ligatures w14:val="none"/>
        </w:rPr>
        <w:t>(a)</w:t>
      </w:r>
    </w:p>
    <w:p w14:paraId="279401B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bx,by</w:t>
      </w:r>
      <w:proofErr w:type="gramEnd"/>
      <w:r w:rsidRPr="00EF5FDF">
        <w:rPr>
          <w:rFonts w:ascii="Times New Roman" w:eastAsia="Times New Roman" w:hAnsi="Times New Roman" w:cs="Times New Roman"/>
          <w:color w:val="000000" w:themeColor="text1"/>
          <w:kern w:val="0"/>
          <w:sz w:val="24"/>
          <w:szCs w:val="24"/>
          <w14:ligatures w14:val="none"/>
        </w:rPr>
        <w:t>,bz</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magloop</w:t>
      </w:r>
      <w:proofErr w:type="spellEnd"/>
      <w:r w:rsidRPr="00EF5FDF">
        <w:rPr>
          <w:rFonts w:ascii="Times New Roman" w:eastAsia="Times New Roman" w:hAnsi="Times New Roman" w:cs="Times New Roman"/>
          <w:color w:val="000000" w:themeColor="text1"/>
          <w:kern w:val="0"/>
          <w:sz w:val="24"/>
          <w:szCs w:val="24"/>
          <w14:ligatures w14:val="none"/>
        </w:rPr>
        <w:t>(X,Y,0,a(j),h(</w:t>
      </w:r>
      <w:proofErr w:type="spellStart"/>
      <w:r w:rsidRPr="00EF5FDF">
        <w:rPr>
          <w:rFonts w:ascii="Times New Roman" w:eastAsia="Times New Roman" w:hAnsi="Times New Roman" w:cs="Times New Roman"/>
          <w:color w:val="000000" w:themeColor="text1"/>
          <w:kern w:val="0"/>
          <w:sz w:val="24"/>
          <w:szCs w:val="24"/>
          <w14:ligatures w14:val="none"/>
        </w:rPr>
        <w:t>i</w:t>
      </w:r>
      <w:proofErr w:type="spellEnd"/>
      <w:r w:rsidRPr="00EF5FDF">
        <w:rPr>
          <w:rFonts w:ascii="Times New Roman" w:eastAsia="Times New Roman" w:hAnsi="Times New Roman" w:cs="Times New Roman"/>
          <w:color w:val="000000" w:themeColor="text1"/>
          <w:kern w:val="0"/>
          <w:sz w:val="24"/>
          <w:szCs w:val="24"/>
          <w14:ligatures w14:val="none"/>
        </w:rPr>
        <w:t>));</w:t>
      </w:r>
    </w:p>
    <w:p w14:paraId="74139C61"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BX = BX + </w:t>
      </w:r>
      <w:proofErr w:type="gramStart"/>
      <w:r w:rsidRPr="00EF5FDF">
        <w:rPr>
          <w:rFonts w:ascii="Times New Roman" w:eastAsia="Times New Roman" w:hAnsi="Times New Roman" w:cs="Times New Roman"/>
          <w:color w:val="000000" w:themeColor="text1"/>
          <w:kern w:val="0"/>
          <w:sz w:val="24"/>
          <w:szCs w:val="24"/>
          <w14:ligatures w14:val="none"/>
        </w:rPr>
        <w:t>bx;</w:t>
      </w:r>
      <w:proofErr w:type="gramEnd"/>
    </w:p>
    <w:p w14:paraId="2F63249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BY = BY + </w:t>
      </w:r>
      <w:proofErr w:type="gramStart"/>
      <w:r w:rsidRPr="00EF5FDF">
        <w:rPr>
          <w:rFonts w:ascii="Times New Roman" w:eastAsia="Times New Roman" w:hAnsi="Times New Roman" w:cs="Times New Roman"/>
          <w:color w:val="000000" w:themeColor="text1"/>
          <w:kern w:val="0"/>
          <w:sz w:val="24"/>
          <w:szCs w:val="24"/>
          <w14:ligatures w14:val="none"/>
        </w:rPr>
        <w:t>by;</w:t>
      </w:r>
      <w:proofErr w:type="gramEnd"/>
    </w:p>
    <w:p w14:paraId="097F3EF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BZ = BZ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bz</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719F9DF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end</w:t>
      </w:r>
    </w:p>
    <w:p w14:paraId="137AE4F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end</w:t>
      </w:r>
    </w:p>
    <w:p w14:paraId="6CAEBD6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06A52B4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ur</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2.7;</w:t>
      </w:r>
      <w:proofErr w:type="gramEnd"/>
      <w:r w:rsidRPr="00EF5FDF">
        <w:rPr>
          <w:rFonts w:ascii="Times New Roman" w:eastAsia="Times New Roman" w:hAnsi="Times New Roman" w:cs="Times New Roman"/>
          <w:color w:val="000000" w:themeColor="text1"/>
          <w:kern w:val="0"/>
          <w:sz w:val="24"/>
          <w:szCs w:val="24"/>
          <w14:ligatures w14:val="none"/>
        </w:rPr>
        <w:t xml:space="preserve">           </w:t>
      </w:r>
    </w:p>
    <w:p w14:paraId="097A1D3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rho = </w:t>
      </w:r>
      <w:proofErr w:type="gramStart"/>
      <w:r w:rsidRPr="00EF5FDF">
        <w:rPr>
          <w:rFonts w:ascii="Times New Roman" w:eastAsia="Times New Roman" w:hAnsi="Times New Roman" w:cs="Times New Roman"/>
          <w:color w:val="000000" w:themeColor="text1"/>
          <w:kern w:val="0"/>
          <w:sz w:val="24"/>
          <w:szCs w:val="24"/>
          <w14:ligatures w14:val="none"/>
        </w:rPr>
        <w:t>1210;</w:t>
      </w:r>
      <w:proofErr w:type="gramEnd"/>
      <w:r w:rsidRPr="00EF5FDF">
        <w:rPr>
          <w:rFonts w:ascii="Times New Roman" w:eastAsia="Times New Roman" w:hAnsi="Times New Roman" w:cs="Times New Roman"/>
          <w:color w:val="000000" w:themeColor="text1"/>
          <w:kern w:val="0"/>
          <w:sz w:val="24"/>
          <w:szCs w:val="24"/>
          <w14:ligatures w14:val="none"/>
        </w:rPr>
        <w:t xml:space="preserve">        </w:t>
      </w:r>
    </w:p>
    <w:p w14:paraId="2CC0437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u0 = 4*pi*1e-</w:t>
      </w:r>
      <w:proofErr w:type="gramStart"/>
      <w:r w:rsidRPr="00EF5FDF">
        <w:rPr>
          <w:rFonts w:ascii="Times New Roman" w:eastAsia="Times New Roman" w:hAnsi="Times New Roman" w:cs="Times New Roman"/>
          <w:color w:val="000000" w:themeColor="text1"/>
          <w:kern w:val="0"/>
          <w:sz w:val="24"/>
          <w:szCs w:val="24"/>
          <w14:ligatures w14:val="none"/>
        </w:rPr>
        <w:t>7;</w:t>
      </w:r>
      <w:proofErr w:type="gramEnd"/>
      <w:r w:rsidRPr="00EF5FDF">
        <w:rPr>
          <w:rFonts w:ascii="Times New Roman" w:eastAsia="Times New Roman" w:hAnsi="Times New Roman" w:cs="Times New Roman"/>
          <w:color w:val="000000" w:themeColor="text1"/>
          <w:kern w:val="0"/>
          <w:sz w:val="24"/>
          <w:szCs w:val="24"/>
          <w14:ligatures w14:val="none"/>
        </w:rPr>
        <w:t xml:space="preserve"> </w:t>
      </w:r>
    </w:p>
    <w:p w14:paraId="66E9F131"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g = </w:t>
      </w:r>
      <w:proofErr w:type="gramStart"/>
      <w:r w:rsidRPr="00EF5FDF">
        <w:rPr>
          <w:rFonts w:ascii="Times New Roman" w:eastAsia="Times New Roman" w:hAnsi="Times New Roman" w:cs="Times New Roman"/>
          <w:color w:val="000000" w:themeColor="text1"/>
          <w:kern w:val="0"/>
          <w:sz w:val="24"/>
          <w:szCs w:val="24"/>
          <w14:ligatures w14:val="none"/>
        </w:rPr>
        <w:t>9.8;</w:t>
      </w:r>
      <w:proofErr w:type="gramEnd"/>
    </w:p>
    <w:p w14:paraId="37D6DC6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k = (ur-1)/(u0*</w:t>
      </w:r>
      <w:proofErr w:type="spellStart"/>
      <w:r w:rsidRPr="00EF5FDF">
        <w:rPr>
          <w:rFonts w:ascii="Times New Roman" w:eastAsia="Times New Roman" w:hAnsi="Times New Roman" w:cs="Times New Roman"/>
          <w:color w:val="000000" w:themeColor="text1"/>
          <w:kern w:val="0"/>
          <w:sz w:val="24"/>
          <w:szCs w:val="24"/>
          <w14:ligatures w14:val="none"/>
        </w:rPr>
        <w:t>ur</w:t>
      </w:r>
      <w:proofErr w:type="spellEnd"/>
      <w:r w:rsidRPr="00EF5FDF">
        <w:rPr>
          <w:rFonts w:ascii="Times New Roman" w:eastAsia="Times New Roman" w:hAnsi="Times New Roman" w:cs="Times New Roman"/>
          <w:color w:val="000000" w:themeColor="text1"/>
          <w:kern w:val="0"/>
          <w:sz w:val="24"/>
          <w:szCs w:val="24"/>
          <w14:ligatures w14:val="none"/>
        </w:rPr>
        <w:t>*rho*g</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48D197E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 = k*(</w:t>
      </w:r>
      <w:proofErr w:type="spellStart"/>
      <w:r w:rsidRPr="00EF5FDF">
        <w:rPr>
          <w:rFonts w:ascii="Times New Roman" w:eastAsia="Times New Roman" w:hAnsi="Times New Roman" w:cs="Times New Roman"/>
          <w:color w:val="000000" w:themeColor="text1"/>
          <w:kern w:val="0"/>
          <w:sz w:val="24"/>
          <w:szCs w:val="24"/>
          <w14:ligatures w14:val="none"/>
        </w:rPr>
        <w:t>ur</w:t>
      </w:r>
      <w:proofErr w:type="spellEnd"/>
      <w:r w:rsidRPr="00EF5FDF">
        <w:rPr>
          <w:rFonts w:ascii="Times New Roman" w:eastAsia="Times New Roman" w:hAnsi="Times New Roman" w:cs="Times New Roman"/>
          <w:color w:val="000000" w:themeColor="text1"/>
          <w:kern w:val="0"/>
          <w:sz w:val="24"/>
          <w:szCs w:val="24"/>
          <w14:ligatures w14:val="none"/>
        </w:rPr>
        <w:t>*(BX</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2+ur*(BY).^2+(BZ).^2);</w:t>
      </w:r>
    </w:p>
    <w:p w14:paraId="2BBD863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20D3754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p>
    <w:p w14:paraId="6B47EC14"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X(50,:), current*BZ(50,:)*10000) % unit Gauss</w:t>
      </w:r>
    </w:p>
    <w:p w14:paraId="4138A4B1"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xlabel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'coordinates (m)')</w:t>
      </w:r>
    </w:p>
    <w:p w14:paraId="3512E3A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'Magnetic Field (Gauss)')</w:t>
      </w:r>
    </w:p>
    <w:p w14:paraId="30B47734"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164DD13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p>
    <w:p w14:paraId="425F33B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X(50,:), w(50,:)*1e6) % unit Gauss</w:t>
      </w:r>
    </w:p>
    <w:p w14:paraId="594F06E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xlabel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'coordinates (m)')</w:t>
      </w:r>
    </w:p>
    <w:p w14:paraId="47C8EAE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'Deformation (um)')</w:t>
      </w:r>
    </w:p>
    <w:p w14:paraId="2C7ABF26" w14:textId="77777777" w:rsidR="00E43A8F" w:rsidRPr="00EF5FDF" w:rsidRDefault="00E43A8F" w:rsidP="00B21BB8">
      <w:pPr>
        <w:tabs>
          <w:tab w:val="center" w:pos="4680"/>
        </w:tabs>
        <w:spacing w:after="0" w:line="360" w:lineRule="auto"/>
        <w:rPr>
          <w:rFonts w:ascii="Times New Roman" w:hAnsi="Times New Roman" w:cs="Times New Roman"/>
          <w:b/>
          <w:bCs/>
          <w:color w:val="000000" w:themeColor="text1"/>
          <w:kern w:val="0"/>
          <w:sz w:val="24"/>
          <w:szCs w:val="24"/>
          <w14:ligatures w14:val="none"/>
        </w:rPr>
      </w:pPr>
    </w:p>
    <w:p w14:paraId="1081DBAF" w14:textId="6817EBA3" w:rsidR="00E43A8F" w:rsidRPr="00EF5FDF" w:rsidRDefault="00E43A8F" w:rsidP="00B21BB8">
      <w:pPr>
        <w:tabs>
          <w:tab w:val="center" w:pos="4680"/>
        </w:tabs>
        <w:spacing w:after="0" w:line="360" w:lineRule="auto"/>
        <w:rPr>
          <w:rFonts w:ascii="Times New Roman" w:hAnsi="Times New Roman" w:cs="Times New Roman"/>
          <w:i/>
          <w:iCs/>
          <w:color w:val="000000" w:themeColor="text1"/>
          <w:kern w:val="0"/>
          <w:sz w:val="24"/>
          <w:szCs w:val="24"/>
          <w:u w:val="single"/>
          <w14:ligatures w14:val="none"/>
        </w:rPr>
      </w:pPr>
      <w:r w:rsidRPr="00EF5FDF">
        <w:rPr>
          <w:rFonts w:ascii="Times New Roman" w:hAnsi="Times New Roman" w:cs="Times New Roman"/>
          <w:i/>
          <w:iCs/>
          <w:color w:val="000000" w:themeColor="text1"/>
          <w:kern w:val="0"/>
          <w:sz w:val="24"/>
          <w:szCs w:val="24"/>
          <w:u w:val="single"/>
          <w14:ligatures w14:val="none"/>
        </w:rPr>
        <w:t>Magnetic loop function</w:t>
      </w:r>
    </w:p>
    <w:p w14:paraId="3B3E4E25" w14:textId="77777777" w:rsidR="00E43A8F" w:rsidRPr="00EF5FDF" w:rsidRDefault="00E43A8F" w:rsidP="00B21BB8">
      <w:pPr>
        <w:tabs>
          <w:tab w:val="center" w:pos="4680"/>
        </w:tabs>
        <w:spacing w:after="0" w:line="360" w:lineRule="auto"/>
        <w:rPr>
          <w:rFonts w:ascii="Times New Roman" w:hAnsi="Times New Roman" w:cs="Times New Roman"/>
          <w:b/>
          <w:bCs/>
          <w:color w:val="000000" w:themeColor="text1"/>
          <w:kern w:val="0"/>
          <w:sz w:val="24"/>
          <w:szCs w:val="24"/>
          <w14:ligatures w14:val="none"/>
        </w:rPr>
      </w:pPr>
    </w:p>
    <w:p w14:paraId="7AF94D2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function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bx,by</w:t>
      </w:r>
      <w:proofErr w:type="gramEnd"/>
      <w:r w:rsidRPr="00EF5FDF">
        <w:rPr>
          <w:rFonts w:ascii="Times New Roman" w:eastAsia="Times New Roman" w:hAnsi="Times New Roman" w:cs="Times New Roman"/>
          <w:color w:val="000000" w:themeColor="text1"/>
          <w:kern w:val="0"/>
          <w:sz w:val="24"/>
          <w:szCs w:val="24"/>
          <w14:ligatures w14:val="none"/>
        </w:rPr>
        <w:t>,bz</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magloop</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x,y,z,a,h</w:t>
      </w:r>
      <w:proofErr w:type="spellEnd"/>
      <w:r w:rsidRPr="00EF5FDF">
        <w:rPr>
          <w:rFonts w:ascii="Times New Roman" w:eastAsia="Times New Roman" w:hAnsi="Times New Roman" w:cs="Times New Roman"/>
          <w:color w:val="000000" w:themeColor="text1"/>
          <w:kern w:val="0"/>
          <w:sz w:val="24"/>
          <w:szCs w:val="24"/>
          <w14:ligatures w14:val="none"/>
        </w:rPr>
        <w:t>)</w:t>
      </w:r>
    </w:p>
    <w:p w14:paraId="49127FF4"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65C38DE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a: coil radius</w:t>
      </w:r>
    </w:p>
    <w:p w14:paraId="1A28B89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h: coil vertical position?</w:t>
      </w:r>
    </w:p>
    <w:p w14:paraId="273DECCB"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0DB1F83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r = sqrt(x.^2+y.^</w:t>
      </w:r>
      <w:proofErr w:type="gramStart"/>
      <w:r w:rsidRPr="00EF5FDF">
        <w:rPr>
          <w:rFonts w:ascii="Times New Roman" w:eastAsia="Times New Roman" w:hAnsi="Times New Roman" w:cs="Times New Roman"/>
          <w:color w:val="000000" w:themeColor="text1"/>
          <w:kern w:val="0"/>
          <w:sz w:val="24"/>
          <w:szCs w:val="24"/>
          <w14:ligatures w14:val="none"/>
        </w:rPr>
        <w:t>2)+</w:t>
      </w:r>
      <w:proofErr w:type="gramEnd"/>
      <w:r w:rsidRPr="00EF5FDF">
        <w:rPr>
          <w:rFonts w:ascii="Times New Roman" w:eastAsia="Times New Roman" w:hAnsi="Times New Roman" w:cs="Times New Roman"/>
          <w:color w:val="000000" w:themeColor="text1"/>
          <w:kern w:val="0"/>
          <w:sz w:val="24"/>
          <w:szCs w:val="24"/>
          <w14:ligatures w14:val="none"/>
        </w:rPr>
        <w:t>eps; % distance to (</w:t>
      </w:r>
      <w:proofErr w:type="spellStart"/>
      <w:r w:rsidRPr="00EF5FDF">
        <w:rPr>
          <w:rFonts w:ascii="Times New Roman" w:eastAsia="Times New Roman" w:hAnsi="Times New Roman" w:cs="Times New Roman"/>
          <w:color w:val="000000" w:themeColor="text1"/>
          <w:kern w:val="0"/>
          <w:sz w:val="24"/>
          <w:szCs w:val="24"/>
          <w14:ligatures w14:val="none"/>
        </w:rPr>
        <w:t>x,y</w:t>
      </w:r>
      <w:proofErr w:type="spellEnd"/>
      <w:r w:rsidRPr="00EF5FDF">
        <w:rPr>
          <w:rFonts w:ascii="Times New Roman" w:eastAsia="Times New Roman" w:hAnsi="Times New Roman" w:cs="Times New Roman"/>
          <w:color w:val="000000" w:themeColor="text1"/>
          <w:kern w:val="0"/>
          <w:sz w:val="24"/>
          <w:szCs w:val="24"/>
          <w14:ligatures w14:val="none"/>
        </w:rPr>
        <w:t>)</w:t>
      </w:r>
    </w:p>
    <w:p w14:paraId="7F8C5954"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464BD55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u0 = 4*pi*1e-</w:t>
      </w:r>
      <w:proofErr w:type="gramStart"/>
      <w:r w:rsidRPr="00EF5FDF">
        <w:rPr>
          <w:rFonts w:ascii="Times New Roman" w:eastAsia="Times New Roman" w:hAnsi="Times New Roman" w:cs="Times New Roman"/>
          <w:color w:val="000000" w:themeColor="text1"/>
          <w:kern w:val="0"/>
          <w:sz w:val="24"/>
          <w:szCs w:val="24"/>
          <w14:ligatures w14:val="none"/>
        </w:rPr>
        <w:t>7;</w:t>
      </w:r>
      <w:proofErr w:type="gramEnd"/>
    </w:p>
    <w:p w14:paraId="66434A2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k = sqrt(4*a*r./((</w:t>
      </w:r>
      <w:proofErr w:type="spellStart"/>
      <w:r w:rsidRPr="00EF5FDF">
        <w:rPr>
          <w:rFonts w:ascii="Times New Roman" w:eastAsia="Times New Roman" w:hAnsi="Times New Roman" w:cs="Times New Roman"/>
          <w:color w:val="000000" w:themeColor="text1"/>
          <w:kern w:val="0"/>
          <w:sz w:val="24"/>
          <w:szCs w:val="24"/>
          <w14:ligatures w14:val="none"/>
        </w:rPr>
        <w:t>r+a</w:t>
      </w:r>
      <w:proofErr w:type="spellEnd"/>
      <w:proofErr w:type="gramStart"/>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2+(z-h).^2));</w:t>
      </w:r>
    </w:p>
    <w:p w14:paraId="3E81CB0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gramStart"/>
      <w:r w:rsidRPr="00EF5FDF">
        <w:rPr>
          <w:rFonts w:ascii="Times New Roman" w:eastAsia="Times New Roman" w:hAnsi="Times New Roman" w:cs="Times New Roman"/>
          <w:color w:val="000000" w:themeColor="text1"/>
          <w:kern w:val="0"/>
          <w:sz w:val="24"/>
          <w:szCs w:val="24"/>
          <w14:ligatures w14:val="none"/>
        </w:rPr>
        <w:t>K,E</w:t>
      </w:r>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ellipke</w:t>
      </w:r>
      <w:proofErr w:type="spellEnd"/>
      <w:r w:rsidRPr="00EF5FDF">
        <w:rPr>
          <w:rFonts w:ascii="Times New Roman" w:eastAsia="Times New Roman" w:hAnsi="Times New Roman" w:cs="Times New Roman"/>
          <w:color w:val="000000" w:themeColor="text1"/>
          <w:kern w:val="0"/>
          <w:sz w:val="24"/>
          <w:szCs w:val="24"/>
          <w14:ligatures w14:val="none"/>
        </w:rPr>
        <w:t>(k.^2);</w:t>
      </w:r>
    </w:p>
    <w:p w14:paraId="1456E99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654B3C9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b0 = u0*k./(4*pi*sqrt(a*r.^3)</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1260295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0E1E1F0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br</w:t>
      </w:r>
      <w:proofErr w:type="spellEnd"/>
      <w:r w:rsidRPr="00EF5FDF">
        <w:rPr>
          <w:rFonts w:ascii="Times New Roman" w:eastAsia="Times New Roman" w:hAnsi="Times New Roman" w:cs="Times New Roman"/>
          <w:color w:val="000000" w:themeColor="text1"/>
          <w:kern w:val="0"/>
          <w:sz w:val="24"/>
          <w:szCs w:val="24"/>
          <w14:ligatures w14:val="none"/>
        </w:rPr>
        <w:t xml:space="preserve"> = -b</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r w:rsidRPr="00EF5FDF">
        <w:rPr>
          <w:rFonts w:ascii="Times New Roman" w:eastAsia="Times New Roman" w:hAnsi="Times New Roman" w:cs="Times New Roman"/>
          <w:color w:val="000000" w:themeColor="text1"/>
          <w:kern w:val="0"/>
          <w:sz w:val="24"/>
          <w:szCs w:val="24"/>
          <w14:ligatures w14:val="none"/>
        </w:rPr>
        <w:t>(z-h).*(K-E.*(2-k.^2)./(2*(1-k.^2)));</w:t>
      </w:r>
    </w:p>
    <w:p w14:paraId="3499537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7924DD9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bx = br.*x./</w:t>
      </w:r>
      <w:proofErr w:type="gramStart"/>
      <w:r w:rsidRPr="00EF5FDF">
        <w:rPr>
          <w:rFonts w:ascii="Times New Roman" w:eastAsia="Times New Roman" w:hAnsi="Times New Roman" w:cs="Times New Roman"/>
          <w:color w:val="000000" w:themeColor="text1"/>
          <w:kern w:val="0"/>
          <w:sz w:val="24"/>
          <w:szCs w:val="24"/>
          <w14:ligatures w14:val="none"/>
        </w:rPr>
        <w:t>r;</w:t>
      </w:r>
      <w:proofErr w:type="gramEnd"/>
    </w:p>
    <w:p w14:paraId="1655DB6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by = br.*y./</w:t>
      </w:r>
      <w:proofErr w:type="gramStart"/>
      <w:r w:rsidRPr="00EF5FDF">
        <w:rPr>
          <w:rFonts w:ascii="Times New Roman" w:eastAsia="Times New Roman" w:hAnsi="Times New Roman" w:cs="Times New Roman"/>
          <w:color w:val="000000" w:themeColor="text1"/>
          <w:kern w:val="0"/>
          <w:sz w:val="24"/>
          <w:szCs w:val="24"/>
          <w14:ligatures w14:val="none"/>
        </w:rPr>
        <w:t>r;</w:t>
      </w:r>
      <w:proofErr w:type="gramEnd"/>
    </w:p>
    <w:p w14:paraId="76CDAC8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3A8008CD" w14:textId="06850F17" w:rsidR="00E43A8F" w:rsidRPr="00EF5FDF" w:rsidRDefault="00E43A8F" w:rsidP="00741907">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bz</w:t>
      </w:r>
      <w:proofErr w:type="spellEnd"/>
      <w:r w:rsidRPr="00EF5FDF">
        <w:rPr>
          <w:rFonts w:ascii="Times New Roman" w:eastAsia="Times New Roman" w:hAnsi="Times New Roman" w:cs="Times New Roman"/>
          <w:color w:val="000000" w:themeColor="text1"/>
          <w:kern w:val="0"/>
          <w:sz w:val="24"/>
          <w:szCs w:val="24"/>
          <w14:ligatures w14:val="none"/>
        </w:rPr>
        <w:t xml:space="preserve"> = b</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r w:rsidRPr="00EF5FDF">
        <w:rPr>
          <w:rFonts w:ascii="Times New Roman" w:eastAsia="Times New Roman" w:hAnsi="Times New Roman" w:cs="Times New Roman"/>
          <w:color w:val="000000" w:themeColor="text1"/>
          <w:kern w:val="0"/>
          <w:sz w:val="24"/>
          <w:szCs w:val="24"/>
          <w14:ligatures w14:val="none"/>
        </w:rPr>
        <w:t>r.*(K+E.*(k.^2.*(</w:t>
      </w:r>
      <w:proofErr w:type="spellStart"/>
      <w:r w:rsidRPr="00EF5FDF">
        <w:rPr>
          <w:rFonts w:ascii="Times New Roman" w:eastAsia="Times New Roman" w:hAnsi="Times New Roman" w:cs="Times New Roman"/>
          <w:color w:val="000000" w:themeColor="text1"/>
          <w:kern w:val="0"/>
          <w:sz w:val="24"/>
          <w:szCs w:val="24"/>
          <w14:ligatures w14:val="none"/>
        </w:rPr>
        <w:t>r+a</w:t>
      </w:r>
      <w:proofErr w:type="spellEnd"/>
      <w:r w:rsidRPr="00EF5FDF">
        <w:rPr>
          <w:rFonts w:ascii="Times New Roman" w:eastAsia="Times New Roman" w:hAnsi="Times New Roman" w:cs="Times New Roman"/>
          <w:color w:val="000000" w:themeColor="text1"/>
          <w:kern w:val="0"/>
          <w:sz w:val="24"/>
          <w:szCs w:val="24"/>
          <w14:ligatures w14:val="none"/>
        </w:rPr>
        <w:t>)-2*r)./(2*r.*(1-k.^2)));</w:t>
      </w:r>
    </w:p>
    <w:p w14:paraId="6A39A4E4" w14:textId="77777777" w:rsidR="00741907" w:rsidRPr="00EF5FDF" w:rsidRDefault="00741907" w:rsidP="00741907">
      <w:pPr>
        <w:spacing w:after="0" w:line="360" w:lineRule="auto"/>
        <w:rPr>
          <w:rFonts w:ascii="Times New Roman" w:eastAsia="Times New Roman" w:hAnsi="Times New Roman" w:cs="Times New Roman"/>
          <w:color w:val="000000" w:themeColor="text1"/>
          <w:kern w:val="0"/>
          <w:sz w:val="24"/>
          <w:szCs w:val="24"/>
          <w14:ligatures w14:val="none"/>
        </w:rPr>
      </w:pPr>
    </w:p>
    <w:p w14:paraId="4AF15E36" w14:textId="77777777" w:rsidR="00741907" w:rsidRPr="00EF5FDF" w:rsidRDefault="00741907" w:rsidP="00741907">
      <w:pPr>
        <w:spacing w:after="0" w:line="360" w:lineRule="auto"/>
        <w:rPr>
          <w:rFonts w:ascii="Times New Roman" w:eastAsia="Times New Roman" w:hAnsi="Times New Roman" w:cs="Times New Roman"/>
          <w:color w:val="000000" w:themeColor="text1"/>
          <w:kern w:val="0"/>
          <w:sz w:val="24"/>
          <w:szCs w:val="24"/>
          <w14:ligatures w14:val="none"/>
        </w:rPr>
      </w:pPr>
    </w:p>
    <w:p w14:paraId="4A6A4606" w14:textId="68D0522D" w:rsidR="003C530E" w:rsidRPr="00EF5FDF" w:rsidRDefault="003C530E" w:rsidP="00ED2003">
      <w:pPr>
        <w:pStyle w:val="Heading3"/>
        <w:rPr>
          <w:rFonts w:cs="Times New Roman"/>
          <w:color w:val="000000" w:themeColor="text1"/>
        </w:rPr>
      </w:pPr>
      <w:bookmarkStart w:id="181" w:name="_Toc171689099"/>
      <w:r w:rsidRPr="00EF5FDF">
        <w:rPr>
          <w:rFonts w:cs="Times New Roman"/>
          <w:color w:val="000000" w:themeColor="text1"/>
        </w:rPr>
        <w:t>Helmholtz coils</w:t>
      </w:r>
      <w:r w:rsidR="00653722" w:rsidRPr="00EF5FDF">
        <w:rPr>
          <w:rFonts w:cs="Times New Roman"/>
          <w:color w:val="000000" w:themeColor="text1"/>
        </w:rPr>
        <w:t xml:space="preserve"> - MATLAB</w:t>
      </w:r>
      <w:bookmarkEnd w:id="181"/>
    </w:p>
    <w:p w14:paraId="4B8B11E6" w14:textId="77777777" w:rsidR="00E43A8F" w:rsidRPr="00EF5FDF" w:rsidRDefault="00E43A8F" w:rsidP="00B21BB8">
      <w:pPr>
        <w:spacing w:after="0" w:line="360" w:lineRule="auto"/>
        <w:rPr>
          <w:rFonts w:ascii="Times New Roman" w:hAnsi="Times New Roman" w:cs="Times New Roman"/>
          <w:b/>
          <w:bCs/>
          <w:color w:val="000000" w:themeColor="text1"/>
          <w:kern w:val="0"/>
          <w:sz w:val="24"/>
          <w:szCs w:val="24"/>
          <w14:ligatures w14:val="none"/>
        </w:rPr>
      </w:pPr>
    </w:p>
    <w:p w14:paraId="1E72E22A" w14:textId="77777777" w:rsidR="00E43A8F" w:rsidRPr="00EF5FDF" w:rsidRDefault="00E43A8F" w:rsidP="00B21BB8">
      <w:pPr>
        <w:tabs>
          <w:tab w:val="center" w:pos="4680"/>
        </w:tabs>
        <w:spacing w:after="0" w:line="360" w:lineRule="auto"/>
        <w:rPr>
          <w:rFonts w:ascii="Times New Roman" w:hAnsi="Times New Roman" w:cs="Times New Roman"/>
          <w:i/>
          <w:iCs/>
          <w:color w:val="000000" w:themeColor="text1"/>
          <w:kern w:val="0"/>
          <w:sz w:val="24"/>
          <w:szCs w:val="24"/>
          <w:u w:val="single"/>
          <w14:ligatures w14:val="none"/>
        </w:rPr>
      </w:pPr>
      <w:r w:rsidRPr="00EF5FDF">
        <w:rPr>
          <w:rFonts w:ascii="Times New Roman" w:hAnsi="Times New Roman" w:cs="Times New Roman"/>
          <w:i/>
          <w:iCs/>
          <w:color w:val="000000" w:themeColor="text1"/>
          <w:kern w:val="0"/>
          <w:sz w:val="24"/>
          <w:szCs w:val="24"/>
          <w:u w:val="single"/>
          <w14:ligatures w14:val="none"/>
        </w:rPr>
        <w:t>Main Execution Function</w:t>
      </w:r>
    </w:p>
    <w:p w14:paraId="5FA57E2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356011C2" w14:textId="688F61BD"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clc;clear</w:t>
      </w:r>
      <w:proofErr w:type="spellEnd"/>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all;close</w:t>
      </w:r>
      <w:proofErr w:type="spellEnd"/>
      <w:r w:rsidRPr="00EF5FDF">
        <w:rPr>
          <w:rFonts w:ascii="Times New Roman" w:eastAsia="Times New Roman" w:hAnsi="Times New Roman" w:cs="Times New Roman"/>
          <w:color w:val="000000" w:themeColor="text1"/>
          <w:kern w:val="0"/>
          <w:sz w:val="24"/>
          <w:szCs w:val="24"/>
          <w14:ligatures w14:val="none"/>
        </w:rPr>
        <w:t xml:space="preserve"> all;</w:t>
      </w:r>
    </w:p>
    <w:p w14:paraId="41961B3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369DE6D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Function that computes the influence matrices of an array of coil actuators located inside </w:t>
      </w:r>
      <w:proofErr w:type="gramStart"/>
      <w:r w:rsidRPr="00EF5FDF">
        <w:rPr>
          <w:rFonts w:ascii="Times New Roman" w:eastAsia="Times New Roman" w:hAnsi="Times New Roman" w:cs="Times New Roman"/>
          <w:color w:val="000000" w:themeColor="text1"/>
          <w:kern w:val="0"/>
          <w:sz w:val="24"/>
          <w:szCs w:val="24"/>
          <w14:ligatures w14:val="none"/>
        </w:rPr>
        <w:t>an</w:t>
      </w:r>
      <w:proofErr w:type="gramEnd"/>
      <w:r w:rsidRPr="00EF5FDF">
        <w:rPr>
          <w:rFonts w:ascii="Times New Roman" w:eastAsia="Times New Roman" w:hAnsi="Times New Roman" w:cs="Times New Roman"/>
          <w:color w:val="000000" w:themeColor="text1"/>
          <w:kern w:val="0"/>
          <w:sz w:val="24"/>
          <w:szCs w:val="24"/>
          <w14:ligatures w14:val="none"/>
        </w:rPr>
        <w:t xml:space="preserve"> Helmholtz coil</w:t>
      </w:r>
    </w:p>
    <w:p w14:paraId="62AE91B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
    <w:p w14:paraId="5E19D74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INPUTS:</w:t>
      </w:r>
    </w:p>
    <w:p w14:paraId="2063990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actuator: Matrix containing the coil actuator geometry (</w:t>
      </w:r>
      <w:proofErr w:type="spellStart"/>
      <w:r w:rsidRPr="00EF5FDF">
        <w:rPr>
          <w:rFonts w:ascii="Times New Roman" w:eastAsia="Times New Roman" w:hAnsi="Times New Roman" w:cs="Times New Roman"/>
          <w:color w:val="000000" w:themeColor="text1"/>
          <w:kern w:val="0"/>
          <w:sz w:val="24"/>
          <w:szCs w:val="24"/>
          <w14:ligatures w14:val="none"/>
        </w:rPr>
        <w:t>nloops</w:t>
      </w:r>
      <w:proofErr w:type="spellEnd"/>
      <w:r w:rsidRPr="00EF5FDF">
        <w:rPr>
          <w:rFonts w:ascii="Times New Roman" w:eastAsia="Times New Roman" w:hAnsi="Times New Roman" w:cs="Times New Roman"/>
          <w:color w:val="000000" w:themeColor="text1"/>
          <w:kern w:val="0"/>
          <w:sz w:val="24"/>
          <w:szCs w:val="24"/>
          <w14:ligatures w14:val="none"/>
        </w:rPr>
        <w:t xml:space="preserve"> x 2)</w:t>
      </w:r>
    </w:p>
    <w:p w14:paraId="27F369A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where</w:t>
      </w:r>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nloops</w:t>
      </w:r>
      <w:proofErr w:type="spellEnd"/>
      <w:r w:rsidRPr="00EF5FDF">
        <w:rPr>
          <w:rFonts w:ascii="Times New Roman" w:eastAsia="Times New Roman" w:hAnsi="Times New Roman" w:cs="Times New Roman"/>
          <w:color w:val="000000" w:themeColor="text1"/>
          <w:kern w:val="0"/>
          <w:sz w:val="24"/>
          <w:szCs w:val="24"/>
          <w14:ligatures w14:val="none"/>
        </w:rPr>
        <w:t xml:space="preserve"> is the number of loops that the coil is made of,</w:t>
      </w:r>
    </w:p>
    <w:p w14:paraId="40291504"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1st column is the </w:t>
      </w:r>
      <w:proofErr w:type="spellStart"/>
      <w:r w:rsidRPr="00EF5FDF">
        <w:rPr>
          <w:rFonts w:ascii="Times New Roman" w:eastAsia="Times New Roman" w:hAnsi="Times New Roman" w:cs="Times New Roman"/>
          <w:color w:val="000000" w:themeColor="text1"/>
          <w:kern w:val="0"/>
          <w:sz w:val="24"/>
          <w:szCs w:val="24"/>
          <w14:ligatures w14:val="none"/>
        </w:rPr>
        <w:t>ith</w:t>
      </w:r>
      <w:proofErr w:type="spellEnd"/>
      <w:r w:rsidRPr="00EF5FDF">
        <w:rPr>
          <w:rFonts w:ascii="Times New Roman" w:eastAsia="Times New Roman" w:hAnsi="Times New Roman" w:cs="Times New Roman"/>
          <w:color w:val="000000" w:themeColor="text1"/>
          <w:kern w:val="0"/>
          <w:sz w:val="24"/>
          <w:szCs w:val="24"/>
          <w14:ligatures w14:val="none"/>
        </w:rPr>
        <w:t xml:space="preserve"> loop radius, and 2nd column is the </w:t>
      </w:r>
      <w:proofErr w:type="spellStart"/>
      <w:r w:rsidRPr="00EF5FDF">
        <w:rPr>
          <w:rFonts w:ascii="Times New Roman" w:eastAsia="Times New Roman" w:hAnsi="Times New Roman" w:cs="Times New Roman"/>
          <w:color w:val="000000" w:themeColor="text1"/>
          <w:kern w:val="0"/>
          <w:sz w:val="24"/>
          <w:szCs w:val="24"/>
          <w14:ligatures w14:val="none"/>
        </w:rPr>
        <w:t>ith</w:t>
      </w:r>
      <w:proofErr w:type="spellEnd"/>
      <w:r w:rsidRPr="00EF5FDF">
        <w:rPr>
          <w:rFonts w:ascii="Times New Roman" w:eastAsia="Times New Roman" w:hAnsi="Times New Roman" w:cs="Times New Roman"/>
          <w:color w:val="000000" w:themeColor="text1"/>
          <w:kern w:val="0"/>
          <w:sz w:val="24"/>
          <w:szCs w:val="24"/>
          <w14:ligatures w14:val="none"/>
        </w:rPr>
        <w:t xml:space="preserve"> loop z position</w:t>
      </w:r>
    </w:p>
    <w:p w14:paraId="0318232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nact</w:t>
      </w:r>
      <w:proofErr w:type="spellEnd"/>
      <w:r w:rsidRPr="00EF5FDF">
        <w:rPr>
          <w:rFonts w:ascii="Times New Roman" w:eastAsia="Times New Roman" w:hAnsi="Times New Roman" w:cs="Times New Roman"/>
          <w:color w:val="000000" w:themeColor="text1"/>
          <w:kern w:val="0"/>
          <w:sz w:val="24"/>
          <w:szCs w:val="24"/>
          <w14:ligatures w14:val="none"/>
        </w:rPr>
        <w:t>: Number of actuators in the array (scalar)</w:t>
      </w:r>
    </w:p>
    <w:p w14:paraId="5008795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ax, ay: x and y coordinates of the actuators on the array in unit of the actuator diameter (1 x </w:t>
      </w:r>
      <w:proofErr w:type="spellStart"/>
      <w:r w:rsidRPr="00EF5FDF">
        <w:rPr>
          <w:rFonts w:ascii="Times New Roman" w:eastAsia="Times New Roman" w:hAnsi="Times New Roman" w:cs="Times New Roman"/>
          <w:color w:val="000000" w:themeColor="text1"/>
          <w:kern w:val="0"/>
          <w:sz w:val="24"/>
          <w:szCs w:val="24"/>
          <w14:ligatures w14:val="none"/>
        </w:rPr>
        <w:t>nact</w:t>
      </w:r>
      <w:proofErr w:type="spellEnd"/>
      <w:r w:rsidRPr="00EF5FDF">
        <w:rPr>
          <w:rFonts w:ascii="Times New Roman" w:eastAsia="Times New Roman" w:hAnsi="Times New Roman" w:cs="Times New Roman"/>
          <w:color w:val="000000" w:themeColor="text1"/>
          <w:kern w:val="0"/>
          <w:sz w:val="24"/>
          <w:szCs w:val="24"/>
          <w14:ligatures w14:val="none"/>
        </w:rPr>
        <w:t xml:space="preserve"> vectors)</w:t>
      </w:r>
    </w:p>
    <w:p w14:paraId="7022C11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xdata</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ydata</w:t>
      </w:r>
      <w:proofErr w:type="spellEnd"/>
      <w:r w:rsidRPr="00EF5FDF">
        <w:rPr>
          <w:rFonts w:ascii="Times New Roman" w:eastAsia="Times New Roman" w:hAnsi="Times New Roman" w:cs="Times New Roman"/>
          <w:color w:val="000000" w:themeColor="text1"/>
          <w:kern w:val="0"/>
          <w:sz w:val="24"/>
          <w:szCs w:val="24"/>
          <w14:ligatures w14:val="none"/>
        </w:rPr>
        <w:t>: x and y coordinates at which the influence is calculated (vectors)</w:t>
      </w:r>
    </w:p>
    <w:p w14:paraId="0057583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 Use </w:t>
      </w:r>
      <w:proofErr w:type="spellStart"/>
      <w:r w:rsidRPr="00EF5FDF">
        <w:rPr>
          <w:rFonts w:ascii="Times New Roman" w:eastAsia="Times New Roman" w:hAnsi="Times New Roman" w:cs="Times New Roman"/>
          <w:color w:val="000000" w:themeColor="text1"/>
          <w:kern w:val="0"/>
          <w:sz w:val="24"/>
          <w:szCs w:val="24"/>
          <w14:ligatures w14:val="none"/>
        </w:rPr>
        <w:t>Matlab</w:t>
      </w:r>
      <w:proofErr w:type="spellEnd"/>
      <w:r w:rsidRPr="00EF5FDF">
        <w:rPr>
          <w:rFonts w:ascii="Times New Roman" w:eastAsia="Times New Roman" w:hAnsi="Times New Roman" w:cs="Times New Roman"/>
          <w:color w:val="000000" w:themeColor="text1"/>
          <w:kern w:val="0"/>
          <w:sz w:val="24"/>
          <w:szCs w:val="24"/>
          <w14:ligatures w14:val="none"/>
        </w:rPr>
        <w:t xml:space="preserve"> meshgrid function to create matrices then transpose to vectors</w:t>
      </w:r>
    </w:p>
    <w:p w14:paraId="31E0185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 Number of data points is np</w:t>
      </w:r>
    </w:p>
    <w:p w14:paraId="7D136E3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OUTPUTS:</w:t>
      </w:r>
    </w:p>
    <w:p w14:paraId="6D7838A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infBx</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infBy</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infBz</w:t>
      </w:r>
      <w:proofErr w:type="spellEnd"/>
      <w:r w:rsidRPr="00EF5FDF">
        <w:rPr>
          <w:rFonts w:ascii="Times New Roman" w:eastAsia="Times New Roman" w:hAnsi="Times New Roman" w:cs="Times New Roman"/>
          <w:color w:val="000000" w:themeColor="text1"/>
          <w:kern w:val="0"/>
          <w:sz w:val="24"/>
          <w:szCs w:val="24"/>
          <w14:ligatures w14:val="none"/>
        </w:rPr>
        <w:t xml:space="preserve">: Magnetic field influence functions (np x </w:t>
      </w:r>
      <w:proofErr w:type="spellStart"/>
      <w:r w:rsidRPr="00EF5FDF">
        <w:rPr>
          <w:rFonts w:ascii="Times New Roman" w:eastAsia="Times New Roman" w:hAnsi="Times New Roman" w:cs="Times New Roman"/>
          <w:color w:val="000000" w:themeColor="text1"/>
          <w:kern w:val="0"/>
          <w:sz w:val="24"/>
          <w:szCs w:val="24"/>
          <w14:ligatures w14:val="none"/>
        </w:rPr>
        <w:t>nact</w:t>
      </w:r>
      <w:proofErr w:type="spellEnd"/>
      <w:r w:rsidRPr="00EF5FDF">
        <w:rPr>
          <w:rFonts w:ascii="Times New Roman" w:eastAsia="Times New Roman" w:hAnsi="Times New Roman" w:cs="Times New Roman"/>
          <w:color w:val="000000" w:themeColor="text1"/>
          <w:kern w:val="0"/>
          <w:sz w:val="24"/>
          <w:szCs w:val="24"/>
          <w14:ligatures w14:val="none"/>
        </w:rPr>
        <w:t xml:space="preserve">)  </w:t>
      </w:r>
    </w:p>
    <w:p w14:paraId="3823391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bx_coil</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by_coil</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bz_coil</w:t>
      </w:r>
      <w:proofErr w:type="spellEnd"/>
      <w:r w:rsidRPr="00EF5FDF">
        <w:rPr>
          <w:rFonts w:ascii="Times New Roman" w:eastAsia="Times New Roman" w:hAnsi="Times New Roman" w:cs="Times New Roman"/>
          <w:color w:val="000000" w:themeColor="text1"/>
          <w:kern w:val="0"/>
          <w:sz w:val="24"/>
          <w:szCs w:val="24"/>
          <w14:ligatures w14:val="none"/>
        </w:rPr>
        <w:t xml:space="preserve">: Values of the magnetic field components created by the Helmholtz coil (1 x np)  </w:t>
      </w:r>
    </w:p>
    <w:p w14:paraId="3A50EA2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
    <w:p w14:paraId="4D340E7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PREREQUISITES: </w:t>
      </w:r>
      <w:proofErr w:type="spellStart"/>
      <w:r w:rsidRPr="00EF5FDF">
        <w:rPr>
          <w:rFonts w:ascii="Times New Roman" w:eastAsia="Times New Roman" w:hAnsi="Times New Roman" w:cs="Times New Roman"/>
          <w:color w:val="000000" w:themeColor="text1"/>
          <w:kern w:val="0"/>
          <w:sz w:val="24"/>
          <w:szCs w:val="24"/>
          <w14:ligatures w14:val="none"/>
        </w:rPr>
        <w:t>magloop.m</w:t>
      </w:r>
      <w:proofErr w:type="spellEnd"/>
      <w:r w:rsidRPr="00EF5FDF">
        <w:rPr>
          <w:rFonts w:ascii="Times New Roman" w:eastAsia="Times New Roman" w:hAnsi="Times New Roman" w:cs="Times New Roman"/>
          <w:color w:val="000000" w:themeColor="text1"/>
          <w:kern w:val="0"/>
          <w:sz w:val="24"/>
          <w:szCs w:val="24"/>
          <w14:ligatures w14:val="none"/>
        </w:rPr>
        <w:t xml:space="preserve">    </w:t>
      </w:r>
    </w:p>
    <w:p w14:paraId="611B064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
    <w:p w14:paraId="64CD9E7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initialiaze</w:t>
      </w:r>
      <w:proofErr w:type="spellEnd"/>
      <w:r w:rsidRPr="00EF5FDF">
        <w:rPr>
          <w:rFonts w:ascii="Times New Roman" w:eastAsia="Times New Roman" w:hAnsi="Times New Roman" w:cs="Times New Roman"/>
          <w:color w:val="000000" w:themeColor="text1"/>
          <w:kern w:val="0"/>
          <w:sz w:val="24"/>
          <w:szCs w:val="24"/>
          <w14:ligatures w14:val="none"/>
        </w:rPr>
        <w:t xml:space="preserve"> data</w:t>
      </w:r>
    </w:p>
    <w:p w14:paraId="3F457461"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668E80B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gramStart"/>
      <w:r w:rsidRPr="00EF5FDF">
        <w:rPr>
          <w:rFonts w:ascii="Times New Roman" w:eastAsia="Times New Roman" w:hAnsi="Times New Roman" w:cs="Times New Roman"/>
          <w:color w:val="000000" w:themeColor="text1"/>
          <w:kern w:val="0"/>
          <w:sz w:val="24"/>
          <w:szCs w:val="24"/>
          <w14:ligatures w14:val="none"/>
        </w:rPr>
        <w:t>X,Y</w:t>
      </w:r>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meshgrid</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linspace</w:t>
      </w:r>
      <w:proofErr w:type="spellEnd"/>
      <w:r w:rsidRPr="00EF5FDF">
        <w:rPr>
          <w:rFonts w:ascii="Times New Roman" w:eastAsia="Times New Roman" w:hAnsi="Times New Roman" w:cs="Times New Roman"/>
          <w:color w:val="000000" w:themeColor="text1"/>
          <w:kern w:val="0"/>
          <w:sz w:val="24"/>
          <w:szCs w:val="24"/>
          <w14:ligatures w14:val="none"/>
        </w:rPr>
        <w:t>(-0.08,0.08,100));</w:t>
      </w:r>
    </w:p>
    <w:p w14:paraId="03EC86E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240136D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xdata</w:t>
      </w:r>
      <w:proofErr w:type="spellEnd"/>
      <w:r w:rsidRPr="00EF5FDF">
        <w:rPr>
          <w:rFonts w:ascii="Times New Roman" w:eastAsia="Times New Roman" w:hAnsi="Times New Roman" w:cs="Times New Roman"/>
          <w:color w:val="000000" w:themeColor="text1"/>
          <w:kern w:val="0"/>
          <w:sz w:val="24"/>
          <w:szCs w:val="24"/>
          <w14:ligatures w14:val="none"/>
        </w:rPr>
        <w:t>=</w:t>
      </w:r>
      <w:proofErr w:type="gramStart"/>
      <w:r w:rsidRPr="00EF5FDF">
        <w:rPr>
          <w:rFonts w:ascii="Times New Roman" w:eastAsia="Times New Roman" w:hAnsi="Times New Roman" w:cs="Times New Roman"/>
          <w:color w:val="000000" w:themeColor="text1"/>
          <w:kern w:val="0"/>
          <w:sz w:val="24"/>
          <w:szCs w:val="24"/>
          <w14:ligatures w14:val="none"/>
        </w:rPr>
        <w:t>X;</w:t>
      </w:r>
      <w:proofErr w:type="gramEnd"/>
    </w:p>
    <w:p w14:paraId="5DA2DDC1"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ydata</w:t>
      </w:r>
      <w:proofErr w:type="spellEnd"/>
      <w:r w:rsidRPr="00EF5FDF">
        <w:rPr>
          <w:rFonts w:ascii="Times New Roman" w:eastAsia="Times New Roman" w:hAnsi="Times New Roman" w:cs="Times New Roman"/>
          <w:color w:val="000000" w:themeColor="text1"/>
          <w:kern w:val="0"/>
          <w:sz w:val="24"/>
          <w:szCs w:val="24"/>
          <w14:ligatures w14:val="none"/>
        </w:rPr>
        <w:t>=</w:t>
      </w:r>
      <w:proofErr w:type="gramStart"/>
      <w:r w:rsidRPr="00EF5FDF">
        <w:rPr>
          <w:rFonts w:ascii="Times New Roman" w:eastAsia="Times New Roman" w:hAnsi="Times New Roman" w:cs="Times New Roman"/>
          <w:color w:val="000000" w:themeColor="text1"/>
          <w:kern w:val="0"/>
          <w:sz w:val="24"/>
          <w:szCs w:val="24"/>
          <w14:ligatures w14:val="none"/>
        </w:rPr>
        <w:t>Y;</w:t>
      </w:r>
      <w:proofErr w:type="gramEnd"/>
    </w:p>
    <w:p w14:paraId="4C221FA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IdealCurrent</w:t>
      </w:r>
      <w:proofErr w:type="spellEnd"/>
      <w:r w:rsidRPr="00EF5FDF">
        <w:rPr>
          <w:rFonts w:ascii="Times New Roman" w:eastAsia="Times New Roman" w:hAnsi="Times New Roman" w:cs="Times New Roman"/>
          <w:color w:val="000000" w:themeColor="text1"/>
          <w:kern w:val="0"/>
          <w:sz w:val="24"/>
          <w:szCs w:val="24"/>
          <w14:ligatures w14:val="none"/>
        </w:rPr>
        <w:t>=</w:t>
      </w:r>
      <w:proofErr w:type="gramStart"/>
      <w:r w:rsidRPr="00EF5FDF">
        <w:rPr>
          <w:rFonts w:ascii="Times New Roman" w:eastAsia="Times New Roman" w:hAnsi="Times New Roman" w:cs="Times New Roman"/>
          <w:color w:val="000000" w:themeColor="text1"/>
          <w:kern w:val="0"/>
          <w:sz w:val="24"/>
          <w:szCs w:val="24"/>
          <w14:ligatures w14:val="none"/>
        </w:rPr>
        <w:t>100;</w:t>
      </w:r>
      <w:proofErr w:type="gramEnd"/>
    </w:p>
    <w:p w14:paraId="54257B7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calculate</w:t>
      </w:r>
      <w:proofErr w:type="gramEnd"/>
      <w:r w:rsidRPr="00EF5FDF">
        <w:rPr>
          <w:rFonts w:ascii="Times New Roman" w:eastAsia="Times New Roman" w:hAnsi="Times New Roman" w:cs="Times New Roman"/>
          <w:color w:val="000000" w:themeColor="text1"/>
          <w:kern w:val="0"/>
          <w:sz w:val="24"/>
          <w:szCs w:val="24"/>
          <w14:ligatures w14:val="none"/>
        </w:rPr>
        <w:t xml:space="preserve"> magnetic field of Helmholtz coil</w:t>
      </w:r>
    </w:p>
    <w:p w14:paraId="3CFEAC1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coil_top</w:t>
      </w:r>
      <w:proofErr w:type="spellEnd"/>
      <w:r w:rsidRPr="00EF5FDF">
        <w:rPr>
          <w:rFonts w:ascii="Times New Roman" w:eastAsia="Times New Roman" w:hAnsi="Times New Roman" w:cs="Times New Roman"/>
          <w:color w:val="000000" w:themeColor="text1"/>
          <w:kern w:val="0"/>
          <w:sz w:val="24"/>
          <w:szCs w:val="24"/>
          <w14:ligatures w14:val="none"/>
        </w:rPr>
        <w:t xml:space="preserve"> = [0.4 0.2]; % radius, height of 1st coil</w:t>
      </w:r>
    </w:p>
    <w:p w14:paraId="111C039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coil_down</w:t>
      </w:r>
      <w:proofErr w:type="spellEnd"/>
      <w:r w:rsidRPr="00EF5FDF">
        <w:rPr>
          <w:rFonts w:ascii="Times New Roman" w:eastAsia="Times New Roman" w:hAnsi="Times New Roman" w:cs="Times New Roman"/>
          <w:color w:val="000000" w:themeColor="text1"/>
          <w:kern w:val="0"/>
          <w:sz w:val="24"/>
          <w:szCs w:val="24"/>
          <w14:ligatures w14:val="none"/>
        </w:rPr>
        <w:t xml:space="preserve"> = [0.4 -0.2]; % radius, height of 2nd coil</w:t>
      </w:r>
    </w:p>
    <w:p w14:paraId="7AC24B2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bx_</w:t>
      </w:r>
      <w:proofErr w:type="gramStart"/>
      <w:r w:rsidRPr="00EF5FDF">
        <w:rPr>
          <w:rFonts w:ascii="Times New Roman" w:eastAsia="Times New Roman" w:hAnsi="Times New Roman" w:cs="Times New Roman"/>
          <w:color w:val="000000" w:themeColor="text1"/>
          <w:kern w:val="0"/>
          <w:sz w:val="24"/>
          <w:szCs w:val="24"/>
          <w14:ligatures w14:val="none"/>
        </w:rPr>
        <w:t>top,by</w:t>
      </w:r>
      <w:proofErr w:type="gramEnd"/>
      <w:r w:rsidRPr="00EF5FDF">
        <w:rPr>
          <w:rFonts w:ascii="Times New Roman" w:eastAsia="Times New Roman" w:hAnsi="Times New Roman" w:cs="Times New Roman"/>
          <w:color w:val="000000" w:themeColor="text1"/>
          <w:kern w:val="0"/>
          <w:sz w:val="24"/>
          <w:szCs w:val="24"/>
          <w14:ligatures w14:val="none"/>
        </w:rPr>
        <w:t>_top,bz_top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magloop</w:t>
      </w:r>
      <w:proofErr w:type="spellEnd"/>
      <w:r w:rsidRPr="00EF5FDF">
        <w:rPr>
          <w:rFonts w:ascii="Times New Roman" w:eastAsia="Times New Roman" w:hAnsi="Times New Roman" w:cs="Times New Roman"/>
          <w:color w:val="000000" w:themeColor="text1"/>
          <w:kern w:val="0"/>
          <w:sz w:val="24"/>
          <w:szCs w:val="24"/>
          <w14:ligatures w14:val="none"/>
        </w:rPr>
        <w:t>(xdata,ydata,0,coil_top(1),</w:t>
      </w:r>
      <w:proofErr w:type="spellStart"/>
      <w:r w:rsidRPr="00EF5FDF">
        <w:rPr>
          <w:rFonts w:ascii="Times New Roman" w:eastAsia="Times New Roman" w:hAnsi="Times New Roman" w:cs="Times New Roman"/>
          <w:color w:val="000000" w:themeColor="text1"/>
          <w:kern w:val="0"/>
          <w:sz w:val="24"/>
          <w:szCs w:val="24"/>
          <w14:ligatures w14:val="none"/>
        </w:rPr>
        <w:t>coil_top</w:t>
      </w:r>
      <w:proofErr w:type="spellEnd"/>
      <w:r w:rsidRPr="00EF5FDF">
        <w:rPr>
          <w:rFonts w:ascii="Times New Roman" w:eastAsia="Times New Roman" w:hAnsi="Times New Roman" w:cs="Times New Roman"/>
          <w:color w:val="000000" w:themeColor="text1"/>
          <w:kern w:val="0"/>
          <w:sz w:val="24"/>
          <w:szCs w:val="24"/>
          <w14:ligatures w14:val="none"/>
        </w:rPr>
        <w:t>(2));</w:t>
      </w:r>
    </w:p>
    <w:p w14:paraId="0ACB450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bx_</w:t>
      </w:r>
      <w:proofErr w:type="gramStart"/>
      <w:r w:rsidRPr="00EF5FDF">
        <w:rPr>
          <w:rFonts w:ascii="Times New Roman" w:eastAsia="Times New Roman" w:hAnsi="Times New Roman" w:cs="Times New Roman"/>
          <w:color w:val="000000" w:themeColor="text1"/>
          <w:kern w:val="0"/>
          <w:sz w:val="24"/>
          <w:szCs w:val="24"/>
          <w14:ligatures w14:val="none"/>
        </w:rPr>
        <w:t>down,by</w:t>
      </w:r>
      <w:proofErr w:type="gramEnd"/>
      <w:r w:rsidRPr="00EF5FDF">
        <w:rPr>
          <w:rFonts w:ascii="Times New Roman" w:eastAsia="Times New Roman" w:hAnsi="Times New Roman" w:cs="Times New Roman"/>
          <w:color w:val="000000" w:themeColor="text1"/>
          <w:kern w:val="0"/>
          <w:sz w:val="24"/>
          <w:szCs w:val="24"/>
          <w14:ligatures w14:val="none"/>
        </w:rPr>
        <w:t>_down,bz_down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magloop</w:t>
      </w:r>
      <w:proofErr w:type="spellEnd"/>
      <w:r w:rsidRPr="00EF5FDF">
        <w:rPr>
          <w:rFonts w:ascii="Times New Roman" w:eastAsia="Times New Roman" w:hAnsi="Times New Roman" w:cs="Times New Roman"/>
          <w:color w:val="000000" w:themeColor="text1"/>
          <w:kern w:val="0"/>
          <w:sz w:val="24"/>
          <w:szCs w:val="24"/>
          <w14:ligatures w14:val="none"/>
        </w:rPr>
        <w:t>(xdata,ydata,0,coil_down(1),</w:t>
      </w:r>
      <w:proofErr w:type="spellStart"/>
      <w:r w:rsidRPr="00EF5FDF">
        <w:rPr>
          <w:rFonts w:ascii="Times New Roman" w:eastAsia="Times New Roman" w:hAnsi="Times New Roman" w:cs="Times New Roman"/>
          <w:color w:val="000000" w:themeColor="text1"/>
          <w:kern w:val="0"/>
          <w:sz w:val="24"/>
          <w:szCs w:val="24"/>
          <w14:ligatures w14:val="none"/>
        </w:rPr>
        <w:t>coil_down</w:t>
      </w:r>
      <w:proofErr w:type="spellEnd"/>
      <w:r w:rsidRPr="00EF5FDF">
        <w:rPr>
          <w:rFonts w:ascii="Times New Roman" w:eastAsia="Times New Roman" w:hAnsi="Times New Roman" w:cs="Times New Roman"/>
          <w:color w:val="000000" w:themeColor="text1"/>
          <w:kern w:val="0"/>
          <w:sz w:val="24"/>
          <w:szCs w:val="24"/>
          <w14:ligatures w14:val="none"/>
        </w:rPr>
        <w:t>(2));</w:t>
      </w:r>
    </w:p>
    <w:p w14:paraId="3324209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add</w:t>
      </w:r>
      <w:proofErr w:type="gramEnd"/>
      <w:r w:rsidRPr="00EF5FDF">
        <w:rPr>
          <w:rFonts w:ascii="Times New Roman" w:eastAsia="Times New Roman" w:hAnsi="Times New Roman" w:cs="Times New Roman"/>
          <w:color w:val="000000" w:themeColor="text1"/>
          <w:kern w:val="0"/>
          <w:sz w:val="24"/>
          <w:szCs w:val="24"/>
          <w14:ligatures w14:val="none"/>
        </w:rPr>
        <w:t xml:space="preserve"> magnetic field components from 1st and 2nd coils</w:t>
      </w:r>
    </w:p>
    <w:p w14:paraId="0C03352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bx_coil</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bx_top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bx_</w:t>
      </w:r>
      <w:proofErr w:type="gramStart"/>
      <w:r w:rsidRPr="00EF5FDF">
        <w:rPr>
          <w:rFonts w:ascii="Times New Roman" w:eastAsia="Times New Roman" w:hAnsi="Times New Roman" w:cs="Times New Roman"/>
          <w:color w:val="000000" w:themeColor="text1"/>
          <w:kern w:val="0"/>
          <w:sz w:val="24"/>
          <w:szCs w:val="24"/>
          <w14:ligatures w14:val="none"/>
        </w:rPr>
        <w:t>down</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721AA2A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by_coil</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by_top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by_</w:t>
      </w:r>
      <w:proofErr w:type="gramStart"/>
      <w:r w:rsidRPr="00EF5FDF">
        <w:rPr>
          <w:rFonts w:ascii="Times New Roman" w:eastAsia="Times New Roman" w:hAnsi="Times New Roman" w:cs="Times New Roman"/>
          <w:color w:val="000000" w:themeColor="text1"/>
          <w:kern w:val="0"/>
          <w:sz w:val="24"/>
          <w:szCs w:val="24"/>
          <w14:ligatures w14:val="none"/>
        </w:rPr>
        <w:t>down</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02DFF00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bz_coil</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bz_top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bz_</w:t>
      </w:r>
      <w:proofErr w:type="gramStart"/>
      <w:r w:rsidRPr="00EF5FDF">
        <w:rPr>
          <w:rFonts w:ascii="Times New Roman" w:eastAsia="Times New Roman" w:hAnsi="Times New Roman" w:cs="Times New Roman"/>
          <w:color w:val="000000" w:themeColor="text1"/>
          <w:kern w:val="0"/>
          <w:sz w:val="24"/>
          <w:szCs w:val="24"/>
          <w14:ligatures w14:val="none"/>
        </w:rPr>
        <w:t>down</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640868C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31A9710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p>
    <w:p w14:paraId="4C61908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 xml:space="preserve">X(50,:), </w:t>
      </w:r>
      <w:proofErr w:type="spellStart"/>
      <w:r w:rsidRPr="00EF5FDF">
        <w:rPr>
          <w:rFonts w:ascii="Times New Roman" w:eastAsia="Times New Roman" w:hAnsi="Times New Roman" w:cs="Times New Roman"/>
          <w:color w:val="000000" w:themeColor="text1"/>
          <w:kern w:val="0"/>
          <w:sz w:val="24"/>
          <w:szCs w:val="24"/>
          <w14:ligatures w14:val="none"/>
        </w:rPr>
        <w:t>IdealCurrent</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bz_coil</w:t>
      </w:r>
      <w:proofErr w:type="spellEnd"/>
      <w:r w:rsidRPr="00EF5FDF">
        <w:rPr>
          <w:rFonts w:ascii="Times New Roman" w:eastAsia="Times New Roman" w:hAnsi="Times New Roman" w:cs="Times New Roman"/>
          <w:color w:val="000000" w:themeColor="text1"/>
          <w:kern w:val="0"/>
          <w:sz w:val="24"/>
          <w:szCs w:val="24"/>
          <w14:ligatures w14:val="none"/>
        </w:rPr>
        <w:t>(50,:)*10000) % unit Gauss</w:t>
      </w:r>
    </w:p>
    <w:p w14:paraId="55F352D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xlabel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'coordinates (m)')</w:t>
      </w:r>
    </w:p>
    <w:p w14:paraId="72BE690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'Magnetic Field (Gauss)')</w:t>
      </w:r>
    </w:p>
    <w:p w14:paraId="0DD0511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385B398E" w14:textId="77777777" w:rsidR="00E43A8F" w:rsidRPr="00EF5FDF" w:rsidRDefault="00E43A8F" w:rsidP="00B21BB8">
      <w:pPr>
        <w:tabs>
          <w:tab w:val="center" w:pos="4680"/>
        </w:tabs>
        <w:spacing w:after="0" w:line="360" w:lineRule="auto"/>
        <w:rPr>
          <w:rFonts w:ascii="Times New Roman" w:hAnsi="Times New Roman" w:cs="Times New Roman"/>
          <w:b/>
          <w:bCs/>
          <w:color w:val="000000" w:themeColor="text1"/>
          <w:kern w:val="0"/>
          <w:sz w:val="24"/>
          <w:szCs w:val="24"/>
          <w14:ligatures w14:val="none"/>
        </w:rPr>
      </w:pPr>
    </w:p>
    <w:p w14:paraId="1EBBBD54" w14:textId="77777777" w:rsidR="00E43A8F" w:rsidRPr="00EF5FDF" w:rsidRDefault="00E43A8F" w:rsidP="00B21BB8">
      <w:pPr>
        <w:tabs>
          <w:tab w:val="center" w:pos="4680"/>
        </w:tabs>
        <w:spacing w:after="0" w:line="360" w:lineRule="auto"/>
        <w:rPr>
          <w:rFonts w:ascii="Times New Roman" w:hAnsi="Times New Roman" w:cs="Times New Roman"/>
          <w:i/>
          <w:iCs/>
          <w:color w:val="000000" w:themeColor="text1"/>
          <w:kern w:val="0"/>
          <w:sz w:val="24"/>
          <w:szCs w:val="24"/>
          <w:u w:val="single"/>
          <w14:ligatures w14:val="none"/>
        </w:rPr>
      </w:pPr>
      <w:r w:rsidRPr="00EF5FDF">
        <w:rPr>
          <w:rFonts w:ascii="Times New Roman" w:hAnsi="Times New Roman" w:cs="Times New Roman"/>
          <w:i/>
          <w:iCs/>
          <w:color w:val="000000" w:themeColor="text1"/>
          <w:kern w:val="0"/>
          <w:sz w:val="24"/>
          <w:szCs w:val="24"/>
          <w:u w:val="single"/>
          <w14:ligatures w14:val="none"/>
        </w:rPr>
        <w:t>Magnetic loop function</w:t>
      </w:r>
    </w:p>
    <w:p w14:paraId="77870794" w14:textId="77777777" w:rsidR="00E43A8F" w:rsidRPr="00EF5FDF" w:rsidRDefault="00E43A8F" w:rsidP="00B21BB8">
      <w:pPr>
        <w:spacing w:after="0" w:line="360" w:lineRule="auto"/>
        <w:rPr>
          <w:rFonts w:ascii="Times New Roman" w:hAnsi="Times New Roman" w:cs="Times New Roman"/>
          <w:b/>
          <w:bCs/>
          <w:color w:val="000000" w:themeColor="text1"/>
          <w:kern w:val="0"/>
          <w:sz w:val="24"/>
          <w:szCs w:val="24"/>
          <w14:ligatures w14:val="none"/>
        </w:rPr>
      </w:pPr>
    </w:p>
    <w:p w14:paraId="42BEE191"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function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bx,by</w:t>
      </w:r>
      <w:proofErr w:type="gramEnd"/>
      <w:r w:rsidRPr="00EF5FDF">
        <w:rPr>
          <w:rFonts w:ascii="Times New Roman" w:eastAsia="Times New Roman" w:hAnsi="Times New Roman" w:cs="Times New Roman"/>
          <w:color w:val="000000" w:themeColor="text1"/>
          <w:kern w:val="0"/>
          <w:sz w:val="24"/>
          <w:szCs w:val="24"/>
          <w14:ligatures w14:val="none"/>
        </w:rPr>
        <w:t>,bz</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magloop</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x,y,z,a,h</w:t>
      </w:r>
      <w:proofErr w:type="spellEnd"/>
      <w:r w:rsidRPr="00EF5FDF">
        <w:rPr>
          <w:rFonts w:ascii="Times New Roman" w:eastAsia="Times New Roman" w:hAnsi="Times New Roman" w:cs="Times New Roman"/>
          <w:color w:val="000000" w:themeColor="text1"/>
          <w:kern w:val="0"/>
          <w:sz w:val="24"/>
          <w:szCs w:val="24"/>
          <w14:ligatures w14:val="none"/>
        </w:rPr>
        <w:t>)</w:t>
      </w:r>
    </w:p>
    <w:p w14:paraId="2FE048D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4A5695A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a: coil radius</w:t>
      </w:r>
    </w:p>
    <w:p w14:paraId="76B7063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h: coil vertical position?</w:t>
      </w:r>
    </w:p>
    <w:p w14:paraId="66759BA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48E160A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r = sqrt(x.^2+y.^</w:t>
      </w:r>
      <w:proofErr w:type="gramStart"/>
      <w:r w:rsidRPr="00EF5FDF">
        <w:rPr>
          <w:rFonts w:ascii="Times New Roman" w:eastAsia="Times New Roman" w:hAnsi="Times New Roman" w:cs="Times New Roman"/>
          <w:color w:val="000000" w:themeColor="text1"/>
          <w:kern w:val="0"/>
          <w:sz w:val="24"/>
          <w:szCs w:val="24"/>
          <w14:ligatures w14:val="none"/>
        </w:rPr>
        <w:t>2)+</w:t>
      </w:r>
      <w:proofErr w:type="gramEnd"/>
      <w:r w:rsidRPr="00EF5FDF">
        <w:rPr>
          <w:rFonts w:ascii="Times New Roman" w:eastAsia="Times New Roman" w:hAnsi="Times New Roman" w:cs="Times New Roman"/>
          <w:color w:val="000000" w:themeColor="text1"/>
          <w:kern w:val="0"/>
          <w:sz w:val="24"/>
          <w:szCs w:val="24"/>
          <w14:ligatures w14:val="none"/>
        </w:rPr>
        <w:t>eps; % distance to (</w:t>
      </w:r>
      <w:proofErr w:type="spellStart"/>
      <w:r w:rsidRPr="00EF5FDF">
        <w:rPr>
          <w:rFonts w:ascii="Times New Roman" w:eastAsia="Times New Roman" w:hAnsi="Times New Roman" w:cs="Times New Roman"/>
          <w:color w:val="000000" w:themeColor="text1"/>
          <w:kern w:val="0"/>
          <w:sz w:val="24"/>
          <w:szCs w:val="24"/>
          <w14:ligatures w14:val="none"/>
        </w:rPr>
        <w:t>x,y</w:t>
      </w:r>
      <w:proofErr w:type="spellEnd"/>
      <w:r w:rsidRPr="00EF5FDF">
        <w:rPr>
          <w:rFonts w:ascii="Times New Roman" w:eastAsia="Times New Roman" w:hAnsi="Times New Roman" w:cs="Times New Roman"/>
          <w:color w:val="000000" w:themeColor="text1"/>
          <w:kern w:val="0"/>
          <w:sz w:val="24"/>
          <w:szCs w:val="24"/>
          <w14:ligatures w14:val="none"/>
        </w:rPr>
        <w:t>)</w:t>
      </w:r>
    </w:p>
    <w:p w14:paraId="09460B1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5F232C3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u0 = 4*pi*1e-</w:t>
      </w:r>
      <w:proofErr w:type="gramStart"/>
      <w:r w:rsidRPr="00EF5FDF">
        <w:rPr>
          <w:rFonts w:ascii="Times New Roman" w:eastAsia="Times New Roman" w:hAnsi="Times New Roman" w:cs="Times New Roman"/>
          <w:color w:val="000000" w:themeColor="text1"/>
          <w:kern w:val="0"/>
          <w:sz w:val="24"/>
          <w:szCs w:val="24"/>
          <w14:ligatures w14:val="none"/>
        </w:rPr>
        <w:t>7;</w:t>
      </w:r>
      <w:proofErr w:type="gramEnd"/>
    </w:p>
    <w:p w14:paraId="63643E2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k = sqrt(4*a*r./((</w:t>
      </w:r>
      <w:proofErr w:type="spellStart"/>
      <w:r w:rsidRPr="00EF5FDF">
        <w:rPr>
          <w:rFonts w:ascii="Times New Roman" w:eastAsia="Times New Roman" w:hAnsi="Times New Roman" w:cs="Times New Roman"/>
          <w:color w:val="000000" w:themeColor="text1"/>
          <w:kern w:val="0"/>
          <w:sz w:val="24"/>
          <w:szCs w:val="24"/>
          <w14:ligatures w14:val="none"/>
        </w:rPr>
        <w:t>r+a</w:t>
      </w:r>
      <w:proofErr w:type="spellEnd"/>
      <w:proofErr w:type="gramStart"/>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2+(z-h).^2));</w:t>
      </w:r>
    </w:p>
    <w:p w14:paraId="17B147E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gramStart"/>
      <w:r w:rsidRPr="00EF5FDF">
        <w:rPr>
          <w:rFonts w:ascii="Times New Roman" w:eastAsia="Times New Roman" w:hAnsi="Times New Roman" w:cs="Times New Roman"/>
          <w:color w:val="000000" w:themeColor="text1"/>
          <w:kern w:val="0"/>
          <w:sz w:val="24"/>
          <w:szCs w:val="24"/>
          <w14:ligatures w14:val="none"/>
        </w:rPr>
        <w:t>K,E</w:t>
      </w:r>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ellipke</w:t>
      </w:r>
      <w:proofErr w:type="spellEnd"/>
      <w:r w:rsidRPr="00EF5FDF">
        <w:rPr>
          <w:rFonts w:ascii="Times New Roman" w:eastAsia="Times New Roman" w:hAnsi="Times New Roman" w:cs="Times New Roman"/>
          <w:color w:val="000000" w:themeColor="text1"/>
          <w:kern w:val="0"/>
          <w:sz w:val="24"/>
          <w:szCs w:val="24"/>
          <w14:ligatures w14:val="none"/>
        </w:rPr>
        <w:t>(k.^2);</w:t>
      </w:r>
    </w:p>
    <w:p w14:paraId="071FDAF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6C20B14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b0 = u0*k./(4*pi*sqrt(a*r.^3)</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3D3D4EA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73FE308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br</w:t>
      </w:r>
      <w:proofErr w:type="spellEnd"/>
      <w:r w:rsidRPr="00EF5FDF">
        <w:rPr>
          <w:rFonts w:ascii="Times New Roman" w:eastAsia="Times New Roman" w:hAnsi="Times New Roman" w:cs="Times New Roman"/>
          <w:color w:val="000000" w:themeColor="text1"/>
          <w:kern w:val="0"/>
          <w:sz w:val="24"/>
          <w:szCs w:val="24"/>
          <w14:ligatures w14:val="none"/>
        </w:rPr>
        <w:t xml:space="preserve"> = -b</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r w:rsidRPr="00EF5FDF">
        <w:rPr>
          <w:rFonts w:ascii="Times New Roman" w:eastAsia="Times New Roman" w:hAnsi="Times New Roman" w:cs="Times New Roman"/>
          <w:color w:val="000000" w:themeColor="text1"/>
          <w:kern w:val="0"/>
          <w:sz w:val="24"/>
          <w:szCs w:val="24"/>
          <w14:ligatures w14:val="none"/>
        </w:rPr>
        <w:t>(z-h).*(K-E.*(2-k.^2)./(2*(1-k.^2)));</w:t>
      </w:r>
    </w:p>
    <w:p w14:paraId="7999AF0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17DC415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bx = br.*x./</w:t>
      </w:r>
      <w:proofErr w:type="gramStart"/>
      <w:r w:rsidRPr="00EF5FDF">
        <w:rPr>
          <w:rFonts w:ascii="Times New Roman" w:eastAsia="Times New Roman" w:hAnsi="Times New Roman" w:cs="Times New Roman"/>
          <w:color w:val="000000" w:themeColor="text1"/>
          <w:kern w:val="0"/>
          <w:sz w:val="24"/>
          <w:szCs w:val="24"/>
          <w14:ligatures w14:val="none"/>
        </w:rPr>
        <w:t>r;</w:t>
      </w:r>
      <w:proofErr w:type="gramEnd"/>
    </w:p>
    <w:p w14:paraId="77C3571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by = br.*y./</w:t>
      </w:r>
      <w:proofErr w:type="gramStart"/>
      <w:r w:rsidRPr="00EF5FDF">
        <w:rPr>
          <w:rFonts w:ascii="Times New Roman" w:eastAsia="Times New Roman" w:hAnsi="Times New Roman" w:cs="Times New Roman"/>
          <w:color w:val="000000" w:themeColor="text1"/>
          <w:kern w:val="0"/>
          <w:sz w:val="24"/>
          <w:szCs w:val="24"/>
          <w14:ligatures w14:val="none"/>
        </w:rPr>
        <w:t>r;</w:t>
      </w:r>
      <w:proofErr w:type="gramEnd"/>
    </w:p>
    <w:p w14:paraId="1BF0AE7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7B623CE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bz</w:t>
      </w:r>
      <w:proofErr w:type="spellEnd"/>
      <w:r w:rsidRPr="00EF5FDF">
        <w:rPr>
          <w:rFonts w:ascii="Times New Roman" w:eastAsia="Times New Roman" w:hAnsi="Times New Roman" w:cs="Times New Roman"/>
          <w:color w:val="000000" w:themeColor="text1"/>
          <w:kern w:val="0"/>
          <w:sz w:val="24"/>
          <w:szCs w:val="24"/>
          <w14:ligatures w14:val="none"/>
        </w:rPr>
        <w:t xml:space="preserve"> = b</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r w:rsidRPr="00EF5FDF">
        <w:rPr>
          <w:rFonts w:ascii="Times New Roman" w:eastAsia="Times New Roman" w:hAnsi="Times New Roman" w:cs="Times New Roman"/>
          <w:color w:val="000000" w:themeColor="text1"/>
          <w:kern w:val="0"/>
          <w:sz w:val="24"/>
          <w:szCs w:val="24"/>
          <w14:ligatures w14:val="none"/>
        </w:rPr>
        <w:t>r.*(K+E.*(k.^2.*(</w:t>
      </w:r>
      <w:proofErr w:type="spellStart"/>
      <w:r w:rsidRPr="00EF5FDF">
        <w:rPr>
          <w:rFonts w:ascii="Times New Roman" w:eastAsia="Times New Roman" w:hAnsi="Times New Roman" w:cs="Times New Roman"/>
          <w:color w:val="000000" w:themeColor="text1"/>
          <w:kern w:val="0"/>
          <w:sz w:val="24"/>
          <w:szCs w:val="24"/>
          <w14:ligatures w14:val="none"/>
        </w:rPr>
        <w:t>r+a</w:t>
      </w:r>
      <w:proofErr w:type="spellEnd"/>
      <w:r w:rsidRPr="00EF5FDF">
        <w:rPr>
          <w:rFonts w:ascii="Times New Roman" w:eastAsia="Times New Roman" w:hAnsi="Times New Roman" w:cs="Times New Roman"/>
          <w:color w:val="000000" w:themeColor="text1"/>
          <w:kern w:val="0"/>
          <w:sz w:val="24"/>
          <w:szCs w:val="24"/>
          <w14:ligatures w14:val="none"/>
        </w:rPr>
        <w:t>)-2*r)./(2*r.*(1-k.^2)));</w:t>
      </w:r>
    </w:p>
    <w:p w14:paraId="3BEDC8BD" w14:textId="77777777" w:rsidR="00E43A8F" w:rsidRPr="00EF5FDF" w:rsidRDefault="00E43A8F" w:rsidP="00B21BB8">
      <w:pPr>
        <w:spacing w:after="0" w:line="360" w:lineRule="auto"/>
        <w:rPr>
          <w:rFonts w:ascii="Times New Roman" w:hAnsi="Times New Roman" w:cs="Times New Roman"/>
          <w:b/>
          <w:bCs/>
          <w:color w:val="000000" w:themeColor="text1"/>
          <w:kern w:val="0"/>
          <w:sz w:val="24"/>
          <w:szCs w:val="24"/>
          <w14:ligatures w14:val="none"/>
        </w:rPr>
      </w:pPr>
    </w:p>
    <w:p w14:paraId="704A25AF" w14:textId="77777777" w:rsidR="00E43A8F" w:rsidRPr="00EF5FDF" w:rsidRDefault="00E43A8F" w:rsidP="00B21BB8">
      <w:pPr>
        <w:spacing w:after="0" w:line="360" w:lineRule="auto"/>
        <w:rPr>
          <w:rFonts w:ascii="Times New Roman" w:hAnsi="Times New Roman" w:cs="Times New Roman"/>
          <w:b/>
          <w:bCs/>
          <w:color w:val="000000" w:themeColor="text1"/>
          <w:kern w:val="0"/>
          <w:sz w:val="24"/>
          <w:szCs w:val="24"/>
          <w14:ligatures w14:val="none"/>
        </w:rPr>
      </w:pPr>
    </w:p>
    <w:p w14:paraId="2AB92879" w14:textId="17156608" w:rsidR="00E43A8F" w:rsidRPr="00EF5FDF" w:rsidRDefault="00E43A8F" w:rsidP="00ED2003">
      <w:pPr>
        <w:pStyle w:val="Heading3"/>
        <w:rPr>
          <w:rFonts w:cs="Times New Roman"/>
          <w:color w:val="000000" w:themeColor="text1"/>
        </w:rPr>
      </w:pPr>
      <w:bookmarkStart w:id="182" w:name="_Toc171689100"/>
      <w:r w:rsidRPr="00EF5FDF">
        <w:rPr>
          <w:rFonts w:cs="Times New Roman"/>
          <w:color w:val="000000" w:themeColor="text1"/>
        </w:rPr>
        <w:t>271 EM coils with Helmholtz coil</w:t>
      </w:r>
      <w:r w:rsidR="00653722" w:rsidRPr="00EF5FDF">
        <w:rPr>
          <w:rFonts w:cs="Times New Roman"/>
          <w:color w:val="000000" w:themeColor="text1"/>
        </w:rPr>
        <w:t xml:space="preserve"> - MATLAB</w:t>
      </w:r>
      <w:bookmarkEnd w:id="182"/>
    </w:p>
    <w:p w14:paraId="67F4244D" w14:textId="77777777" w:rsidR="00E43A8F" w:rsidRPr="00EF5FDF" w:rsidRDefault="00E43A8F" w:rsidP="00B21BB8">
      <w:pPr>
        <w:spacing w:after="0" w:line="360" w:lineRule="auto"/>
        <w:rPr>
          <w:rFonts w:ascii="Times New Roman" w:hAnsi="Times New Roman" w:cs="Times New Roman"/>
          <w:b/>
          <w:bCs/>
          <w:color w:val="000000" w:themeColor="text1"/>
          <w:kern w:val="0"/>
          <w:sz w:val="24"/>
          <w:szCs w:val="24"/>
          <w14:ligatures w14:val="none"/>
        </w:rPr>
      </w:pPr>
    </w:p>
    <w:p w14:paraId="1BDC87D4" w14:textId="77777777" w:rsidR="00E43A8F" w:rsidRPr="00EF5FDF" w:rsidRDefault="00E43A8F" w:rsidP="00B21BB8">
      <w:pPr>
        <w:tabs>
          <w:tab w:val="center" w:pos="4680"/>
        </w:tabs>
        <w:spacing w:after="0" w:line="360" w:lineRule="auto"/>
        <w:rPr>
          <w:rFonts w:ascii="Times New Roman" w:hAnsi="Times New Roman" w:cs="Times New Roman"/>
          <w:i/>
          <w:iCs/>
          <w:color w:val="000000" w:themeColor="text1"/>
          <w:kern w:val="0"/>
          <w:sz w:val="24"/>
          <w:szCs w:val="24"/>
          <w:u w:val="single"/>
          <w14:ligatures w14:val="none"/>
        </w:rPr>
      </w:pPr>
      <w:r w:rsidRPr="00EF5FDF">
        <w:rPr>
          <w:rFonts w:ascii="Times New Roman" w:hAnsi="Times New Roman" w:cs="Times New Roman"/>
          <w:i/>
          <w:iCs/>
          <w:color w:val="000000" w:themeColor="text1"/>
          <w:kern w:val="0"/>
          <w:sz w:val="24"/>
          <w:szCs w:val="24"/>
          <w:u w:val="single"/>
          <w14:ligatures w14:val="none"/>
        </w:rPr>
        <w:t>Main Execution Function</w:t>
      </w:r>
    </w:p>
    <w:p w14:paraId="74BB7BA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clc;clear</w:t>
      </w:r>
      <w:proofErr w:type="spellEnd"/>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all;close</w:t>
      </w:r>
      <w:proofErr w:type="spellEnd"/>
      <w:r w:rsidRPr="00EF5FDF">
        <w:rPr>
          <w:rFonts w:ascii="Times New Roman" w:eastAsia="Times New Roman" w:hAnsi="Times New Roman" w:cs="Times New Roman"/>
          <w:color w:val="000000" w:themeColor="text1"/>
          <w:kern w:val="0"/>
          <w:sz w:val="24"/>
          <w:szCs w:val="24"/>
          <w14:ligatures w14:val="none"/>
        </w:rPr>
        <w:t xml:space="preserve"> all;</w:t>
      </w:r>
    </w:p>
    <w:p w14:paraId="578458E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load act35mm.mat</w:t>
      </w:r>
    </w:p>
    <w:p w14:paraId="0B53E45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load </w:t>
      </w:r>
      <w:proofErr w:type="spellStart"/>
      <w:r w:rsidRPr="00EF5FDF">
        <w:rPr>
          <w:rFonts w:ascii="Times New Roman" w:eastAsia="Times New Roman" w:hAnsi="Times New Roman" w:cs="Times New Roman"/>
          <w:color w:val="000000" w:themeColor="text1"/>
          <w:kern w:val="0"/>
          <w:sz w:val="24"/>
          <w:szCs w:val="24"/>
          <w14:ligatures w14:val="none"/>
        </w:rPr>
        <w:t>xAct.mat</w:t>
      </w:r>
      <w:proofErr w:type="spellEnd"/>
    </w:p>
    <w:p w14:paraId="2C6BEDEB"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load </w:t>
      </w:r>
      <w:proofErr w:type="spellStart"/>
      <w:r w:rsidRPr="00EF5FDF">
        <w:rPr>
          <w:rFonts w:ascii="Times New Roman" w:eastAsia="Times New Roman" w:hAnsi="Times New Roman" w:cs="Times New Roman"/>
          <w:color w:val="000000" w:themeColor="text1"/>
          <w:kern w:val="0"/>
          <w:sz w:val="24"/>
          <w:szCs w:val="24"/>
          <w14:ligatures w14:val="none"/>
        </w:rPr>
        <w:t>yAct.mat</w:t>
      </w:r>
      <w:proofErr w:type="spellEnd"/>
    </w:p>
    <w:p w14:paraId="43932411"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load </w:t>
      </w:r>
      <w:proofErr w:type="spellStart"/>
      <w:r w:rsidRPr="00EF5FDF">
        <w:rPr>
          <w:rFonts w:ascii="Times New Roman" w:eastAsia="Times New Roman" w:hAnsi="Times New Roman" w:cs="Times New Roman"/>
          <w:color w:val="000000" w:themeColor="text1"/>
          <w:kern w:val="0"/>
          <w:sz w:val="24"/>
          <w:szCs w:val="24"/>
          <w14:ligatures w14:val="none"/>
        </w:rPr>
        <w:t>currentdistribution.mat</w:t>
      </w:r>
      <w:proofErr w:type="spellEnd"/>
    </w:p>
    <w:p w14:paraId="7EDB75E4"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4446A43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Function that computes the influence matrices of an array of coil actuators located inside </w:t>
      </w:r>
      <w:proofErr w:type="gramStart"/>
      <w:r w:rsidRPr="00EF5FDF">
        <w:rPr>
          <w:rFonts w:ascii="Times New Roman" w:eastAsia="Times New Roman" w:hAnsi="Times New Roman" w:cs="Times New Roman"/>
          <w:color w:val="000000" w:themeColor="text1"/>
          <w:kern w:val="0"/>
          <w:sz w:val="24"/>
          <w:szCs w:val="24"/>
          <w14:ligatures w14:val="none"/>
        </w:rPr>
        <w:t>an</w:t>
      </w:r>
      <w:proofErr w:type="gramEnd"/>
      <w:r w:rsidRPr="00EF5FDF">
        <w:rPr>
          <w:rFonts w:ascii="Times New Roman" w:eastAsia="Times New Roman" w:hAnsi="Times New Roman" w:cs="Times New Roman"/>
          <w:color w:val="000000" w:themeColor="text1"/>
          <w:kern w:val="0"/>
          <w:sz w:val="24"/>
          <w:szCs w:val="24"/>
          <w14:ligatures w14:val="none"/>
        </w:rPr>
        <w:t xml:space="preserve"> Helmholtz coil</w:t>
      </w:r>
    </w:p>
    <w:p w14:paraId="65178E1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
    <w:p w14:paraId="53B3626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INPUTS:</w:t>
      </w:r>
    </w:p>
    <w:p w14:paraId="23D2AC9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actuator: Matrix containing the coil actuator geometry (</w:t>
      </w:r>
      <w:proofErr w:type="spellStart"/>
      <w:r w:rsidRPr="00EF5FDF">
        <w:rPr>
          <w:rFonts w:ascii="Times New Roman" w:eastAsia="Times New Roman" w:hAnsi="Times New Roman" w:cs="Times New Roman"/>
          <w:color w:val="000000" w:themeColor="text1"/>
          <w:kern w:val="0"/>
          <w:sz w:val="24"/>
          <w:szCs w:val="24"/>
          <w14:ligatures w14:val="none"/>
        </w:rPr>
        <w:t>nloops</w:t>
      </w:r>
      <w:proofErr w:type="spellEnd"/>
      <w:r w:rsidRPr="00EF5FDF">
        <w:rPr>
          <w:rFonts w:ascii="Times New Roman" w:eastAsia="Times New Roman" w:hAnsi="Times New Roman" w:cs="Times New Roman"/>
          <w:color w:val="000000" w:themeColor="text1"/>
          <w:kern w:val="0"/>
          <w:sz w:val="24"/>
          <w:szCs w:val="24"/>
          <w14:ligatures w14:val="none"/>
        </w:rPr>
        <w:t xml:space="preserve"> x 2)</w:t>
      </w:r>
    </w:p>
    <w:p w14:paraId="6432CB0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where</w:t>
      </w:r>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nloops</w:t>
      </w:r>
      <w:proofErr w:type="spellEnd"/>
      <w:r w:rsidRPr="00EF5FDF">
        <w:rPr>
          <w:rFonts w:ascii="Times New Roman" w:eastAsia="Times New Roman" w:hAnsi="Times New Roman" w:cs="Times New Roman"/>
          <w:color w:val="000000" w:themeColor="text1"/>
          <w:kern w:val="0"/>
          <w:sz w:val="24"/>
          <w:szCs w:val="24"/>
          <w14:ligatures w14:val="none"/>
        </w:rPr>
        <w:t xml:space="preserve"> is the number of loops that the coil is made of,</w:t>
      </w:r>
    </w:p>
    <w:p w14:paraId="0BA4C18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1st column is the </w:t>
      </w:r>
      <w:proofErr w:type="spellStart"/>
      <w:r w:rsidRPr="00EF5FDF">
        <w:rPr>
          <w:rFonts w:ascii="Times New Roman" w:eastAsia="Times New Roman" w:hAnsi="Times New Roman" w:cs="Times New Roman"/>
          <w:color w:val="000000" w:themeColor="text1"/>
          <w:kern w:val="0"/>
          <w:sz w:val="24"/>
          <w:szCs w:val="24"/>
          <w14:ligatures w14:val="none"/>
        </w:rPr>
        <w:t>ith</w:t>
      </w:r>
      <w:proofErr w:type="spellEnd"/>
      <w:r w:rsidRPr="00EF5FDF">
        <w:rPr>
          <w:rFonts w:ascii="Times New Roman" w:eastAsia="Times New Roman" w:hAnsi="Times New Roman" w:cs="Times New Roman"/>
          <w:color w:val="000000" w:themeColor="text1"/>
          <w:kern w:val="0"/>
          <w:sz w:val="24"/>
          <w:szCs w:val="24"/>
          <w14:ligatures w14:val="none"/>
        </w:rPr>
        <w:t xml:space="preserve"> loop radius, and 2nd column is the </w:t>
      </w:r>
      <w:proofErr w:type="spellStart"/>
      <w:r w:rsidRPr="00EF5FDF">
        <w:rPr>
          <w:rFonts w:ascii="Times New Roman" w:eastAsia="Times New Roman" w:hAnsi="Times New Roman" w:cs="Times New Roman"/>
          <w:color w:val="000000" w:themeColor="text1"/>
          <w:kern w:val="0"/>
          <w:sz w:val="24"/>
          <w:szCs w:val="24"/>
          <w14:ligatures w14:val="none"/>
        </w:rPr>
        <w:t>ith</w:t>
      </w:r>
      <w:proofErr w:type="spellEnd"/>
      <w:r w:rsidRPr="00EF5FDF">
        <w:rPr>
          <w:rFonts w:ascii="Times New Roman" w:eastAsia="Times New Roman" w:hAnsi="Times New Roman" w:cs="Times New Roman"/>
          <w:color w:val="000000" w:themeColor="text1"/>
          <w:kern w:val="0"/>
          <w:sz w:val="24"/>
          <w:szCs w:val="24"/>
          <w14:ligatures w14:val="none"/>
        </w:rPr>
        <w:t xml:space="preserve"> loop z position</w:t>
      </w:r>
    </w:p>
    <w:p w14:paraId="4AA087D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nact</w:t>
      </w:r>
      <w:proofErr w:type="spellEnd"/>
      <w:r w:rsidRPr="00EF5FDF">
        <w:rPr>
          <w:rFonts w:ascii="Times New Roman" w:eastAsia="Times New Roman" w:hAnsi="Times New Roman" w:cs="Times New Roman"/>
          <w:color w:val="000000" w:themeColor="text1"/>
          <w:kern w:val="0"/>
          <w:sz w:val="24"/>
          <w:szCs w:val="24"/>
          <w14:ligatures w14:val="none"/>
        </w:rPr>
        <w:t>: Number of actuators in the array (scalar)</w:t>
      </w:r>
    </w:p>
    <w:p w14:paraId="0B89423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ax, ay: x and y coordinates of the actuators on the array in unit of the actuator diameter (1 x </w:t>
      </w:r>
      <w:proofErr w:type="spellStart"/>
      <w:r w:rsidRPr="00EF5FDF">
        <w:rPr>
          <w:rFonts w:ascii="Times New Roman" w:eastAsia="Times New Roman" w:hAnsi="Times New Roman" w:cs="Times New Roman"/>
          <w:color w:val="000000" w:themeColor="text1"/>
          <w:kern w:val="0"/>
          <w:sz w:val="24"/>
          <w:szCs w:val="24"/>
          <w14:ligatures w14:val="none"/>
        </w:rPr>
        <w:t>nact</w:t>
      </w:r>
      <w:proofErr w:type="spellEnd"/>
      <w:r w:rsidRPr="00EF5FDF">
        <w:rPr>
          <w:rFonts w:ascii="Times New Roman" w:eastAsia="Times New Roman" w:hAnsi="Times New Roman" w:cs="Times New Roman"/>
          <w:color w:val="000000" w:themeColor="text1"/>
          <w:kern w:val="0"/>
          <w:sz w:val="24"/>
          <w:szCs w:val="24"/>
          <w14:ligatures w14:val="none"/>
        </w:rPr>
        <w:t xml:space="preserve"> vectors)</w:t>
      </w:r>
    </w:p>
    <w:p w14:paraId="2BBE076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xdata</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ydata</w:t>
      </w:r>
      <w:proofErr w:type="spellEnd"/>
      <w:r w:rsidRPr="00EF5FDF">
        <w:rPr>
          <w:rFonts w:ascii="Times New Roman" w:eastAsia="Times New Roman" w:hAnsi="Times New Roman" w:cs="Times New Roman"/>
          <w:color w:val="000000" w:themeColor="text1"/>
          <w:kern w:val="0"/>
          <w:sz w:val="24"/>
          <w:szCs w:val="24"/>
          <w14:ligatures w14:val="none"/>
        </w:rPr>
        <w:t>: x and y coordinates at which the influence is calculated (vectors)</w:t>
      </w:r>
    </w:p>
    <w:p w14:paraId="342EE8F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 Use </w:t>
      </w:r>
      <w:proofErr w:type="spellStart"/>
      <w:r w:rsidRPr="00EF5FDF">
        <w:rPr>
          <w:rFonts w:ascii="Times New Roman" w:eastAsia="Times New Roman" w:hAnsi="Times New Roman" w:cs="Times New Roman"/>
          <w:color w:val="000000" w:themeColor="text1"/>
          <w:kern w:val="0"/>
          <w:sz w:val="24"/>
          <w:szCs w:val="24"/>
          <w14:ligatures w14:val="none"/>
        </w:rPr>
        <w:t>Matlab</w:t>
      </w:r>
      <w:proofErr w:type="spellEnd"/>
      <w:r w:rsidRPr="00EF5FDF">
        <w:rPr>
          <w:rFonts w:ascii="Times New Roman" w:eastAsia="Times New Roman" w:hAnsi="Times New Roman" w:cs="Times New Roman"/>
          <w:color w:val="000000" w:themeColor="text1"/>
          <w:kern w:val="0"/>
          <w:sz w:val="24"/>
          <w:szCs w:val="24"/>
          <w14:ligatures w14:val="none"/>
        </w:rPr>
        <w:t xml:space="preserve"> meshgrid function to create matrices then transpose to vectors</w:t>
      </w:r>
    </w:p>
    <w:p w14:paraId="06AB15F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 Number of data points is np</w:t>
      </w:r>
    </w:p>
    <w:p w14:paraId="6C761884"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OUTPUTS:</w:t>
      </w:r>
    </w:p>
    <w:p w14:paraId="099768DB"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infBx</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infBy</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infBz</w:t>
      </w:r>
      <w:proofErr w:type="spellEnd"/>
      <w:r w:rsidRPr="00EF5FDF">
        <w:rPr>
          <w:rFonts w:ascii="Times New Roman" w:eastAsia="Times New Roman" w:hAnsi="Times New Roman" w:cs="Times New Roman"/>
          <w:color w:val="000000" w:themeColor="text1"/>
          <w:kern w:val="0"/>
          <w:sz w:val="24"/>
          <w:szCs w:val="24"/>
          <w14:ligatures w14:val="none"/>
        </w:rPr>
        <w:t xml:space="preserve">: Magnetic field influence functions (np x </w:t>
      </w:r>
      <w:proofErr w:type="spellStart"/>
      <w:r w:rsidRPr="00EF5FDF">
        <w:rPr>
          <w:rFonts w:ascii="Times New Roman" w:eastAsia="Times New Roman" w:hAnsi="Times New Roman" w:cs="Times New Roman"/>
          <w:color w:val="000000" w:themeColor="text1"/>
          <w:kern w:val="0"/>
          <w:sz w:val="24"/>
          <w:szCs w:val="24"/>
          <w14:ligatures w14:val="none"/>
        </w:rPr>
        <w:t>nact</w:t>
      </w:r>
      <w:proofErr w:type="spellEnd"/>
      <w:r w:rsidRPr="00EF5FDF">
        <w:rPr>
          <w:rFonts w:ascii="Times New Roman" w:eastAsia="Times New Roman" w:hAnsi="Times New Roman" w:cs="Times New Roman"/>
          <w:color w:val="000000" w:themeColor="text1"/>
          <w:kern w:val="0"/>
          <w:sz w:val="24"/>
          <w:szCs w:val="24"/>
          <w14:ligatures w14:val="none"/>
        </w:rPr>
        <w:t xml:space="preserve">)  </w:t>
      </w:r>
    </w:p>
    <w:p w14:paraId="109E586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bx_coil</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by_coil</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bz_coil</w:t>
      </w:r>
      <w:proofErr w:type="spellEnd"/>
      <w:r w:rsidRPr="00EF5FDF">
        <w:rPr>
          <w:rFonts w:ascii="Times New Roman" w:eastAsia="Times New Roman" w:hAnsi="Times New Roman" w:cs="Times New Roman"/>
          <w:color w:val="000000" w:themeColor="text1"/>
          <w:kern w:val="0"/>
          <w:sz w:val="24"/>
          <w:szCs w:val="24"/>
          <w14:ligatures w14:val="none"/>
        </w:rPr>
        <w:t xml:space="preserve">: Values of the magnetic field components created by the Helmholtz coil (1 x np)  </w:t>
      </w:r>
    </w:p>
    <w:p w14:paraId="25B3104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
    <w:p w14:paraId="61848D5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PREREQUISITES: </w:t>
      </w:r>
      <w:proofErr w:type="spellStart"/>
      <w:r w:rsidRPr="00EF5FDF">
        <w:rPr>
          <w:rFonts w:ascii="Times New Roman" w:eastAsia="Times New Roman" w:hAnsi="Times New Roman" w:cs="Times New Roman"/>
          <w:color w:val="000000" w:themeColor="text1"/>
          <w:kern w:val="0"/>
          <w:sz w:val="24"/>
          <w:szCs w:val="24"/>
          <w14:ligatures w14:val="none"/>
        </w:rPr>
        <w:t>magloop.m</w:t>
      </w:r>
      <w:proofErr w:type="spellEnd"/>
      <w:r w:rsidRPr="00EF5FDF">
        <w:rPr>
          <w:rFonts w:ascii="Times New Roman" w:eastAsia="Times New Roman" w:hAnsi="Times New Roman" w:cs="Times New Roman"/>
          <w:color w:val="000000" w:themeColor="text1"/>
          <w:kern w:val="0"/>
          <w:sz w:val="24"/>
          <w:szCs w:val="24"/>
          <w14:ligatures w14:val="none"/>
        </w:rPr>
        <w:t xml:space="preserve">    </w:t>
      </w:r>
    </w:p>
    <w:p w14:paraId="352E639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
    <w:p w14:paraId="4FAFB22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initialiaze</w:t>
      </w:r>
      <w:proofErr w:type="spellEnd"/>
      <w:r w:rsidRPr="00EF5FDF">
        <w:rPr>
          <w:rFonts w:ascii="Times New Roman" w:eastAsia="Times New Roman" w:hAnsi="Times New Roman" w:cs="Times New Roman"/>
          <w:color w:val="000000" w:themeColor="text1"/>
          <w:kern w:val="0"/>
          <w:sz w:val="24"/>
          <w:szCs w:val="24"/>
          <w14:ligatures w14:val="none"/>
        </w:rPr>
        <w:t xml:space="preserve"> data</w:t>
      </w:r>
    </w:p>
    <w:p w14:paraId="22519C1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2FDEF59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xdata</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xAct</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1780F27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ydata</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yAct</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48E2405B"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nact</w:t>
      </w:r>
      <w:proofErr w:type="spellEnd"/>
      <w:r w:rsidRPr="00EF5FDF">
        <w:rPr>
          <w:rFonts w:ascii="Times New Roman" w:eastAsia="Times New Roman" w:hAnsi="Times New Roman" w:cs="Times New Roman"/>
          <w:color w:val="000000" w:themeColor="text1"/>
          <w:kern w:val="0"/>
          <w:sz w:val="24"/>
          <w:szCs w:val="24"/>
          <w14:ligatures w14:val="none"/>
        </w:rPr>
        <w:t>=</w:t>
      </w:r>
      <w:proofErr w:type="gramStart"/>
      <w:r w:rsidRPr="00EF5FDF">
        <w:rPr>
          <w:rFonts w:ascii="Times New Roman" w:eastAsia="Times New Roman" w:hAnsi="Times New Roman" w:cs="Times New Roman"/>
          <w:color w:val="000000" w:themeColor="text1"/>
          <w:kern w:val="0"/>
          <w:sz w:val="24"/>
          <w:szCs w:val="24"/>
          <w14:ligatures w14:val="none"/>
        </w:rPr>
        <w:t>271;</w:t>
      </w:r>
      <w:proofErr w:type="gramEnd"/>
    </w:p>
    <w:p w14:paraId="2ACBB25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ax=act35mm</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1);</w:t>
      </w:r>
    </w:p>
    <w:p w14:paraId="6385477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ay=act35mm</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2);</w:t>
      </w:r>
    </w:p>
    <w:p w14:paraId="0B1358E1"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actuator=</w:t>
      </w:r>
      <w:proofErr w:type="gramStart"/>
      <w:r w:rsidRPr="00EF5FDF">
        <w:rPr>
          <w:rFonts w:ascii="Times New Roman" w:eastAsia="Times New Roman" w:hAnsi="Times New Roman" w:cs="Times New Roman"/>
          <w:color w:val="000000" w:themeColor="text1"/>
          <w:kern w:val="0"/>
          <w:sz w:val="24"/>
          <w:szCs w:val="24"/>
          <w14:ligatures w14:val="none"/>
        </w:rPr>
        <w:t>act35mm;</w:t>
      </w:r>
      <w:proofErr w:type="gramEnd"/>
    </w:p>
    <w:p w14:paraId="00456F8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np = size(xdata,2</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02D3717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nloops</w:t>
      </w:r>
      <w:proofErr w:type="spellEnd"/>
      <w:r w:rsidRPr="00EF5FDF">
        <w:rPr>
          <w:rFonts w:ascii="Times New Roman" w:eastAsia="Times New Roman" w:hAnsi="Times New Roman" w:cs="Times New Roman"/>
          <w:color w:val="000000" w:themeColor="text1"/>
          <w:kern w:val="0"/>
          <w:sz w:val="24"/>
          <w:szCs w:val="24"/>
          <w14:ligatures w14:val="none"/>
        </w:rPr>
        <w:t xml:space="preserve"> = size(actuator,1</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04B3E42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actdia</w:t>
      </w:r>
      <w:proofErr w:type="spellEnd"/>
      <w:r w:rsidRPr="00EF5FDF">
        <w:rPr>
          <w:rFonts w:ascii="Times New Roman" w:eastAsia="Times New Roman" w:hAnsi="Times New Roman" w:cs="Times New Roman"/>
          <w:color w:val="000000" w:themeColor="text1"/>
          <w:kern w:val="0"/>
          <w:sz w:val="24"/>
          <w:szCs w:val="24"/>
          <w14:ligatures w14:val="none"/>
        </w:rPr>
        <w:t xml:space="preserve"> = 0.035; % actuator diameter</w:t>
      </w:r>
    </w:p>
    <w:p w14:paraId="0443934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actoffset</w:t>
      </w:r>
      <w:proofErr w:type="spellEnd"/>
      <w:r w:rsidRPr="00EF5FDF">
        <w:rPr>
          <w:rFonts w:ascii="Times New Roman" w:eastAsia="Times New Roman" w:hAnsi="Times New Roman" w:cs="Times New Roman"/>
          <w:color w:val="000000" w:themeColor="text1"/>
          <w:kern w:val="0"/>
          <w:sz w:val="24"/>
          <w:szCs w:val="24"/>
          <w14:ligatures w14:val="none"/>
        </w:rPr>
        <w:t xml:space="preserve"> = -0.035; % actuator offset</w:t>
      </w:r>
    </w:p>
    <w:p w14:paraId="2F76DC4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xact</w:t>
      </w:r>
      <w:proofErr w:type="spellEnd"/>
      <w:r w:rsidRPr="00EF5FDF">
        <w:rPr>
          <w:rFonts w:ascii="Times New Roman" w:eastAsia="Times New Roman" w:hAnsi="Times New Roman" w:cs="Times New Roman"/>
          <w:color w:val="000000" w:themeColor="text1"/>
          <w:kern w:val="0"/>
          <w:sz w:val="24"/>
          <w:szCs w:val="24"/>
          <w14:ligatures w14:val="none"/>
        </w:rPr>
        <w:t xml:space="preserve"> = ax*</w:t>
      </w:r>
      <w:proofErr w:type="spellStart"/>
      <w:r w:rsidRPr="00EF5FDF">
        <w:rPr>
          <w:rFonts w:ascii="Times New Roman" w:eastAsia="Times New Roman" w:hAnsi="Times New Roman" w:cs="Times New Roman"/>
          <w:color w:val="000000" w:themeColor="text1"/>
          <w:kern w:val="0"/>
          <w:sz w:val="24"/>
          <w:szCs w:val="24"/>
          <w14:ligatures w14:val="none"/>
        </w:rPr>
        <w:t>actdia</w:t>
      </w:r>
      <w:proofErr w:type="spellEnd"/>
      <w:r w:rsidRPr="00EF5FDF">
        <w:rPr>
          <w:rFonts w:ascii="Times New Roman" w:eastAsia="Times New Roman" w:hAnsi="Times New Roman" w:cs="Times New Roman"/>
          <w:color w:val="000000" w:themeColor="text1"/>
          <w:kern w:val="0"/>
          <w:sz w:val="24"/>
          <w:szCs w:val="24"/>
          <w14:ligatures w14:val="none"/>
        </w:rPr>
        <w:t>; % x position of the actuators on the grid</w:t>
      </w:r>
    </w:p>
    <w:p w14:paraId="7DEE910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yact</w:t>
      </w:r>
      <w:proofErr w:type="spellEnd"/>
      <w:r w:rsidRPr="00EF5FDF">
        <w:rPr>
          <w:rFonts w:ascii="Times New Roman" w:eastAsia="Times New Roman" w:hAnsi="Times New Roman" w:cs="Times New Roman"/>
          <w:color w:val="000000" w:themeColor="text1"/>
          <w:kern w:val="0"/>
          <w:sz w:val="24"/>
          <w:szCs w:val="24"/>
          <w14:ligatures w14:val="none"/>
        </w:rPr>
        <w:t xml:space="preserve"> = ay*</w:t>
      </w:r>
      <w:proofErr w:type="spellStart"/>
      <w:r w:rsidRPr="00EF5FDF">
        <w:rPr>
          <w:rFonts w:ascii="Times New Roman" w:eastAsia="Times New Roman" w:hAnsi="Times New Roman" w:cs="Times New Roman"/>
          <w:color w:val="000000" w:themeColor="text1"/>
          <w:kern w:val="0"/>
          <w:sz w:val="24"/>
          <w:szCs w:val="24"/>
          <w14:ligatures w14:val="none"/>
        </w:rPr>
        <w:t>actdia</w:t>
      </w:r>
      <w:proofErr w:type="spellEnd"/>
      <w:r w:rsidRPr="00EF5FDF">
        <w:rPr>
          <w:rFonts w:ascii="Times New Roman" w:eastAsia="Times New Roman" w:hAnsi="Times New Roman" w:cs="Times New Roman"/>
          <w:color w:val="000000" w:themeColor="text1"/>
          <w:kern w:val="0"/>
          <w:sz w:val="24"/>
          <w:szCs w:val="24"/>
          <w14:ligatures w14:val="none"/>
        </w:rPr>
        <w:t>; % y position of the actuators on the grid</w:t>
      </w:r>
    </w:p>
    <w:p w14:paraId="443EEFA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zdata</w:t>
      </w:r>
      <w:proofErr w:type="spellEnd"/>
      <w:r w:rsidRPr="00EF5FDF">
        <w:rPr>
          <w:rFonts w:ascii="Times New Roman" w:eastAsia="Times New Roman" w:hAnsi="Times New Roman" w:cs="Times New Roman"/>
          <w:color w:val="000000" w:themeColor="text1"/>
          <w:kern w:val="0"/>
          <w:sz w:val="24"/>
          <w:szCs w:val="24"/>
          <w14:ligatures w14:val="none"/>
        </w:rPr>
        <w:t xml:space="preserve"> = 0.125*(</w:t>
      </w:r>
      <w:proofErr w:type="gramStart"/>
      <w:r w:rsidRPr="00EF5FDF">
        <w:rPr>
          <w:rFonts w:ascii="Times New Roman" w:eastAsia="Times New Roman" w:hAnsi="Times New Roman" w:cs="Times New Roman"/>
          <w:color w:val="000000" w:themeColor="text1"/>
          <w:kern w:val="0"/>
          <w:sz w:val="24"/>
          <w:szCs w:val="24"/>
          <w14:ligatures w14:val="none"/>
        </w:rPr>
        <w:t>xdata.^</w:t>
      </w:r>
      <w:proofErr w:type="gramEnd"/>
      <w:r w:rsidRPr="00EF5FDF">
        <w:rPr>
          <w:rFonts w:ascii="Times New Roman" w:eastAsia="Times New Roman" w:hAnsi="Times New Roman" w:cs="Times New Roman"/>
          <w:color w:val="000000" w:themeColor="text1"/>
          <w:kern w:val="0"/>
          <w:sz w:val="24"/>
          <w:szCs w:val="24"/>
          <w14:ligatures w14:val="none"/>
        </w:rPr>
        <w:t>2 + ydata.^2); % parabolic surface of data</w:t>
      </w:r>
    </w:p>
    <w:p w14:paraId="3D7CD91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zact</w:t>
      </w:r>
      <w:proofErr w:type="spellEnd"/>
      <w:r w:rsidRPr="00EF5FDF">
        <w:rPr>
          <w:rFonts w:ascii="Times New Roman" w:eastAsia="Times New Roman" w:hAnsi="Times New Roman" w:cs="Times New Roman"/>
          <w:color w:val="000000" w:themeColor="text1"/>
          <w:kern w:val="0"/>
          <w:sz w:val="24"/>
          <w:szCs w:val="24"/>
          <w14:ligatures w14:val="none"/>
        </w:rPr>
        <w:t xml:space="preserve"> = 0.125*(</w:t>
      </w:r>
      <w:proofErr w:type="gramStart"/>
      <w:r w:rsidRPr="00EF5FDF">
        <w:rPr>
          <w:rFonts w:ascii="Times New Roman" w:eastAsia="Times New Roman" w:hAnsi="Times New Roman" w:cs="Times New Roman"/>
          <w:color w:val="000000" w:themeColor="text1"/>
          <w:kern w:val="0"/>
          <w:sz w:val="24"/>
          <w:szCs w:val="24"/>
          <w14:ligatures w14:val="none"/>
        </w:rPr>
        <w:t>xact.^</w:t>
      </w:r>
      <w:proofErr w:type="gramEnd"/>
      <w:r w:rsidRPr="00EF5FDF">
        <w:rPr>
          <w:rFonts w:ascii="Times New Roman" w:eastAsia="Times New Roman" w:hAnsi="Times New Roman" w:cs="Times New Roman"/>
          <w:color w:val="000000" w:themeColor="text1"/>
          <w:kern w:val="0"/>
          <w:sz w:val="24"/>
          <w:szCs w:val="24"/>
          <w14:ligatures w14:val="none"/>
        </w:rPr>
        <w:t>2 + yact.^2); % offset of the actuators to maintain uniform distance from parabolic surface</w:t>
      </w:r>
    </w:p>
    <w:p w14:paraId="79A252F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infBx</w:t>
      </w:r>
      <w:proofErr w:type="spellEnd"/>
      <w:r w:rsidRPr="00EF5FDF">
        <w:rPr>
          <w:rFonts w:ascii="Times New Roman" w:eastAsia="Times New Roman" w:hAnsi="Times New Roman" w:cs="Times New Roman"/>
          <w:color w:val="000000" w:themeColor="text1"/>
          <w:kern w:val="0"/>
          <w:sz w:val="24"/>
          <w:szCs w:val="24"/>
          <w14:ligatures w14:val="none"/>
        </w:rPr>
        <w:t xml:space="preserve"> = zeros(</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np,nact</w:t>
      </w:r>
      <w:proofErr w:type="spellEnd"/>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infBy</w:t>
      </w:r>
      <w:proofErr w:type="spellEnd"/>
      <w:r w:rsidRPr="00EF5FDF">
        <w:rPr>
          <w:rFonts w:ascii="Times New Roman" w:eastAsia="Times New Roman" w:hAnsi="Times New Roman" w:cs="Times New Roman"/>
          <w:color w:val="000000" w:themeColor="text1"/>
          <w:kern w:val="0"/>
          <w:sz w:val="24"/>
          <w:szCs w:val="24"/>
          <w14:ligatures w14:val="none"/>
        </w:rPr>
        <w:t xml:space="preserve"> = zeros(</w:t>
      </w:r>
      <w:proofErr w:type="spellStart"/>
      <w:r w:rsidRPr="00EF5FDF">
        <w:rPr>
          <w:rFonts w:ascii="Times New Roman" w:eastAsia="Times New Roman" w:hAnsi="Times New Roman" w:cs="Times New Roman"/>
          <w:color w:val="000000" w:themeColor="text1"/>
          <w:kern w:val="0"/>
          <w:sz w:val="24"/>
          <w:szCs w:val="24"/>
          <w14:ligatures w14:val="none"/>
        </w:rPr>
        <w:t>np,nact</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infBz</w:t>
      </w:r>
      <w:proofErr w:type="spellEnd"/>
      <w:r w:rsidRPr="00EF5FDF">
        <w:rPr>
          <w:rFonts w:ascii="Times New Roman" w:eastAsia="Times New Roman" w:hAnsi="Times New Roman" w:cs="Times New Roman"/>
          <w:color w:val="000000" w:themeColor="text1"/>
          <w:kern w:val="0"/>
          <w:sz w:val="24"/>
          <w:szCs w:val="24"/>
          <w14:ligatures w14:val="none"/>
        </w:rPr>
        <w:t xml:space="preserve"> = zeros(</w:t>
      </w:r>
      <w:proofErr w:type="spellStart"/>
      <w:r w:rsidRPr="00EF5FDF">
        <w:rPr>
          <w:rFonts w:ascii="Times New Roman" w:eastAsia="Times New Roman" w:hAnsi="Times New Roman" w:cs="Times New Roman"/>
          <w:color w:val="000000" w:themeColor="text1"/>
          <w:kern w:val="0"/>
          <w:sz w:val="24"/>
          <w:szCs w:val="24"/>
          <w14:ligatures w14:val="none"/>
        </w:rPr>
        <w:t>np,nact</w:t>
      </w:r>
      <w:proofErr w:type="spellEnd"/>
      <w:r w:rsidRPr="00EF5FDF">
        <w:rPr>
          <w:rFonts w:ascii="Times New Roman" w:eastAsia="Times New Roman" w:hAnsi="Times New Roman" w:cs="Times New Roman"/>
          <w:color w:val="000000" w:themeColor="text1"/>
          <w:kern w:val="0"/>
          <w:sz w:val="24"/>
          <w:szCs w:val="24"/>
          <w14:ligatures w14:val="none"/>
        </w:rPr>
        <w:t>);</w:t>
      </w:r>
    </w:p>
    <w:p w14:paraId="63561D0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EMcurrent</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0.1;</w:t>
      </w:r>
      <w:proofErr w:type="gramEnd"/>
    </w:p>
    <w:p w14:paraId="79A5930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HelmholtzCurrent</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100;</w:t>
      </w:r>
      <w:proofErr w:type="gramEnd"/>
    </w:p>
    <w:p w14:paraId="60055CE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48CB396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calculate</w:t>
      </w:r>
      <w:proofErr w:type="gramEnd"/>
      <w:r w:rsidRPr="00EF5FDF">
        <w:rPr>
          <w:rFonts w:ascii="Times New Roman" w:eastAsia="Times New Roman" w:hAnsi="Times New Roman" w:cs="Times New Roman"/>
          <w:color w:val="000000" w:themeColor="text1"/>
          <w:kern w:val="0"/>
          <w:sz w:val="24"/>
          <w:szCs w:val="24"/>
          <w14:ligatures w14:val="none"/>
        </w:rPr>
        <w:t xml:space="preserve"> magnetic field of Helmholtz coil</w:t>
      </w:r>
    </w:p>
    <w:p w14:paraId="37670D6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coil_top</w:t>
      </w:r>
      <w:proofErr w:type="spellEnd"/>
      <w:r w:rsidRPr="00EF5FDF">
        <w:rPr>
          <w:rFonts w:ascii="Times New Roman" w:eastAsia="Times New Roman" w:hAnsi="Times New Roman" w:cs="Times New Roman"/>
          <w:color w:val="000000" w:themeColor="text1"/>
          <w:kern w:val="0"/>
          <w:sz w:val="24"/>
          <w:szCs w:val="24"/>
          <w14:ligatures w14:val="none"/>
        </w:rPr>
        <w:t xml:space="preserve"> = [0.4 0.2]; % radius, height of 1st coil</w:t>
      </w:r>
    </w:p>
    <w:p w14:paraId="077AC79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coil_down</w:t>
      </w:r>
      <w:proofErr w:type="spellEnd"/>
      <w:r w:rsidRPr="00EF5FDF">
        <w:rPr>
          <w:rFonts w:ascii="Times New Roman" w:eastAsia="Times New Roman" w:hAnsi="Times New Roman" w:cs="Times New Roman"/>
          <w:color w:val="000000" w:themeColor="text1"/>
          <w:kern w:val="0"/>
          <w:sz w:val="24"/>
          <w:szCs w:val="24"/>
          <w14:ligatures w14:val="none"/>
        </w:rPr>
        <w:t xml:space="preserve"> = [0.4 -0.2]; % radius, height of 2nd coil</w:t>
      </w:r>
    </w:p>
    <w:p w14:paraId="0C48DB0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bx_</w:t>
      </w:r>
      <w:proofErr w:type="gramStart"/>
      <w:r w:rsidRPr="00EF5FDF">
        <w:rPr>
          <w:rFonts w:ascii="Times New Roman" w:eastAsia="Times New Roman" w:hAnsi="Times New Roman" w:cs="Times New Roman"/>
          <w:color w:val="000000" w:themeColor="text1"/>
          <w:kern w:val="0"/>
          <w:sz w:val="24"/>
          <w:szCs w:val="24"/>
          <w14:ligatures w14:val="none"/>
        </w:rPr>
        <w:t>top,by</w:t>
      </w:r>
      <w:proofErr w:type="gramEnd"/>
      <w:r w:rsidRPr="00EF5FDF">
        <w:rPr>
          <w:rFonts w:ascii="Times New Roman" w:eastAsia="Times New Roman" w:hAnsi="Times New Roman" w:cs="Times New Roman"/>
          <w:color w:val="000000" w:themeColor="text1"/>
          <w:kern w:val="0"/>
          <w:sz w:val="24"/>
          <w:szCs w:val="24"/>
          <w14:ligatures w14:val="none"/>
        </w:rPr>
        <w:t>_top,bz_top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magloop</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xdata,ydata,zdata,coil_top</w:t>
      </w:r>
      <w:proofErr w:type="spellEnd"/>
      <w:r w:rsidRPr="00EF5FDF">
        <w:rPr>
          <w:rFonts w:ascii="Times New Roman" w:eastAsia="Times New Roman" w:hAnsi="Times New Roman" w:cs="Times New Roman"/>
          <w:color w:val="000000" w:themeColor="text1"/>
          <w:kern w:val="0"/>
          <w:sz w:val="24"/>
          <w:szCs w:val="24"/>
          <w14:ligatures w14:val="none"/>
        </w:rPr>
        <w:t>(1),</w:t>
      </w:r>
      <w:proofErr w:type="spellStart"/>
      <w:r w:rsidRPr="00EF5FDF">
        <w:rPr>
          <w:rFonts w:ascii="Times New Roman" w:eastAsia="Times New Roman" w:hAnsi="Times New Roman" w:cs="Times New Roman"/>
          <w:color w:val="000000" w:themeColor="text1"/>
          <w:kern w:val="0"/>
          <w:sz w:val="24"/>
          <w:szCs w:val="24"/>
          <w14:ligatures w14:val="none"/>
        </w:rPr>
        <w:t>coil_top</w:t>
      </w:r>
      <w:proofErr w:type="spellEnd"/>
      <w:r w:rsidRPr="00EF5FDF">
        <w:rPr>
          <w:rFonts w:ascii="Times New Roman" w:eastAsia="Times New Roman" w:hAnsi="Times New Roman" w:cs="Times New Roman"/>
          <w:color w:val="000000" w:themeColor="text1"/>
          <w:kern w:val="0"/>
          <w:sz w:val="24"/>
          <w:szCs w:val="24"/>
          <w14:ligatures w14:val="none"/>
        </w:rPr>
        <w:t>(2));</w:t>
      </w:r>
    </w:p>
    <w:p w14:paraId="620690B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bx_</w:t>
      </w:r>
      <w:proofErr w:type="gramStart"/>
      <w:r w:rsidRPr="00EF5FDF">
        <w:rPr>
          <w:rFonts w:ascii="Times New Roman" w:eastAsia="Times New Roman" w:hAnsi="Times New Roman" w:cs="Times New Roman"/>
          <w:color w:val="000000" w:themeColor="text1"/>
          <w:kern w:val="0"/>
          <w:sz w:val="24"/>
          <w:szCs w:val="24"/>
          <w14:ligatures w14:val="none"/>
        </w:rPr>
        <w:t>down,by</w:t>
      </w:r>
      <w:proofErr w:type="gramEnd"/>
      <w:r w:rsidRPr="00EF5FDF">
        <w:rPr>
          <w:rFonts w:ascii="Times New Roman" w:eastAsia="Times New Roman" w:hAnsi="Times New Roman" w:cs="Times New Roman"/>
          <w:color w:val="000000" w:themeColor="text1"/>
          <w:kern w:val="0"/>
          <w:sz w:val="24"/>
          <w:szCs w:val="24"/>
          <w14:ligatures w14:val="none"/>
        </w:rPr>
        <w:t>_down,bz_down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magloop</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xdata,ydata,zdata,coil_down</w:t>
      </w:r>
      <w:proofErr w:type="spellEnd"/>
      <w:r w:rsidRPr="00EF5FDF">
        <w:rPr>
          <w:rFonts w:ascii="Times New Roman" w:eastAsia="Times New Roman" w:hAnsi="Times New Roman" w:cs="Times New Roman"/>
          <w:color w:val="000000" w:themeColor="text1"/>
          <w:kern w:val="0"/>
          <w:sz w:val="24"/>
          <w:szCs w:val="24"/>
          <w14:ligatures w14:val="none"/>
        </w:rPr>
        <w:t>(1),</w:t>
      </w:r>
      <w:proofErr w:type="spellStart"/>
      <w:r w:rsidRPr="00EF5FDF">
        <w:rPr>
          <w:rFonts w:ascii="Times New Roman" w:eastAsia="Times New Roman" w:hAnsi="Times New Roman" w:cs="Times New Roman"/>
          <w:color w:val="000000" w:themeColor="text1"/>
          <w:kern w:val="0"/>
          <w:sz w:val="24"/>
          <w:szCs w:val="24"/>
          <w14:ligatures w14:val="none"/>
        </w:rPr>
        <w:t>coil_down</w:t>
      </w:r>
      <w:proofErr w:type="spellEnd"/>
      <w:r w:rsidRPr="00EF5FDF">
        <w:rPr>
          <w:rFonts w:ascii="Times New Roman" w:eastAsia="Times New Roman" w:hAnsi="Times New Roman" w:cs="Times New Roman"/>
          <w:color w:val="000000" w:themeColor="text1"/>
          <w:kern w:val="0"/>
          <w:sz w:val="24"/>
          <w:szCs w:val="24"/>
          <w14:ligatures w14:val="none"/>
        </w:rPr>
        <w:t>(2));</w:t>
      </w:r>
    </w:p>
    <w:p w14:paraId="30EA0CF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add</w:t>
      </w:r>
      <w:proofErr w:type="gramEnd"/>
      <w:r w:rsidRPr="00EF5FDF">
        <w:rPr>
          <w:rFonts w:ascii="Times New Roman" w:eastAsia="Times New Roman" w:hAnsi="Times New Roman" w:cs="Times New Roman"/>
          <w:color w:val="000000" w:themeColor="text1"/>
          <w:kern w:val="0"/>
          <w:sz w:val="24"/>
          <w:szCs w:val="24"/>
          <w14:ligatures w14:val="none"/>
        </w:rPr>
        <w:t xml:space="preserve"> magnetic field components from 1st and 2nd coils</w:t>
      </w:r>
    </w:p>
    <w:p w14:paraId="1E00A68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bx_coil</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bx_top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bx_</w:t>
      </w:r>
      <w:proofErr w:type="gramStart"/>
      <w:r w:rsidRPr="00EF5FDF">
        <w:rPr>
          <w:rFonts w:ascii="Times New Roman" w:eastAsia="Times New Roman" w:hAnsi="Times New Roman" w:cs="Times New Roman"/>
          <w:color w:val="000000" w:themeColor="text1"/>
          <w:kern w:val="0"/>
          <w:sz w:val="24"/>
          <w:szCs w:val="24"/>
          <w14:ligatures w14:val="none"/>
        </w:rPr>
        <w:t>down</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1A00EBA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by_coil</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by_top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by_</w:t>
      </w:r>
      <w:proofErr w:type="gramStart"/>
      <w:r w:rsidRPr="00EF5FDF">
        <w:rPr>
          <w:rFonts w:ascii="Times New Roman" w:eastAsia="Times New Roman" w:hAnsi="Times New Roman" w:cs="Times New Roman"/>
          <w:color w:val="000000" w:themeColor="text1"/>
          <w:kern w:val="0"/>
          <w:sz w:val="24"/>
          <w:szCs w:val="24"/>
          <w14:ligatures w14:val="none"/>
        </w:rPr>
        <w:t>down</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305DF78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bz_coil</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bz_top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bz_</w:t>
      </w:r>
      <w:proofErr w:type="gramStart"/>
      <w:r w:rsidRPr="00EF5FDF">
        <w:rPr>
          <w:rFonts w:ascii="Times New Roman" w:eastAsia="Times New Roman" w:hAnsi="Times New Roman" w:cs="Times New Roman"/>
          <w:color w:val="000000" w:themeColor="text1"/>
          <w:kern w:val="0"/>
          <w:sz w:val="24"/>
          <w:szCs w:val="24"/>
          <w14:ligatures w14:val="none"/>
        </w:rPr>
        <w:t>down</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1FEDF24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0674476B"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compute influence matrix</w:t>
      </w:r>
    </w:p>
    <w:p w14:paraId="35E47B2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for </w:t>
      </w:r>
      <w:proofErr w:type="spellStart"/>
      <w:r w:rsidRPr="00EF5FDF">
        <w:rPr>
          <w:rFonts w:ascii="Times New Roman" w:eastAsia="Times New Roman" w:hAnsi="Times New Roman" w:cs="Times New Roman"/>
          <w:color w:val="000000" w:themeColor="text1"/>
          <w:kern w:val="0"/>
          <w:sz w:val="24"/>
          <w:szCs w:val="24"/>
          <w14:ligatures w14:val="none"/>
        </w:rPr>
        <w:t>i</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1:nact</w:t>
      </w:r>
      <w:proofErr w:type="gramEnd"/>
      <w:r w:rsidRPr="00EF5FDF">
        <w:rPr>
          <w:rFonts w:ascii="Times New Roman" w:eastAsia="Times New Roman" w:hAnsi="Times New Roman" w:cs="Times New Roman"/>
          <w:color w:val="000000" w:themeColor="text1"/>
          <w:kern w:val="0"/>
          <w:sz w:val="24"/>
          <w:szCs w:val="24"/>
          <w14:ligatures w14:val="none"/>
        </w:rPr>
        <w:t xml:space="preserve"> % iterate for each actuator</w:t>
      </w:r>
    </w:p>
    <w:p w14:paraId="1954A81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for j = 1:np % iterate through all data points</w:t>
      </w:r>
    </w:p>
    <w:p w14:paraId="5FC11A9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for k = </w:t>
      </w:r>
      <w:proofErr w:type="gramStart"/>
      <w:r w:rsidRPr="00EF5FDF">
        <w:rPr>
          <w:rFonts w:ascii="Times New Roman" w:eastAsia="Times New Roman" w:hAnsi="Times New Roman" w:cs="Times New Roman"/>
          <w:color w:val="000000" w:themeColor="text1"/>
          <w:kern w:val="0"/>
          <w:sz w:val="24"/>
          <w:szCs w:val="24"/>
          <w14:ligatures w14:val="none"/>
        </w:rPr>
        <w:t>1:nloops</w:t>
      </w:r>
      <w:proofErr w:type="gramEnd"/>
      <w:r w:rsidRPr="00EF5FDF">
        <w:rPr>
          <w:rFonts w:ascii="Times New Roman" w:eastAsia="Times New Roman" w:hAnsi="Times New Roman" w:cs="Times New Roman"/>
          <w:color w:val="000000" w:themeColor="text1"/>
          <w:kern w:val="0"/>
          <w:sz w:val="24"/>
          <w:szCs w:val="24"/>
          <w14:ligatures w14:val="none"/>
        </w:rPr>
        <w:t xml:space="preserve"> % iterate through all current loops</w:t>
      </w:r>
    </w:p>
    <w:p w14:paraId="0E25574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zcoil</w:t>
      </w:r>
      <w:proofErr w:type="spellEnd"/>
      <w:r w:rsidRPr="00EF5FDF">
        <w:rPr>
          <w:rFonts w:ascii="Times New Roman" w:eastAsia="Times New Roman" w:hAnsi="Times New Roman" w:cs="Times New Roman"/>
          <w:color w:val="000000" w:themeColor="text1"/>
          <w:kern w:val="0"/>
          <w:sz w:val="24"/>
          <w:szCs w:val="24"/>
          <w14:ligatures w14:val="none"/>
        </w:rPr>
        <w:t xml:space="preserve"> = actuator(k,2) + </w:t>
      </w:r>
      <w:proofErr w:type="spellStart"/>
      <w:r w:rsidRPr="00EF5FDF">
        <w:rPr>
          <w:rFonts w:ascii="Times New Roman" w:eastAsia="Times New Roman" w:hAnsi="Times New Roman" w:cs="Times New Roman"/>
          <w:color w:val="000000" w:themeColor="text1"/>
          <w:kern w:val="0"/>
          <w:sz w:val="24"/>
          <w:szCs w:val="24"/>
          <w14:ligatures w14:val="none"/>
        </w:rPr>
        <w:t>zact</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i</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actoffset</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49927C3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dBx,dBy</w:t>
      </w:r>
      <w:proofErr w:type="gramEnd"/>
      <w:r w:rsidRPr="00EF5FDF">
        <w:rPr>
          <w:rFonts w:ascii="Times New Roman" w:eastAsia="Times New Roman" w:hAnsi="Times New Roman" w:cs="Times New Roman"/>
          <w:color w:val="000000" w:themeColor="text1"/>
          <w:kern w:val="0"/>
          <w:sz w:val="24"/>
          <w:szCs w:val="24"/>
          <w14:ligatures w14:val="none"/>
        </w:rPr>
        <w:t>,dBz</w:t>
      </w:r>
      <w:proofErr w:type="spellEnd"/>
      <w:r w:rsidRPr="00EF5FDF">
        <w:rPr>
          <w:rFonts w:ascii="Times New Roman" w:eastAsia="Times New Roman" w:hAnsi="Times New Roman" w:cs="Times New Roman"/>
          <w:color w:val="000000" w:themeColor="text1"/>
          <w:kern w:val="0"/>
          <w:sz w:val="24"/>
          <w:szCs w:val="24"/>
          <w14:ligatures w14:val="none"/>
        </w:rPr>
        <w:t>] = magloop(xdata(j)-xact(i),ydata(j)-yact(i),zdata(j),actuator(k,1),zcoil);</w:t>
      </w:r>
    </w:p>
    <w:p w14:paraId="13B404A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infBx</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j,i</w:t>
      </w:r>
      <w:proofErr w:type="spellEnd"/>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infBx</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j,i</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dBx</w:t>
      </w:r>
      <w:proofErr w:type="spellEnd"/>
      <w:r w:rsidRPr="00EF5FDF">
        <w:rPr>
          <w:rFonts w:ascii="Times New Roman" w:eastAsia="Times New Roman" w:hAnsi="Times New Roman" w:cs="Times New Roman"/>
          <w:color w:val="000000" w:themeColor="text1"/>
          <w:kern w:val="0"/>
          <w:sz w:val="24"/>
          <w:szCs w:val="24"/>
          <w14:ligatures w14:val="none"/>
        </w:rPr>
        <w:t>;</w:t>
      </w:r>
    </w:p>
    <w:p w14:paraId="7C2336C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infBy</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j,i</w:t>
      </w:r>
      <w:proofErr w:type="spellEnd"/>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infBy</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j,i</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dBy</w:t>
      </w:r>
      <w:proofErr w:type="spellEnd"/>
      <w:r w:rsidRPr="00EF5FDF">
        <w:rPr>
          <w:rFonts w:ascii="Times New Roman" w:eastAsia="Times New Roman" w:hAnsi="Times New Roman" w:cs="Times New Roman"/>
          <w:color w:val="000000" w:themeColor="text1"/>
          <w:kern w:val="0"/>
          <w:sz w:val="24"/>
          <w:szCs w:val="24"/>
          <w14:ligatures w14:val="none"/>
        </w:rPr>
        <w:t>;</w:t>
      </w:r>
    </w:p>
    <w:p w14:paraId="6DF8A43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infBz</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j,i</w:t>
      </w:r>
      <w:proofErr w:type="spellEnd"/>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infBz</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j,i</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dBz</w:t>
      </w:r>
      <w:proofErr w:type="spellEnd"/>
      <w:r w:rsidRPr="00EF5FDF">
        <w:rPr>
          <w:rFonts w:ascii="Times New Roman" w:eastAsia="Times New Roman" w:hAnsi="Times New Roman" w:cs="Times New Roman"/>
          <w:color w:val="000000" w:themeColor="text1"/>
          <w:kern w:val="0"/>
          <w:sz w:val="24"/>
          <w:szCs w:val="24"/>
          <w14:ligatures w14:val="none"/>
        </w:rPr>
        <w:t>;</w:t>
      </w:r>
    </w:p>
    <w:p w14:paraId="76C1AA6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end</w:t>
      </w:r>
    </w:p>
    <w:p w14:paraId="7EB3F19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end</w:t>
      </w:r>
    </w:p>
    <w:p w14:paraId="5847E72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end</w:t>
      </w:r>
    </w:p>
    <w:p w14:paraId="597C818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18825CF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physical constants</w:t>
      </w:r>
    </w:p>
    <w:p w14:paraId="5C34E3F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ur</w:t>
      </w:r>
      <w:proofErr w:type="spellEnd"/>
      <w:r w:rsidRPr="00EF5FDF">
        <w:rPr>
          <w:rFonts w:ascii="Times New Roman" w:eastAsia="Times New Roman" w:hAnsi="Times New Roman" w:cs="Times New Roman"/>
          <w:color w:val="000000" w:themeColor="text1"/>
          <w:kern w:val="0"/>
          <w:sz w:val="24"/>
          <w:szCs w:val="24"/>
          <w14:ligatures w14:val="none"/>
        </w:rPr>
        <w:t xml:space="preserve"> = 2.7</w:t>
      </w:r>
      <w:proofErr w:type="gramStart"/>
      <w:r w:rsidRPr="00EF5FDF">
        <w:rPr>
          <w:rFonts w:ascii="Times New Roman" w:eastAsia="Times New Roman" w:hAnsi="Times New Roman" w:cs="Times New Roman"/>
          <w:color w:val="000000" w:themeColor="text1"/>
          <w:kern w:val="0"/>
          <w:sz w:val="24"/>
          <w:szCs w:val="24"/>
          <w14:ligatures w14:val="none"/>
        </w:rPr>
        <w:t>;  %</w:t>
      </w:r>
      <w:proofErr w:type="gramEnd"/>
      <w:r w:rsidRPr="00EF5FDF">
        <w:rPr>
          <w:rFonts w:ascii="Times New Roman" w:eastAsia="Times New Roman" w:hAnsi="Times New Roman" w:cs="Times New Roman"/>
          <w:color w:val="000000" w:themeColor="text1"/>
          <w:kern w:val="0"/>
          <w:sz w:val="24"/>
          <w:szCs w:val="24"/>
          <w14:ligatures w14:val="none"/>
        </w:rPr>
        <w:t xml:space="preserve"> magnetic permeability of the ferrofluid         </w:t>
      </w:r>
    </w:p>
    <w:p w14:paraId="741A671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rho = </w:t>
      </w:r>
      <w:proofErr w:type="gramStart"/>
      <w:r w:rsidRPr="00EF5FDF">
        <w:rPr>
          <w:rFonts w:ascii="Times New Roman" w:eastAsia="Times New Roman" w:hAnsi="Times New Roman" w:cs="Times New Roman"/>
          <w:color w:val="000000" w:themeColor="text1"/>
          <w:kern w:val="0"/>
          <w:sz w:val="24"/>
          <w:szCs w:val="24"/>
          <w14:ligatures w14:val="none"/>
        </w:rPr>
        <w:t>1210;  %</w:t>
      </w:r>
      <w:proofErr w:type="gramEnd"/>
      <w:r w:rsidRPr="00EF5FDF">
        <w:rPr>
          <w:rFonts w:ascii="Times New Roman" w:eastAsia="Times New Roman" w:hAnsi="Times New Roman" w:cs="Times New Roman"/>
          <w:color w:val="000000" w:themeColor="text1"/>
          <w:kern w:val="0"/>
          <w:sz w:val="24"/>
          <w:szCs w:val="24"/>
          <w14:ligatures w14:val="none"/>
        </w:rPr>
        <w:t xml:space="preserve"> density of the ferrofluid      </w:t>
      </w:r>
    </w:p>
    <w:p w14:paraId="33F136C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u0 = 4*pi*1e-7; % magnetic permeability of </w:t>
      </w:r>
      <w:proofErr w:type="spellStart"/>
      <w:r w:rsidRPr="00EF5FDF">
        <w:rPr>
          <w:rFonts w:ascii="Times New Roman" w:eastAsia="Times New Roman" w:hAnsi="Times New Roman" w:cs="Times New Roman"/>
          <w:color w:val="000000" w:themeColor="text1"/>
          <w:kern w:val="0"/>
          <w:sz w:val="24"/>
          <w:szCs w:val="24"/>
          <w14:ligatures w14:val="none"/>
        </w:rPr>
        <w:t>vaccum</w:t>
      </w:r>
      <w:proofErr w:type="spellEnd"/>
    </w:p>
    <w:p w14:paraId="47CEE89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g = 9.8;      % acceleration gravity</w:t>
      </w:r>
    </w:p>
    <w:p w14:paraId="67BD346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k = (ur-1)/(u0*</w:t>
      </w:r>
      <w:proofErr w:type="spellStart"/>
      <w:r w:rsidRPr="00EF5FDF">
        <w:rPr>
          <w:rFonts w:ascii="Times New Roman" w:eastAsia="Times New Roman" w:hAnsi="Times New Roman" w:cs="Times New Roman"/>
          <w:color w:val="000000" w:themeColor="text1"/>
          <w:kern w:val="0"/>
          <w:sz w:val="24"/>
          <w:szCs w:val="24"/>
          <w14:ligatures w14:val="none"/>
        </w:rPr>
        <w:t>ur</w:t>
      </w:r>
      <w:proofErr w:type="spellEnd"/>
      <w:r w:rsidRPr="00EF5FDF">
        <w:rPr>
          <w:rFonts w:ascii="Times New Roman" w:eastAsia="Times New Roman" w:hAnsi="Times New Roman" w:cs="Times New Roman"/>
          <w:color w:val="000000" w:themeColor="text1"/>
          <w:kern w:val="0"/>
          <w:sz w:val="24"/>
          <w:szCs w:val="24"/>
          <w14:ligatures w14:val="none"/>
        </w:rPr>
        <w:t>*rho*g</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60904DED"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1B0A5644"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compute deformation</w:t>
      </w:r>
    </w:p>
    <w:p w14:paraId="769C2805"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 = k*(</w:t>
      </w:r>
      <w:proofErr w:type="spellStart"/>
      <w:r w:rsidRPr="00EF5FDF">
        <w:rPr>
          <w:rFonts w:ascii="Times New Roman" w:eastAsia="Times New Roman" w:hAnsi="Times New Roman" w:cs="Times New Roman"/>
          <w:color w:val="000000" w:themeColor="text1"/>
          <w:kern w:val="0"/>
          <w:sz w:val="24"/>
          <w:szCs w:val="24"/>
          <w14:ligatures w14:val="none"/>
        </w:rPr>
        <w:t>ur</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infBx</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Current'+ </w:t>
      </w:r>
      <w:proofErr w:type="spellStart"/>
      <w:r w:rsidRPr="00EF5FDF">
        <w:rPr>
          <w:rFonts w:ascii="Times New Roman" w:eastAsia="Times New Roman" w:hAnsi="Times New Roman" w:cs="Times New Roman"/>
          <w:color w:val="000000" w:themeColor="text1"/>
          <w:kern w:val="0"/>
          <w:sz w:val="24"/>
          <w:szCs w:val="24"/>
          <w14:ligatures w14:val="none"/>
        </w:rPr>
        <w:t>bx_coil</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HelmholtzCurrent</w:t>
      </w:r>
      <w:proofErr w:type="spellEnd"/>
      <w:r w:rsidRPr="00EF5FDF">
        <w:rPr>
          <w:rFonts w:ascii="Times New Roman" w:eastAsia="Times New Roman" w:hAnsi="Times New Roman" w:cs="Times New Roman"/>
          <w:color w:val="000000" w:themeColor="text1"/>
          <w:kern w:val="0"/>
          <w:sz w:val="24"/>
          <w:szCs w:val="24"/>
          <w14:ligatures w14:val="none"/>
        </w:rPr>
        <w:t>).^2+ur*(</w:t>
      </w:r>
      <w:proofErr w:type="spellStart"/>
      <w:r w:rsidRPr="00EF5FDF">
        <w:rPr>
          <w:rFonts w:ascii="Times New Roman" w:eastAsia="Times New Roman" w:hAnsi="Times New Roman" w:cs="Times New Roman"/>
          <w:color w:val="000000" w:themeColor="text1"/>
          <w:kern w:val="0"/>
          <w:sz w:val="24"/>
          <w:szCs w:val="24"/>
          <w14:ligatures w14:val="none"/>
        </w:rPr>
        <w:t>infBy</w:t>
      </w:r>
      <w:proofErr w:type="spellEnd"/>
      <w:r w:rsidRPr="00EF5FDF">
        <w:rPr>
          <w:rFonts w:ascii="Times New Roman" w:eastAsia="Times New Roman" w:hAnsi="Times New Roman" w:cs="Times New Roman"/>
          <w:color w:val="000000" w:themeColor="text1"/>
          <w:kern w:val="0"/>
          <w:sz w:val="24"/>
          <w:szCs w:val="24"/>
          <w14:ligatures w14:val="none"/>
        </w:rPr>
        <w:t xml:space="preserve">.*Current' + </w:t>
      </w:r>
      <w:proofErr w:type="spellStart"/>
      <w:r w:rsidRPr="00EF5FDF">
        <w:rPr>
          <w:rFonts w:ascii="Times New Roman" w:eastAsia="Times New Roman" w:hAnsi="Times New Roman" w:cs="Times New Roman"/>
          <w:color w:val="000000" w:themeColor="text1"/>
          <w:kern w:val="0"/>
          <w:sz w:val="24"/>
          <w:szCs w:val="24"/>
          <w14:ligatures w14:val="none"/>
        </w:rPr>
        <w:t>by_coil</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HelmholtzCurrent</w:t>
      </w:r>
      <w:proofErr w:type="spellEnd"/>
      <w:r w:rsidRPr="00EF5FDF">
        <w:rPr>
          <w:rFonts w:ascii="Times New Roman" w:eastAsia="Times New Roman" w:hAnsi="Times New Roman" w:cs="Times New Roman"/>
          <w:color w:val="000000" w:themeColor="text1"/>
          <w:kern w:val="0"/>
          <w:sz w:val="24"/>
          <w:szCs w:val="24"/>
          <w14:ligatures w14:val="none"/>
        </w:rPr>
        <w:t>).^2+(</w:t>
      </w:r>
      <w:proofErr w:type="spellStart"/>
      <w:r w:rsidRPr="00EF5FDF">
        <w:rPr>
          <w:rFonts w:ascii="Times New Roman" w:eastAsia="Times New Roman" w:hAnsi="Times New Roman" w:cs="Times New Roman"/>
          <w:color w:val="000000" w:themeColor="text1"/>
          <w:kern w:val="0"/>
          <w:sz w:val="24"/>
          <w:szCs w:val="24"/>
          <w14:ligatures w14:val="none"/>
        </w:rPr>
        <w:t>infBz</w:t>
      </w:r>
      <w:proofErr w:type="spellEnd"/>
      <w:r w:rsidRPr="00EF5FDF">
        <w:rPr>
          <w:rFonts w:ascii="Times New Roman" w:eastAsia="Times New Roman" w:hAnsi="Times New Roman" w:cs="Times New Roman"/>
          <w:color w:val="000000" w:themeColor="text1"/>
          <w:kern w:val="0"/>
          <w:sz w:val="24"/>
          <w:szCs w:val="24"/>
          <w14:ligatures w14:val="none"/>
        </w:rPr>
        <w:t xml:space="preserve">.*Current' + </w:t>
      </w:r>
      <w:proofErr w:type="spellStart"/>
      <w:r w:rsidRPr="00EF5FDF">
        <w:rPr>
          <w:rFonts w:ascii="Times New Roman" w:eastAsia="Times New Roman" w:hAnsi="Times New Roman" w:cs="Times New Roman"/>
          <w:color w:val="000000" w:themeColor="text1"/>
          <w:kern w:val="0"/>
          <w:sz w:val="24"/>
          <w:szCs w:val="24"/>
          <w14:ligatures w14:val="none"/>
        </w:rPr>
        <w:t>bz_coil</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HelmholtzCurrent</w:t>
      </w:r>
      <w:proofErr w:type="spellEnd"/>
      <w:r w:rsidRPr="00EF5FDF">
        <w:rPr>
          <w:rFonts w:ascii="Times New Roman" w:eastAsia="Times New Roman" w:hAnsi="Times New Roman" w:cs="Times New Roman"/>
          <w:color w:val="000000" w:themeColor="text1"/>
          <w:kern w:val="0"/>
          <w:sz w:val="24"/>
          <w:szCs w:val="24"/>
          <w14:ligatures w14:val="none"/>
        </w:rPr>
        <w:t>).^2);</w:t>
      </w:r>
    </w:p>
    <w:p w14:paraId="5FB8464B"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3B6D9C7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p>
    <w:p w14:paraId="77184650"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scatter3(</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xAct,yAct</w:t>
      </w:r>
      <w:proofErr w:type="gramEnd"/>
      <w:r w:rsidRPr="00EF5FDF">
        <w:rPr>
          <w:rFonts w:ascii="Times New Roman" w:eastAsia="Times New Roman" w:hAnsi="Times New Roman" w:cs="Times New Roman"/>
          <w:color w:val="000000" w:themeColor="text1"/>
          <w:kern w:val="0"/>
          <w:sz w:val="24"/>
          <w:szCs w:val="24"/>
          <w14:ligatures w14:val="none"/>
        </w:rPr>
        <w:t>,w</w:t>
      </w:r>
      <w:proofErr w:type="spellEnd"/>
      <w:r w:rsidRPr="00EF5FDF">
        <w:rPr>
          <w:rFonts w:ascii="Times New Roman" w:eastAsia="Times New Roman" w:hAnsi="Times New Roman" w:cs="Times New Roman"/>
          <w:color w:val="000000" w:themeColor="text1"/>
          <w:kern w:val="0"/>
          <w:sz w:val="24"/>
          <w:szCs w:val="24"/>
          <w14:ligatures w14:val="none"/>
        </w:rPr>
        <w:t>(1,:)*1e6,[],w(1,:)*1e6);</w:t>
      </w:r>
    </w:p>
    <w:p w14:paraId="794E570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colormap jet</w:t>
      </w:r>
    </w:p>
    <w:p w14:paraId="4D6DC45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view(</w:t>
      </w:r>
      <w:proofErr w:type="gramEnd"/>
      <w:r w:rsidRPr="00EF5FDF">
        <w:rPr>
          <w:rFonts w:ascii="Times New Roman" w:eastAsia="Times New Roman" w:hAnsi="Times New Roman" w:cs="Times New Roman"/>
          <w:color w:val="000000" w:themeColor="text1"/>
          <w:kern w:val="0"/>
          <w:sz w:val="24"/>
          <w:szCs w:val="24"/>
          <w14:ligatures w14:val="none"/>
        </w:rPr>
        <w:t>2)</w:t>
      </w:r>
    </w:p>
    <w:p w14:paraId="07132AB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xlabel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'X coordinates (m)')</w:t>
      </w:r>
    </w:p>
    <w:p w14:paraId="055B26F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'Y coordinates (m)')</w:t>
      </w:r>
    </w:p>
    <w:p w14:paraId="14F1D1A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a=</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colorbar</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1C05C9CB"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ylabel</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End"/>
      <w:r w:rsidRPr="00EF5FDF">
        <w:rPr>
          <w:rFonts w:ascii="Times New Roman" w:eastAsia="Times New Roman" w:hAnsi="Times New Roman" w:cs="Times New Roman"/>
          <w:color w:val="000000" w:themeColor="text1"/>
          <w:kern w:val="0"/>
          <w:sz w:val="24"/>
          <w:szCs w:val="24"/>
          <w14:ligatures w14:val="none"/>
        </w:rPr>
        <w:t>a,'Deformation</w:t>
      </w:r>
      <w:proofErr w:type="spellEnd"/>
      <w:r w:rsidRPr="00EF5FDF">
        <w:rPr>
          <w:rFonts w:ascii="Times New Roman" w:eastAsia="Times New Roman" w:hAnsi="Times New Roman" w:cs="Times New Roman"/>
          <w:color w:val="000000" w:themeColor="text1"/>
          <w:kern w:val="0"/>
          <w:sz w:val="24"/>
          <w:szCs w:val="24"/>
          <w14:ligatures w14:val="none"/>
        </w:rPr>
        <w:t xml:space="preserve"> (um)','FontSize',16,'Rotation',270);</w:t>
      </w:r>
    </w:p>
    <w:p w14:paraId="76538CB4" w14:textId="77777777" w:rsidR="00E43A8F" w:rsidRPr="00EF5FDF" w:rsidRDefault="00E43A8F" w:rsidP="00B21BB8">
      <w:pPr>
        <w:tabs>
          <w:tab w:val="center" w:pos="4680"/>
        </w:tabs>
        <w:spacing w:after="0" w:line="360" w:lineRule="auto"/>
        <w:rPr>
          <w:rFonts w:ascii="Times New Roman" w:hAnsi="Times New Roman" w:cs="Times New Roman"/>
          <w:b/>
          <w:bCs/>
          <w:color w:val="000000" w:themeColor="text1"/>
          <w:kern w:val="0"/>
          <w:sz w:val="24"/>
          <w:szCs w:val="24"/>
          <w14:ligatures w14:val="none"/>
        </w:rPr>
      </w:pPr>
    </w:p>
    <w:p w14:paraId="1828F19C" w14:textId="77777777" w:rsidR="00E43A8F" w:rsidRPr="00EF5FDF" w:rsidRDefault="00E43A8F" w:rsidP="00B21BB8">
      <w:pPr>
        <w:tabs>
          <w:tab w:val="center" w:pos="4680"/>
        </w:tabs>
        <w:spacing w:after="0" w:line="360" w:lineRule="auto"/>
        <w:rPr>
          <w:rFonts w:ascii="Times New Roman" w:hAnsi="Times New Roman" w:cs="Times New Roman"/>
          <w:b/>
          <w:bCs/>
          <w:color w:val="000000" w:themeColor="text1"/>
          <w:kern w:val="0"/>
          <w:sz w:val="24"/>
          <w:szCs w:val="24"/>
          <w14:ligatures w14:val="none"/>
        </w:rPr>
      </w:pPr>
    </w:p>
    <w:p w14:paraId="7E49DA89" w14:textId="77777777" w:rsidR="00E43A8F" w:rsidRPr="00EF5FDF" w:rsidRDefault="00E43A8F" w:rsidP="00B21BB8">
      <w:pPr>
        <w:tabs>
          <w:tab w:val="center" w:pos="4680"/>
        </w:tabs>
        <w:spacing w:after="0" w:line="360" w:lineRule="auto"/>
        <w:rPr>
          <w:rFonts w:ascii="Times New Roman" w:hAnsi="Times New Roman" w:cs="Times New Roman"/>
          <w:i/>
          <w:iCs/>
          <w:color w:val="000000" w:themeColor="text1"/>
          <w:kern w:val="0"/>
          <w:sz w:val="24"/>
          <w:szCs w:val="24"/>
          <w:u w:val="single"/>
          <w14:ligatures w14:val="none"/>
        </w:rPr>
      </w:pPr>
      <w:r w:rsidRPr="00EF5FDF">
        <w:rPr>
          <w:rFonts w:ascii="Times New Roman" w:hAnsi="Times New Roman" w:cs="Times New Roman"/>
          <w:i/>
          <w:iCs/>
          <w:color w:val="000000" w:themeColor="text1"/>
          <w:kern w:val="0"/>
          <w:sz w:val="24"/>
          <w:szCs w:val="24"/>
          <w:u w:val="single"/>
          <w14:ligatures w14:val="none"/>
        </w:rPr>
        <w:t>Magnetic loop function</w:t>
      </w:r>
    </w:p>
    <w:p w14:paraId="15F753EC" w14:textId="77777777" w:rsidR="00E43A8F" w:rsidRPr="00EF5FDF" w:rsidRDefault="00E43A8F" w:rsidP="00B21BB8">
      <w:pPr>
        <w:tabs>
          <w:tab w:val="center" w:pos="4680"/>
        </w:tabs>
        <w:spacing w:after="0" w:line="360" w:lineRule="auto"/>
        <w:rPr>
          <w:rFonts w:ascii="Times New Roman" w:hAnsi="Times New Roman" w:cs="Times New Roman"/>
          <w:color w:val="000000" w:themeColor="text1"/>
          <w:kern w:val="0"/>
          <w:sz w:val="24"/>
          <w:szCs w:val="24"/>
          <w:u w:val="single"/>
          <w14:ligatures w14:val="none"/>
        </w:rPr>
      </w:pPr>
    </w:p>
    <w:p w14:paraId="3F1A2A9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function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bx,by</w:t>
      </w:r>
      <w:proofErr w:type="gramEnd"/>
      <w:r w:rsidRPr="00EF5FDF">
        <w:rPr>
          <w:rFonts w:ascii="Times New Roman" w:eastAsia="Times New Roman" w:hAnsi="Times New Roman" w:cs="Times New Roman"/>
          <w:color w:val="000000" w:themeColor="text1"/>
          <w:kern w:val="0"/>
          <w:sz w:val="24"/>
          <w:szCs w:val="24"/>
          <w14:ligatures w14:val="none"/>
        </w:rPr>
        <w:t>,bz</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magloop</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x,y,z,a,h</w:t>
      </w:r>
      <w:proofErr w:type="spellEnd"/>
      <w:r w:rsidRPr="00EF5FDF">
        <w:rPr>
          <w:rFonts w:ascii="Times New Roman" w:eastAsia="Times New Roman" w:hAnsi="Times New Roman" w:cs="Times New Roman"/>
          <w:color w:val="000000" w:themeColor="text1"/>
          <w:kern w:val="0"/>
          <w:sz w:val="24"/>
          <w:szCs w:val="24"/>
          <w14:ligatures w14:val="none"/>
        </w:rPr>
        <w:t>)</w:t>
      </w:r>
    </w:p>
    <w:p w14:paraId="69E095E1"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67E2CD5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a: coil radius</w:t>
      </w:r>
    </w:p>
    <w:p w14:paraId="02EBDB4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h: coil vertical position?</w:t>
      </w:r>
    </w:p>
    <w:p w14:paraId="2D47B20C"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328630E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r = sqrt(x.^2+y.^</w:t>
      </w:r>
      <w:proofErr w:type="gramStart"/>
      <w:r w:rsidRPr="00EF5FDF">
        <w:rPr>
          <w:rFonts w:ascii="Times New Roman" w:eastAsia="Times New Roman" w:hAnsi="Times New Roman" w:cs="Times New Roman"/>
          <w:color w:val="000000" w:themeColor="text1"/>
          <w:kern w:val="0"/>
          <w:sz w:val="24"/>
          <w:szCs w:val="24"/>
          <w14:ligatures w14:val="none"/>
        </w:rPr>
        <w:t>2)+</w:t>
      </w:r>
      <w:proofErr w:type="gramEnd"/>
      <w:r w:rsidRPr="00EF5FDF">
        <w:rPr>
          <w:rFonts w:ascii="Times New Roman" w:eastAsia="Times New Roman" w:hAnsi="Times New Roman" w:cs="Times New Roman"/>
          <w:color w:val="000000" w:themeColor="text1"/>
          <w:kern w:val="0"/>
          <w:sz w:val="24"/>
          <w:szCs w:val="24"/>
          <w14:ligatures w14:val="none"/>
        </w:rPr>
        <w:t>eps; % distance to (</w:t>
      </w:r>
      <w:proofErr w:type="spellStart"/>
      <w:r w:rsidRPr="00EF5FDF">
        <w:rPr>
          <w:rFonts w:ascii="Times New Roman" w:eastAsia="Times New Roman" w:hAnsi="Times New Roman" w:cs="Times New Roman"/>
          <w:color w:val="000000" w:themeColor="text1"/>
          <w:kern w:val="0"/>
          <w:sz w:val="24"/>
          <w:szCs w:val="24"/>
          <w14:ligatures w14:val="none"/>
        </w:rPr>
        <w:t>x,y</w:t>
      </w:r>
      <w:proofErr w:type="spellEnd"/>
      <w:r w:rsidRPr="00EF5FDF">
        <w:rPr>
          <w:rFonts w:ascii="Times New Roman" w:eastAsia="Times New Roman" w:hAnsi="Times New Roman" w:cs="Times New Roman"/>
          <w:color w:val="000000" w:themeColor="text1"/>
          <w:kern w:val="0"/>
          <w:sz w:val="24"/>
          <w:szCs w:val="24"/>
          <w14:ligatures w14:val="none"/>
        </w:rPr>
        <w:t>)</w:t>
      </w:r>
    </w:p>
    <w:p w14:paraId="610E134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7405BDE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u0 = 4*pi*1e-</w:t>
      </w:r>
      <w:proofErr w:type="gramStart"/>
      <w:r w:rsidRPr="00EF5FDF">
        <w:rPr>
          <w:rFonts w:ascii="Times New Roman" w:eastAsia="Times New Roman" w:hAnsi="Times New Roman" w:cs="Times New Roman"/>
          <w:color w:val="000000" w:themeColor="text1"/>
          <w:kern w:val="0"/>
          <w:sz w:val="24"/>
          <w:szCs w:val="24"/>
          <w14:ligatures w14:val="none"/>
        </w:rPr>
        <w:t>7;</w:t>
      </w:r>
      <w:proofErr w:type="gramEnd"/>
    </w:p>
    <w:p w14:paraId="1B53AC47"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k = sqrt(4*a*r./((</w:t>
      </w:r>
      <w:proofErr w:type="spellStart"/>
      <w:r w:rsidRPr="00EF5FDF">
        <w:rPr>
          <w:rFonts w:ascii="Times New Roman" w:eastAsia="Times New Roman" w:hAnsi="Times New Roman" w:cs="Times New Roman"/>
          <w:color w:val="000000" w:themeColor="text1"/>
          <w:kern w:val="0"/>
          <w:sz w:val="24"/>
          <w:szCs w:val="24"/>
          <w14:ligatures w14:val="none"/>
        </w:rPr>
        <w:t>r+a</w:t>
      </w:r>
      <w:proofErr w:type="spellEnd"/>
      <w:proofErr w:type="gramStart"/>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2+(z-h).^2));</w:t>
      </w:r>
    </w:p>
    <w:p w14:paraId="7404D36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gramStart"/>
      <w:r w:rsidRPr="00EF5FDF">
        <w:rPr>
          <w:rFonts w:ascii="Times New Roman" w:eastAsia="Times New Roman" w:hAnsi="Times New Roman" w:cs="Times New Roman"/>
          <w:color w:val="000000" w:themeColor="text1"/>
          <w:kern w:val="0"/>
          <w:sz w:val="24"/>
          <w:szCs w:val="24"/>
          <w14:ligatures w14:val="none"/>
        </w:rPr>
        <w:t>K,E</w:t>
      </w:r>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ellipke</w:t>
      </w:r>
      <w:proofErr w:type="spellEnd"/>
      <w:r w:rsidRPr="00EF5FDF">
        <w:rPr>
          <w:rFonts w:ascii="Times New Roman" w:eastAsia="Times New Roman" w:hAnsi="Times New Roman" w:cs="Times New Roman"/>
          <w:color w:val="000000" w:themeColor="text1"/>
          <w:kern w:val="0"/>
          <w:sz w:val="24"/>
          <w:szCs w:val="24"/>
          <w14:ligatures w14:val="none"/>
        </w:rPr>
        <w:t>(k.^2);</w:t>
      </w:r>
    </w:p>
    <w:p w14:paraId="782F8F7A"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53A032D4"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b0 = u0*k./(4*pi*sqrt(a*r.^3)</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43CAE46E"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59AA1BA3"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br</w:t>
      </w:r>
      <w:proofErr w:type="spellEnd"/>
      <w:r w:rsidRPr="00EF5FDF">
        <w:rPr>
          <w:rFonts w:ascii="Times New Roman" w:eastAsia="Times New Roman" w:hAnsi="Times New Roman" w:cs="Times New Roman"/>
          <w:color w:val="000000" w:themeColor="text1"/>
          <w:kern w:val="0"/>
          <w:sz w:val="24"/>
          <w:szCs w:val="24"/>
          <w14:ligatures w14:val="none"/>
        </w:rPr>
        <w:t xml:space="preserve"> = -b</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r w:rsidRPr="00EF5FDF">
        <w:rPr>
          <w:rFonts w:ascii="Times New Roman" w:eastAsia="Times New Roman" w:hAnsi="Times New Roman" w:cs="Times New Roman"/>
          <w:color w:val="000000" w:themeColor="text1"/>
          <w:kern w:val="0"/>
          <w:sz w:val="24"/>
          <w:szCs w:val="24"/>
          <w14:ligatures w14:val="none"/>
        </w:rPr>
        <w:t>(z-h).*(K-E.*(2-k.^2)./(2*(1-k.^2)));</w:t>
      </w:r>
    </w:p>
    <w:p w14:paraId="6DF32796"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24428A7F"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bx = br.*x./</w:t>
      </w:r>
      <w:proofErr w:type="gramStart"/>
      <w:r w:rsidRPr="00EF5FDF">
        <w:rPr>
          <w:rFonts w:ascii="Times New Roman" w:eastAsia="Times New Roman" w:hAnsi="Times New Roman" w:cs="Times New Roman"/>
          <w:color w:val="000000" w:themeColor="text1"/>
          <w:kern w:val="0"/>
          <w:sz w:val="24"/>
          <w:szCs w:val="24"/>
          <w14:ligatures w14:val="none"/>
        </w:rPr>
        <w:t>r;</w:t>
      </w:r>
      <w:proofErr w:type="gramEnd"/>
    </w:p>
    <w:p w14:paraId="27C7FE48"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by = br.*y./</w:t>
      </w:r>
      <w:proofErr w:type="gramStart"/>
      <w:r w:rsidRPr="00EF5FDF">
        <w:rPr>
          <w:rFonts w:ascii="Times New Roman" w:eastAsia="Times New Roman" w:hAnsi="Times New Roman" w:cs="Times New Roman"/>
          <w:color w:val="000000" w:themeColor="text1"/>
          <w:kern w:val="0"/>
          <w:sz w:val="24"/>
          <w:szCs w:val="24"/>
          <w14:ligatures w14:val="none"/>
        </w:rPr>
        <w:t>r;</w:t>
      </w:r>
      <w:proofErr w:type="gramEnd"/>
    </w:p>
    <w:p w14:paraId="3E72E95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
    <w:p w14:paraId="596DCE79"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bz</w:t>
      </w:r>
      <w:proofErr w:type="spellEnd"/>
      <w:r w:rsidRPr="00EF5FDF">
        <w:rPr>
          <w:rFonts w:ascii="Times New Roman" w:eastAsia="Times New Roman" w:hAnsi="Times New Roman" w:cs="Times New Roman"/>
          <w:color w:val="000000" w:themeColor="text1"/>
          <w:kern w:val="0"/>
          <w:sz w:val="24"/>
          <w:szCs w:val="24"/>
          <w14:ligatures w14:val="none"/>
        </w:rPr>
        <w:t xml:space="preserve"> = b</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r w:rsidRPr="00EF5FDF">
        <w:rPr>
          <w:rFonts w:ascii="Times New Roman" w:eastAsia="Times New Roman" w:hAnsi="Times New Roman" w:cs="Times New Roman"/>
          <w:color w:val="000000" w:themeColor="text1"/>
          <w:kern w:val="0"/>
          <w:sz w:val="24"/>
          <w:szCs w:val="24"/>
          <w14:ligatures w14:val="none"/>
        </w:rPr>
        <w:t>r.*(K+E.*(k.^2.*(</w:t>
      </w:r>
      <w:proofErr w:type="spellStart"/>
      <w:r w:rsidRPr="00EF5FDF">
        <w:rPr>
          <w:rFonts w:ascii="Times New Roman" w:eastAsia="Times New Roman" w:hAnsi="Times New Roman" w:cs="Times New Roman"/>
          <w:color w:val="000000" w:themeColor="text1"/>
          <w:kern w:val="0"/>
          <w:sz w:val="24"/>
          <w:szCs w:val="24"/>
          <w14:ligatures w14:val="none"/>
        </w:rPr>
        <w:t>r+a</w:t>
      </w:r>
      <w:proofErr w:type="spellEnd"/>
      <w:r w:rsidRPr="00EF5FDF">
        <w:rPr>
          <w:rFonts w:ascii="Times New Roman" w:eastAsia="Times New Roman" w:hAnsi="Times New Roman" w:cs="Times New Roman"/>
          <w:color w:val="000000" w:themeColor="text1"/>
          <w:kern w:val="0"/>
          <w:sz w:val="24"/>
          <w:szCs w:val="24"/>
          <w14:ligatures w14:val="none"/>
        </w:rPr>
        <w:t>)-2*r)./(2*r.*(1-k.^2)));</w:t>
      </w:r>
    </w:p>
    <w:p w14:paraId="6496D012" w14:textId="77777777" w:rsidR="00E43A8F" w:rsidRPr="00EF5FDF" w:rsidRDefault="00E43A8F" w:rsidP="00B21BB8">
      <w:pPr>
        <w:spacing w:after="0" w:line="360" w:lineRule="auto"/>
        <w:rPr>
          <w:rFonts w:ascii="Times New Roman" w:eastAsia="Times New Roman" w:hAnsi="Times New Roman" w:cs="Times New Roman"/>
          <w:color w:val="000000" w:themeColor="text1"/>
          <w:kern w:val="0"/>
          <w:sz w:val="20"/>
          <w:szCs w:val="20"/>
          <w14:ligatures w14:val="none"/>
        </w:rPr>
      </w:pPr>
    </w:p>
    <w:p w14:paraId="01CF6AE2" w14:textId="77777777" w:rsidR="00E6119B" w:rsidRPr="00EF5FDF" w:rsidRDefault="00E6119B" w:rsidP="00B21BB8">
      <w:pPr>
        <w:spacing w:after="0" w:line="360" w:lineRule="auto"/>
        <w:rPr>
          <w:rFonts w:ascii="Times New Roman" w:eastAsia="Times New Roman" w:hAnsi="Times New Roman" w:cs="Times New Roman"/>
          <w:color w:val="000000" w:themeColor="text1"/>
          <w:kern w:val="0"/>
          <w:sz w:val="20"/>
          <w:szCs w:val="20"/>
          <w14:ligatures w14:val="none"/>
        </w:rPr>
      </w:pPr>
    </w:p>
    <w:p w14:paraId="3317AFF7" w14:textId="77777777" w:rsidR="00E6119B" w:rsidRPr="00EF5FDF" w:rsidRDefault="00E6119B" w:rsidP="00ED2003">
      <w:pPr>
        <w:pStyle w:val="Heading3"/>
        <w:rPr>
          <w:rFonts w:cs="Times New Roman"/>
          <w:color w:val="000000" w:themeColor="text1"/>
        </w:rPr>
      </w:pPr>
      <w:bookmarkStart w:id="183" w:name="_Toc171689101"/>
      <w:r w:rsidRPr="00EF5FDF">
        <w:rPr>
          <w:rFonts w:cs="Times New Roman"/>
          <w:color w:val="000000" w:themeColor="text1"/>
        </w:rPr>
        <w:t>Influence of Coil diameters – 1D</w:t>
      </w:r>
      <w:bookmarkEnd w:id="183"/>
    </w:p>
    <w:p w14:paraId="1AF01A88" w14:textId="77777777" w:rsidR="00E43A8F" w:rsidRPr="00EF5FDF" w:rsidRDefault="00E43A8F" w:rsidP="00B21BB8">
      <w:pPr>
        <w:tabs>
          <w:tab w:val="center" w:pos="4680"/>
        </w:tabs>
        <w:spacing w:after="0" w:line="360" w:lineRule="auto"/>
        <w:rPr>
          <w:rFonts w:ascii="Times New Roman" w:hAnsi="Times New Roman" w:cs="Times New Roman"/>
          <w:b/>
          <w:bCs/>
          <w:color w:val="000000" w:themeColor="text1"/>
          <w:kern w:val="0"/>
          <w:sz w:val="24"/>
          <w:szCs w:val="24"/>
          <w:u w:val="single"/>
          <w14:ligatures w14:val="none"/>
        </w:rPr>
      </w:pPr>
    </w:p>
    <w:p w14:paraId="76C7447E" w14:textId="5D6FAA10" w:rsidR="00653722" w:rsidRPr="00EF5FDF" w:rsidRDefault="00653722" w:rsidP="00B21BB8">
      <w:pPr>
        <w:spacing w:line="360" w:lineRule="auto"/>
        <w:rPr>
          <w:rFonts w:ascii="Times New Roman" w:eastAsia="Times New Roman" w:hAnsi="Times New Roman" w:cs="Times New Roman"/>
          <w:i/>
          <w:iCs/>
          <w:color w:val="000000" w:themeColor="text1"/>
          <w:sz w:val="24"/>
          <w:szCs w:val="24"/>
          <w:u w:val="single"/>
        </w:rPr>
      </w:pPr>
      <w:r w:rsidRPr="00EF5FDF">
        <w:rPr>
          <w:rFonts w:ascii="Times New Roman" w:eastAsia="Times New Roman" w:hAnsi="Times New Roman" w:cs="Times New Roman"/>
          <w:i/>
          <w:iCs/>
          <w:color w:val="000000" w:themeColor="text1"/>
          <w:sz w:val="24"/>
          <w:szCs w:val="24"/>
          <w:u w:val="single"/>
        </w:rPr>
        <w:t>geometry1d_investigation_v4.py</w:t>
      </w:r>
    </w:p>
    <w:p w14:paraId="559B818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1D investigation  </w:t>
      </w:r>
    </w:p>
    <w:p w14:paraId="49C4ACF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this code has been a very quick </w:t>
      </w:r>
      <w:proofErr w:type="spellStart"/>
      <w:r w:rsidRPr="00EF5FDF">
        <w:rPr>
          <w:rFonts w:ascii="Times New Roman" w:hAnsi="Times New Roman" w:cs="Times New Roman"/>
          <w:color w:val="000000" w:themeColor="text1"/>
          <w:sz w:val="24"/>
          <w:szCs w:val="24"/>
        </w:rPr>
        <w:t>endavour</w:t>
      </w:r>
      <w:proofErr w:type="spellEnd"/>
      <w:r w:rsidRPr="00EF5FDF">
        <w:rPr>
          <w:rFonts w:ascii="Times New Roman" w:hAnsi="Times New Roman" w:cs="Times New Roman"/>
          <w:color w:val="000000" w:themeColor="text1"/>
          <w:sz w:val="24"/>
          <w:szCs w:val="24"/>
        </w:rPr>
        <w:t>, not beautiful</w:t>
      </w:r>
    </w:p>
    <w:p w14:paraId="192BB3C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it has function for the complete mirror and </w:t>
      </w:r>
      <w:proofErr w:type="spellStart"/>
      <w:r w:rsidRPr="00EF5FDF">
        <w:rPr>
          <w:rFonts w:ascii="Times New Roman" w:hAnsi="Times New Roman" w:cs="Times New Roman"/>
          <w:color w:val="000000" w:themeColor="text1"/>
          <w:sz w:val="24"/>
          <w:szCs w:val="24"/>
        </w:rPr>
        <w:t>fonction</w:t>
      </w:r>
      <w:proofErr w:type="spellEnd"/>
      <w:r w:rsidRPr="00EF5FDF">
        <w:rPr>
          <w:rFonts w:ascii="Times New Roman" w:hAnsi="Times New Roman" w:cs="Times New Roman"/>
          <w:color w:val="000000" w:themeColor="text1"/>
          <w:sz w:val="24"/>
          <w:szCs w:val="24"/>
        </w:rPr>
        <w:t xml:space="preserve"> for ROI (smaller domain)</w:t>
      </w:r>
    </w:p>
    <w:p w14:paraId="3C9BC5E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3F044A7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import </w:t>
      </w:r>
      <w:proofErr w:type="spellStart"/>
      <w:r w:rsidRPr="00EF5FDF">
        <w:rPr>
          <w:rFonts w:ascii="Times New Roman" w:hAnsi="Times New Roman" w:cs="Times New Roman"/>
          <w:color w:val="000000" w:themeColor="text1"/>
          <w:sz w:val="24"/>
          <w:szCs w:val="24"/>
        </w:rPr>
        <w:t>numpy</w:t>
      </w:r>
      <w:proofErr w:type="spellEnd"/>
      <w:r w:rsidRPr="00EF5FDF">
        <w:rPr>
          <w:rFonts w:ascii="Times New Roman" w:hAnsi="Times New Roman" w:cs="Times New Roman"/>
          <w:color w:val="000000" w:themeColor="text1"/>
          <w:sz w:val="24"/>
          <w:szCs w:val="24"/>
        </w:rPr>
        <w:t xml:space="preserve"> as </w:t>
      </w:r>
      <w:proofErr w:type="gramStart"/>
      <w:r w:rsidRPr="00EF5FDF">
        <w:rPr>
          <w:rFonts w:ascii="Times New Roman" w:hAnsi="Times New Roman" w:cs="Times New Roman"/>
          <w:color w:val="000000" w:themeColor="text1"/>
          <w:sz w:val="24"/>
          <w:szCs w:val="24"/>
        </w:rPr>
        <w:t>np</w:t>
      </w:r>
      <w:proofErr w:type="gramEnd"/>
    </w:p>
    <w:p w14:paraId="22A9BAB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import </w:t>
      </w:r>
      <w:proofErr w:type="spellStart"/>
      <w:proofErr w:type="gramStart"/>
      <w:r w:rsidRPr="00EF5FDF">
        <w:rPr>
          <w:rFonts w:ascii="Times New Roman" w:hAnsi="Times New Roman" w:cs="Times New Roman"/>
          <w:color w:val="000000" w:themeColor="text1"/>
          <w:sz w:val="24"/>
          <w:szCs w:val="24"/>
        </w:rPr>
        <w:t>matplotlib.pyplot</w:t>
      </w:r>
      <w:proofErr w:type="spellEnd"/>
      <w:proofErr w:type="gramEnd"/>
      <w:r w:rsidRPr="00EF5FDF">
        <w:rPr>
          <w:rFonts w:ascii="Times New Roman" w:hAnsi="Times New Roman" w:cs="Times New Roman"/>
          <w:color w:val="000000" w:themeColor="text1"/>
          <w:sz w:val="24"/>
          <w:szCs w:val="24"/>
        </w:rPr>
        <w:t xml:space="preserve"> as </w:t>
      </w:r>
      <w:proofErr w:type="spellStart"/>
      <w:r w:rsidRPr="00EF5FDF">
        <w:rPr>
          <w:rFonts w:ascii="Times New Roman" w:hAnsi="Times New Roman" w:cs="Times New Roman"/>
          <w:color w:val="000000" w:themeColor="text1"/>
          <w:sz w:val="24"/>
          <w:szCs w:val="24"/>
        </w:rPr>
        <w:t>plt</w:t>
      </w:r>
      <w:proofErr w:type="spellEnd"/>
    </w:p>
    <w:p w14:paraId="546DB93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106751B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def gaussian(</w:t>
      </w:r>
      <w:proofErr w:type="gramStart"/>
      <w:r w:rsidRPr="00EF5FDF">
        <w:rPr>
          <w:rFonts w:ascii="Times New Roman" w:hAnsi="Times New Roman" w:cs="Times New Roman"/>
          <w:color w:val="000000" w:themeColor="text1"/>
          <w:sz w:val="24"/>
          <w:szCs w:val="24"/>
        </w:rPr>
        <w:t>r,r</w:t>
      </w:r>
      <w:proofErr w:type="gramEnd"/>
      <w:r w:rsidRPr="00EF5FDF">
        <w:rPr>
          <w:rFonts w:ascii="Times New Roman" w:hAnsi="Times New Roman" w:cs="Times New Roman"/>
          <w:color w:val="000000" w:themeColor="text1"/>
          <w:sz w:val="24"/>
          <w:szCs w:val="24"/>
        </w:rPr>
        <w:t>0,s=1): # definition</w:t>
      </w:r>
    </w:p>
    <w:p w14:paraId="66B5BD8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np.exp</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-(r-r0)**2/(2*s**2))</w:t>
      </w:r>
    </w:p>
    <w:p w14:paraId="6535CAA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BAC28E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fig_gaus</w:t>
      </w:r>
      <w:proofErr w:type="spellEnd"/>
      <w:r w:rsidRPr="00EF5FDF">
        <w:rPr>
          <w:rFonts w:ascii="Times New Roman" w:hAnsi="Times New Roman" w:cs="Times New Roman"/>
          <w:color w:val="000000" w:themeColor="text1"/>
          <w:sz w:val="24"/>
          <w:szCs w:val="24"/>
        </w:rPr>
        <w:t>(</w:t>
      </w:r>
      <w:proofErr w:type="spellStart"/>
      <w:proofErr w:type="gramStart"/>
      <w:r w:rsidRPr="00EF5FDF">
        <w:rPr>
          <w:rFonts w:ascii="Times New Roman" w:hAnsi="Times New Roman" w:cs="Times New Roman"/>
          <w:color w:val="000000" w:themeColor="text1"/>
          <w:sz w:val="24"/>
          <w:szCs w:val="24"/>
        </w:rPr>
        <w:t>dist,n</w:t>
      </w:r>
      <w:proofErr w:type="spellEnd"/>
      <w:proofErr w:type="gramEnd"/>
      <w:r w:rsidRPr="00EF5FDF">
        <w:rPr>
          <w:rFonts w:ascii="Times New Roman" w:hAnsi="Times New Roman" w:cs="Times New Roman"/>
          <w:color w:val="000000" w:themeColor="text1"/>
          <w:sz w:val="24"/>
          <w:szCs w:val="24"/>
        </w:rPr>
        <w:t>):   # display geometry of Gaussian distribution</w:t>
      </w:r>
    </w:p>
    <w:p w14:paraId="76A9332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cmap</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plt.get_cmap</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coolwarm</w:t>
      </w:r>
      <w:proofErr w:type="spellEnd"/>
      <w:r w:rsidRPr="00EF5FDF">
        <w:rPr>
          <w:rFonts w:ascii="Times New Roman" w:hAnsi="Times New Roman" w:cs="Times New Roman"/>
          <w:color w:val="000000" w:themeColor="text1"/>
          <w:sz w:val="24"/>
          <w:szCs w:val="24"/>
        </w:rPr>
        <w:t>')</w:t>
      </w:r>
    </w:p>
    <w:p w14:paraId="541B485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j = 0</w:t>
      </w:r>
    </w:p>
    <w:p w14:paraId="35B2F2D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in </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w:t>
      </w:r>
    </w:p>
    <w:p w14:paraId="2D1C108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color = </w:t>
      </w:r>
      <w:proofErr w:type="spellStart"/>
      <w:proofErr w:type="gramStart"/>
      <w:r w:rsidRPr="00EF5FDF">
        <w:rPr>
          <w:rFonts w:ascii="Times New Roman" w:hAnsi="Times New Roman" w:cs="Times New Roman"/>
          <w:color w:val="000000" w:themeColor="text1"/>
          <w:sz w:val="24"/>
          <w:szCs w:val="24"/>
        </w:rPr>
        <w:t>cmap</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 xml:space="preserve">j / </w:t>
      </w:r>
      <w:proofErr w:type="spellStart"/>
      <w:r w:rsidRPr="00EF5FDF">
        <w:rPr>
          <w:rFonts w:ascii="Times New Roman" w:hAnsi="Times New Roman" w:cs="Times New Roman"/>
          <w:color w:val="000000" w:themeColor="text1"/>
          <w:sz w:val="24"/>
          <w:szCs w:val="24"/>
        </w:rPr>
        <w:t>len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w:t>
      </w:r>
    </w:p>
    <w:p w14:paraId="28B2073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nn</w:t>
      </w:r>
      <w:proofErr w:type="spellEnd"/>
      <w:r w:rsidRPr="00EF5FDF">
        <w:rPr>
          <w:rFonts w:ascii="Times New Roman" w:hAnsi="Times New Roman" w:cs="Times New Roman"/>
          <w:color w:val="000000" w:themeColor="text1"/>
          <w:sz w:val="24"/>
          <w:szCs w:val="24"/>
        </w:rPr>
        <w:t xml:space="preserve"> in </w:t>
      </w:r>
      <w:proofErr w:type="spellStart"/>
      <w:proofErr w:type="gramStart"/>
      <w:r w:rsidRPr="00EF5FDF">
        <w:rPr>
          <w:rFonts w:ascii="Times New Roman" w:hAnsi="Times New Roman" w:cs="Times New Roman"/>
          <w:color w:val="000000" w:themeColor="text1"/>
          <w:sz w:val="24"/>
          <w:szCs w:val="24"/>
        </w:rPr>
        <w:t>np.linspace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[0],</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[-1],</w:t>
      </w:r>
      <w:proofErr w:type="spellStart"/>
      <w:r w:rsidRPr="00EF5FDF">
        <w:rPr>
          <w:rFonts w:ascii="Times New Roman" w:hAnsi="Times New Roman" w:cs="Times New Roman"/>
          <w:color w:val="000000" w:themeColor="text1"/>
          <w:sz w:val="24"/>
          <w:szCs w:val="24"/>
        </w:rPr>
        <w:t>n,endpoint</w:t>
      </w:r>
      <w:proofErr w:type="spellEnd"/>
      <w:r w:rsidRPr="00EF5FDF">
        <w:rPr>
          <w:rFonts w:ascii="Times New Roman" w:hAnsi="Times New Roman" w:cs="Times New Roman"/>
          <w:color w:val="000000" w:themeColor="text1"/>
          <w:sz w:val="24"/>
          <w:szCs w:val="24"/>
        </w:rPr>
        <w:t>=True):</w:t>
      </w:r>
    </w:p>
    <w:p w14:paraId="50CCC25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gaussian(i,0), linewidth=1, color="k")</w:t>
      </w:r>
    </w:p>
    <w:p w14:paraId="5A4793B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gaussian(</w:t>
      </w:r>
      <w:proofErr w:type="spellStart"/>
      <w:r w:rsidRPr="00EF5FDF">
        <w:rPr>
          <w:rFonts w:ascii="Times New Roman" w:hAnsi="Times New Roman" w:cs="Times New Roman"/>
          <w:color w:val="000000" w:themeColor="text1"/>
          <w:sz w:val="24"/>
          <w:szCs w:val="24"/>
        </w:rPr>
        <w:t>i,nn</w:t>
      </w:r>
      <w:proofErr w:type="spellEnd"/>
      <w:r w:rsidRPr="00EF5FDF">
        <w:rPr>
          <w:rFonts w:ascii="Times New Roman" w:hAnsi="Times New Roman" w:cs="Times New Roman"/>
          <w:color w:val="000000" w:themeColor="text1"/>
          <w:sz w:val="24"/>
          <w:szCs w:val="24"/>
        </w:rPr>
        <w:t>), linewidth=1, color=color)</w:t>
      </w:r>
    </w:p>
    <w:p w14:paraId="06FB8C3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j += 1</w:t>
      </w:r>
    </w:p>
    <w:p w14:paraId="7B3F93B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(f"{n:.0f} Gaussian responses")</w:t>
      </w:r>
    </w:p>
    <w:p w14:paraId="5112BCF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 [$\sigma$]")</w:t>
      </w:r>
    </w:p>
    <w:p w14:paraId="56E8B96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("Normalized Intensity [-]")</w:t>
      </w:r>
    </w:p>
    <w:p w14:paraId="391E9F6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66D6289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40DFA0C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in </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w:t>
      </w:r>
    </w:p>
    <w:p w14:paraId="5E27415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array = </w:t>
      </w:r>
      <w:proofErr w:type="spellStart"/>
      <w:proofErr w:type="gramStart"/>
      <w:r w:rsidRPr="00EF5FDF">
        <w:rPr>
          <w:rFonts w:ascii="Times New Roman" w:hAnsi="Times New Roman" w:cs="Times New Roman"/>
          <w:color w:val="000000" w:themeColor="text1"/>
          <w:sz w:val="24"/>
          <w:szCs w:val="24"/>
        </w:rPr>
        <w:t>np.zeros</w:t>
      </w:r>
      <w:proofErr w:type="gramEnd"/>
      <w:r w:rsidRPr="00EF5FDF">
        <w:rPr>
          <w:rFonts w:ascii="Times New Roman" w:hAnsi="Times New Roman" w:cs="Times New Roman"/>
          <w:color w:val="000000" w:themeColor="text1"/>
          <w:sz w:val="24"/>
          <w:szCs w:val="24"/>
        </w:rPr>
        <w:t>_like</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w:t>
      </w:r>
    </w:p>
    <w:p w14:paraId="2303758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nn</w:t>
      </w:r>
      <w:proofErr w:type="spellEnd"/>
      <w:r w:rsidRPr="00EF5FDF">
        <w:rPr>
          <w:rFonts w:ascii="Times New Roman" w:hAnsi="Times New Roman" w:cs="Times New Roman"/>
          <w:color w:val="000000" w:themeColor="text1"/>
          <w:sz w:val="24"/>
          <w:szCs w:val="24"/>
        </w:rPr>
        <w:t xml:space="preserve"> in </w:t>
      </w:r>
      <w:proofErr w:type="spellStart"/>
      <w:proofErr w:type="gramStart"/>
      <w:r w:rsidRPr="00EF5FDF">
        <w:rPr>
          <w:rFonts w:ascii="Times New Roman" w:hAnsi="Times New Roman" w:cs="Times New Roman"/>
          <w:color w:val="000000" w:themeColor="text1"/>
          <w:sz w:val="24"/>
          <w:szCs w:val="24"/>
        </w:rPr>
        <w:t>np.linspace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[0],</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[-1],</w:t>
      </w:r>
      <w:proofErr w:type="spellStart"/>
      <w:r w:rsidRPr="00EF5FDF">
        <w:rPr>
          <w:rFonts w:ascii="Times New Roman" w:hAnsi="Times New Roman" w:cs="Times New Roman"/>
          <w:color w:val="000000" w:themeColor="text1"/>
          <w:sz w:val="24"/>
          <w:szCs w:val="24"/>
        </w:rPr>
        <w:t>n,endpoint</w:t>
      </w:r>
      <w:proofErr w:type="spellEnd"/>
      <w:r w:rsidRPr="00EF5FDF">
        <w:rPr>
          <w:rFonts w:ascii="Times New Roman" w:hAnsi="Times New Roman" w:cs="Times New Roman"/>
          <w:color w:val="000000" w:themeColor="text1"/>
          <w:sz w:val="24"/>
          <w:szCs w:val="24"/>
        </w:rPr>
        <w:t>=True):</w:t>
      </w:r>
    </w:p>
    <w:p w14:paraId="56C0E00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array = array + gaussian(</w:t>
      </w:r>
      <w:proofErr w:type="spellStart"/>
      <w:proofErr w:type="gramStart"/>
      <w:r w:rsidRPr="00EF5FDF">
        <w:rPr>
          <w:rFonts w:ascii="Times New Roman" w:hAnsi="Times New Roman" w:cs="Times New Roman"/>
          <w:color w:val="000000" w:themeColor="text1"/>
          <w:sz w:val="24"/>
          <w:szCs w:val="24"/>
        </w:rPr>
        <w:t>i,nn</w:t>
      </w:r>
      <w:proofErr w:type="spellEnd"/>
      <w:proofErr w:type="gramEnd"/>
      <w:r w:rsidRPr="00EF5FDF">
        <w:rPr>
          <w:rFonts w:ascii="Times New Roman" w:hAnsi="Times New Roman" w:cs="Times New Roman"/>
          <w:color w:val="000000" w:themeColor="text1"/>
          <w:sz w:val="24"/>
          <w:szCs w:val="24"/>
        </w:rPr>
        <w:t>)</w:t>
      </w:r>
    </w:p>
    <w:p w14:paraId="406090B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array, linewidth=1, label= </w:t>
      </w:r>
      <w:proofErr w:type="spellStart"/>
      <w:r w:rsidRPr="00EF5FDF">
        <w:rPr>
          <w:rFonts w:ascii="Times New Roman" w:hAnsi="Times New Roman" w:cs="Times New Roman"/>
          <w:color w:val="000000" w:themeColor="text1"/>
          <w:sz w:val="24"/>
          <w:szCs w:val="24"/>
        </w:rPr>
        <w:t>f"D</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np.max</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)*2/(n-1):.2f} $\sigma$")</w:t>
      </w:r>
    </w:p>
    <w:p w14:paraId="539D951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f"Sum</w:t>
      </w:r>
      <w:proofErr w:type="spellEnd"/>
      <w:r w:rsidRPr="00EF5FDF">
        <w:rPr>
          <w:rFonts w:ascii="Times New Roman" w:hAnsi="Times New Roman" w:cs="Times New Roman"/>
          <w:color w:val="000000" w:themeColor="text1"/>
          <w:sz w:val="24"/>
          <w:szCs w:val="24"/>
        </w:rPr>
        <w:t xml:space="preserve"> of response of {n:.0f} Gaussians")</w:t>
      </w:r>
    </w:p>
    <w:p w14:paraId="5F6CE1C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 [$\sigma$]")</w:t>
      </w:r>
    </w:p>
    <w:p w14:paraId="6F1D798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("Normalized Intensity [-]")</w:t>
      </w:r>
    </w:p>
    <w:p w14:paraId="58CB6C9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plt.legend</w:t>
      </w:r>
      <w:proofErr w:type="spellEnd"/>
      <w:proofErr w:type="gramEnd"/>
      <w:r w:rsidRPr="00EF5FDF">
        <w:rPr>
          <w:rFonts w:ascii="Times New Roman" w:hAnsi="Times New Roman" w:cs="Times New Roman"/>
          <w:color w:val="000000" w:themeColor="text1"/>
          <w:sz w:val="24"/>
          <w:szCs w:val="24"/>
        </w:rPr>
        <w:t>()</w:t>
      </w:r>
    </w:p>
    <w:p w14:paraId="0F12643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4F9BF0D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2C72636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fig_gaus_</w:t>
      </w:r>
      <w:proofErr w:type="gramStart"/>
      <w:r w:rsidRPr="00EF5FDF">
        <w:rPr>
          <w:rFonts w:ascii="Times New Roman" w:hAnsi="Times New Roman" w:cs="Times New Roman"/>
          <w:color w:val="000000" w:themeColor="text1"/>
          <w:sz w:val="24"/>
          <w:szCs w:val="24"/>
        </w:rPr>
        <w:t>ROI</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dist,dist_ROI,n</w:t>
      </w:r>
      <w:proofErr w:type="spellEnd"/>
      <w:r w:rsidRPr="00EF5FDF">
        <w:rPr>
          <w:rFonts w:ascii="Times New Roman" w:hAnsi="Times New Roman" w:cs="Times New Roman"/>
          <w:color w:val="000000" w:themeColor="text1"/>
          <w:sz w:val="24"/>
          <w:szCs w:val="24"/>
        </w:rPr>
        <w:t>): # display geometry of Gaussian distribution over smaller domain</w:t>
      </w:r>
    </w:p>
    <w:p w14:paraId="3B5C72A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cmap</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plt.get_cmap</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coolwarm</w:t>
      </w:r>
      <w:proofErr w:type="spellEnd"/>
      <w:r w:rsidRPr="00EF5FDF">
        <w:rPr>
          <w:rFonts w:ascii="Times New Roman" w:hAnsi="Times New Roman" w:cs="Times New Roman"/>
          <w:color w:val="000000" w:themeColor="text1"/>
          <w:sz w:val="24"/>
          <w:szCs w:val="24"/>
        </w:rPr>
        <w:t>')</w:t>
      </w:r>
    </w:p>
    <w:p w14:paraId="64A87E9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j = 0</w:t>
      </w:r>
    </w:p>
    <w:p w14:paraId="2F0E1B1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x_lim</w:t>
      </w:r>
      <w:proofErr w:type="spellEnd"/>
      <w:r w:rsidRPr="00EF5FDF">
        <w:rPr>
          <w:rFonts w:ascii="Times New Roman" w:hAnsi="Times New Roman" w:cs="Times New Roman"/>
          <w:color w:val="000000" w:themeColor="text1"/>
          <w:sz w:val="24"/>
          <w:szCs w:val="24"/>
        </w:rPr>
        <w:t>=0</w:t>
      </w:r>
    </w:p>
    <w:p w14:paraId="4B32E55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for d</w:t>
      </w:r>
      <w:proofErr w:type="spellEnd"/>
      <w:r w:rsidRPr="00EF5FDF">
        <w:rPr>
          <w:rFonts w:ascii="Times New Roman" w:hAnsi="Times New Roman" w:cs="Times New Roman"/>
          <w:color w:val="000000" w:themeColor="text1"/>
          <w:sz w:val="24"/>
          <w:szCs w:val="24"/>
        </w:rPr>
        <w:t xml:space="preserve"> in range(</w:t>
      </w:r>
      <w:proofErr w:type="spellStart"/>
      <w:r w:rsidRPr="00EF5FDF">
        <w:rPr>
          <w:rFonts w:ascii="Times New Roman" w:hAnsi="Times New Roman" w:cs="Times New Roman"/>
          <w:color w:val="000000" w:themeColor="text1"/>
          <w:sz w:val="24"/>
          <w:szCs w:val="24"/>
        </w:rPr>
        <w:t>len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w:t>
      </w:r>
    </w:p>
    <w:p w14:paraId="7A9581E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color = </w:t>
      </w:r>
      <w:proofErr w:type="spellStart"/>
      <w:proofErr w:type="gramStart"/>
      <w:r w:rsidRPr="00EF5FDF">
        <w:rPr>
          <w:rFonts w:ascii="Times New Roman" w:hAnsi="Times New Roman" w:cs="Times New Roman"/>
          <w:color w:val="000000" w:themeColor="text1"/>
          <w:sz w:val="24"/>
          <w:szCs w:val="24"/>
        </w:rPr>
        <w:t>cmap</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 xml:space="preserve">j / </w:t>
      </w:r>
      <w:proofErr w:type="spellStart"/>
      <w:r w:rsidRPr="00EF5FDF">
        <w:rPr>
          <w:rFonts w:ascii="Times New Roman" w:hAnsi="Times New Roman" w:cs="Times New Roman"/>
          <w:color w:val="000000" w:themeColor="text1"/>
          <w:sz w:val="24"/>
          <w:szCs w:val="24"/>
        </w:rPr>
        <w:t>len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w:t>
      </w:r>
    </w:p>
    <w:p w14:paraId="54A5CE2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nn</w:t>
      </w:r>
      <w:proofErr w:type="spellEnd"/>
      <w:r w:rsidRPr="00EF5FDF">
        <w:rPr>
          <w:rFonts w:ascii="Times New Roman" w:hAnsi="Times New Roman" w:cs="Times New Roman"/>
          <w:color w:val="000000" w:themeColor="text1"/>
          <w:sz w:val="24"/>
          <w:szCs w:val="24"/>
        </w:rPr>
        <w:t xml:space="preserve"> in </w:t>
      </w:r>
      <w:proofErr w:type="spellStart"/>
      <w:proofErr w:type="gramStart"/>
      <w:r w:rsidRPr="00EF5FDF">
        <w:rPr>
          <w:rFonts w:ascii="Times New Roman" w:hAnsi="Times New Roman" w:cs="Times New Roman"/>
          <w:color w:val="000000" w:themeColor="text1"/>
          <w:sz w:val="24"/>
          <w:szCs w:val="24"/>
        </w:rPr>
        <w:t>np.linspace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[d][0],</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[d][-1],</w:t>
      </w:r>
      <w:proofErr w:type="spellStart"/>
      <w:r w:rsidRPr="00EF5FDF">
        <w:rPr>
          <w:rFonts w:ascii="Times New Roman" w:hAnsi="Times New Roman" w:cs="Times New Roman"/>
          <w:color w:val="000000" w:themeColor="text1"/>
          <w:sz w:val="24"/>
          <w:szCs w:val="24"/>
        </w:rPr>
        <w:t>n,endpoint</w:t>
      </w:r>
      <w:proofErr w:type="spellEnd"/>
      <w:r w:rsidRPr="00EF5FDF">
        <w:rPr>
          <w:rFonts w:ascii="Times New Roman" w:hAnsi="Times New Roman" w:cs="Times New Roman"/>
          <w:color w:val="000000" w:themeColor="text1"/>
          <w:sz w:val="24"/>
          <w:szCs w:val="24"/>
        </w:rPr>
        <w:t>=True):</w:t>
      </w:r>
    </w:p>
    <w:p w14:paraId="77E216B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print(</w:t>
      </w:r>
      <w:proofErr w:type="spellStart"/>
      <w:r w:rsidRPr="00EF5FDF">
        <w:rPr>
          <w:rFonts w:ascii="Times New Roman" w:hAnsi="Times New Roman" w:cs="Times New Roman"/>
          <w:color w:val="000000" w:themeColor="text1"/>
          <w:sz w:val="24"/>
          <w:szCs w:val="24"/>
        </w:rPr>
        <w:t>nn</w:t>
      </w:r>
      <w:proofErr w:type="spellEnd"/>
      <w:r w:rsidRPr="00EF5FDF">
        <w:rPr>
          <w:rFonts w:ascii="Times New Roman" w:hAnsi="Times New Roman" w:cs="Times New Roman"/>
          <w:color w:val="000000" w:themeColor="text1"/>
          <w:sz w:val="24"/>
          <w:szCs w:val="24"/>
        </w:rPr>
        <w:t>)</w:t>
      </w:r>
    </w:p>
    <w:p w14:paraId="378E49F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 gaussian(</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[d],0), linewidth=1, color="k")</w:t>
      </w:r>
    </w:p>
    <w:p w14:paraId="68B765E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 gaussian(</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w:t>
      </w:r>
      <w:proofErr w:type="spellStart"/>
      <w:r w:rsidRPr="00EF5FDF">
        <w:rPr>
          <w:rFonts w:ascii="Times New Roman" w:hAnsi="Times New Roman" w:cs="Times New Roman"/>
          <w:color w:val="000000" w:themeColor="text1"/>
          <w:sz w:val="24"/>
          <w:szCs w:val="24"/>
        </w:rPr>
        <w:t>nn</w:t>
      </w:r>
      <w:proofErr w:type="spellEnd"/>
      <w:r w:rsidRPr="00EF5FDF">
        <w:rPr>
          <w:rFonts w:ascii="Times New Roman" w:hAnsi="Times New Roman" w:cs="Times New Roman"/>
          <w:color w:val="000000" w:themeColor="text1"/>
          <w:sz w:val="24"/>
          <w:szCs w:val="24"/>
        </w:rPr>
        <w:t>), linewidth=1, color=color)</w:t>
      </w:r>
    </w:p>
    <w:p w14:paraId="5ECD80C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w:t>
      </w:r>
      <w:proofErr w:type="spellStart"/>
      <w:r w:rsidRPr="00EF5FDF">
        <w:rPr>
          <w:rFonts w:ascii="Times New Roman" w:hAnsi="Times New Roman" w:cs="Times New Roman"/>
          <w:color w:val="000000" w:themeColor="text1"/>
          <w:sz w:val="24"/>
          <w:szCs w:val="24"/>
        </w:rPr>
        <w:t>x_lim</w:t>
      </w:r>
      <w:proofErr w:type="spellEnd"/>
      <w:r w:rsidRPr="00EF5FDF">
        <w:rPr>
          <w:rFonts w:ascii="Times New Roman" w:hAnsi="Times New Roman" w:cs="Times New Roman"/>
          <w:color w:val="000000" w:themeColor="text1"/>
          <w:sz w:val="24"/>
          <w:szCs w:val="24"/>
        </w:rPr>
        <w:t xml:space="preserve"> &lt;= </w:t>
      </w:r>
      <w:proofErr w:type="spellStart"/>
      <w:r w:rsidRPr="00EF5FDF">
        <w:rPr>
          <w:rFonts w:ascii="Times New Roman" w:hAnsi="Times New Roman" w:cs="Times New Roman"/>
          <w:color w:val="000000" w:themeColor="text1"/>
          <w:sz w:val="24"/>
          <w:szCs w:val="24"/>
        </w:rPr>
        <w:t>dist_ROI</w:t>
      </w:r>
      <w:proofErr w:type="spellEnd"/>
      <w:r w:rsidRPr="00EF5FDF">
        <w:rPr>
          <w:rFonts w:ascii="Times New Roman" w:hAnsi="Times New Roman" w:cs="Times New Roman"/>
          <w:color w:val="000000" w:themeColor="text1"/>
          <w:sz w:val="24"/>
          <w:szCs w:val="24"/>
        </w:rPr>
        <w:t>[d</w:t>
      </w:r>
      <w:proofErr w:type="gramStart"/>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-1]:</w:t>
      </w:r>
    </w:p>
    <w:p w14:paraId="0CD2F43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x_lim</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dist_ROI</w:t>
      </w:r>
      <w:proofErr w:type="spellEnd"/>
      <w:r w:rsidRPr="00EF5FDF">
        <w:rPr>
          <w:rFonts w:ascii="Times New Roman" w:hAnsi="Times New Roman" w:cs="Times New Roman"/>
          <w:color w:val="000000" w:themeColor="text1"/>
          <w:sz w:val="24"/>
          <w:szCs w:val="24"/>
        </w:rPr>
        <w:t>[d</w:t>
      </w:r>
      <w:proofErr w:type="gramStart"/>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-1]</w:t>
      </w:r>
    </w:p>
    <w:p w14:paraId="13EECCB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j += 1</w:t>
      </w:r>
    </w:p>
    <w:p w14:paraId="4B30B5A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plt.xlim</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x_lim,x_lim</w:t>
      </w:r>
      <w:proofErr w:type="spellEnd"/>
      <w:r w:rsidRPr="00EF5FDF">
        <w:rPr>
          <w:rFonts w:ascii="Times New Roman" w:hAnsi="Times New Roman" w:cs="Times New Roman"/>
          <w:color w:val="000000" w:themeColor="text1"/>
          <w:sz w:val="24"/>
          <w:szCs w:val="24"/>
        </w:rPr>
        <w:t>)</w:t>
      </w:r>
    </w:p>
    <w:p w14:paraId="26B525A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(f"{n:.0f} Gaussian responses")</w:t>
      </w:r>
    </w:p>
    <w:p w14:paraId="0E723FA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 [$\sigma$]")</w:t>
      </w:r>
    </w:p>
    <w:p w14:paraId="500198A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("Normalized Intensity [-]")</w:t>
      </w:r>
    </w:p>
    <w:p w14:paraId="684B13F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plt.legend</w:t>
      </w:r>
      <w:proofErr w:type="spellEnd"/>
      <w:proofErr w:type="gramEnd"/>
      <w:r w:rsidRPr="00EF5FDF">
        <w:rPr>
          <w:rFonts w:ascii="Times New Roman" w:hAnsi="Times New Roman" w:cs="Times New Roman"/>
          <w:color w:val="000000" w:themeColor="text1"/>
          <w:sz w:val="24"/>
          <w:szCs w:val="24"/>
        </w:rPr>
        <w:t>()</w:t>
      </w:r>
    </w:p>
    <w:p w14:paraId="2349D2E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622BEE0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4A56AE9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for d</w:t>
      </w:r>
      <w:proofErr w:type="spellEnd"/>
      <w:r w:rsidRPr="00EF5FDF">
        <w:rPr>
          <w:rFonts w:ascii="Times New Roman" w:hAnsi="Times New Roman" w:cs="Times New Roman"/>
          <w:color w:val="000000" w:themeColor="text1"/>
          <w:sz w:val="24"/>
          <w:szCs w:val="24"/>
        </w:rPr>
        <w:t xml:space="preserve"> in range(</w:t>
      </w:r>
      <w:proofErr w:type="spellStart"/>
      <w:r w:rsidRPr="00EF5FDF">
        <w:rPr>
          <w:rFonts w:ascii="Times New Roman" w:hAnsi="Times New Roman" w:cs="Times New Roman"/>
          <w:color w:val="000000" w:themeColor="text1"/>
          <w:sz w:val="24"/>
          <w:szCs w:val="24"/>
        </w:rPr>
        <w:t>len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w:t>
      </w:r>
    </w:p>
    <w:p w14:paraId="7A75F92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array = </w:t>
      </w:r>
      <w:proofErr w:type="spellStart"/>
      <w:proofErr w:type="gramStart"/>
      <w:r w:rsidRPr="00EF5FDF">
        <w:rPr>
          <w:rFonts w:ascii="Times New Roman" w:hAnsi="Times New Roman" w:cs="Times New Roman"/>
          <w:color w:val="000000" w:themeColor="text1"/>
          <w:sz w:val="24"/>
          <w:szCs w:val="24"/>
        </w:rPr>
        <w:t>np.zeros</w:t>
      </w:r>
      <w:proofErr w:type="gramEnd"/>
      <w:r w:rsidRPr="00EF5FDF">
        <w:rPr>
          <w:rFonts w:ascii="Times New Roman" w:hAnsi="Times New Roman" w:cs="Times New Roman"/>
          <w:color w:val="000000" w:themeColor="text1"/>
          <w:sz w:val="24"/>
          <w:szCs w:val="24"/>
        </w:rPr>
        <w:t>_like</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w:t>
      </w:r>
    </w:p>
    <w:p w14:paraId="1AE5376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nn</w:t>
      </w:r>
      <w:proofErr w:type="spellEnd"/>
      <w:r w:rsidRPr="00EF5FDF">
        <w:rPr>
          <w:rFonts w:ascii="Times New Roman" w:hAnsi="Times New Roman" w:cs="Times New Roman"/>
          <w:color w:val="000000" w:themeColor="text1"/>
          <w:sz w:val="24"/>
          <w:szCs w:val="24"/>
        </w:rPr>
        <w:t xml:space="preserve"> in </w:t>
      </w:r>
      <w:proofErr w:type="spellStart"/>
      <w:proofErr w:type="gramStart"/>
      <w:r w:rsidRPr="00EF5FDF">
        <w:rPr>
          <w:rFonts w:ascii="Times New Roman" w:hAnsi="Times New Roman" w:cs="Times New Roman"/>
          <w:color w:val="000000" w:themeColor="text1"/>
          <w:sz w:val="24"/>
          <w:szCs w:val="24"/>
        </w:rPr>
        <w:t>np.linspace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[d][0],</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[d][-1],</w:t>
      </w:r>
      <w:proofErr w:type="spellStart"/>
      <w:r w:rsidRPr="00EF5FDF">
        <w:rPr>
          <w:rFonts w:ascii="Times New Roman" w:hAnsi="Times New Roman" w:cs="Times New Roman"/>
          <w:color w:val="000000" w:themeColor="text1"/>
          <w:sz w:val="24"/>
          <w:szCs w:val="24"/>
        </w:rPr>
        <w:t>n,endpoint</w:t>
      </w:r>
      <w:proofErr w:type="spellEnd"/>
      <w:r w:rsidRPr="00EF5FDF">
        <w:rPr>
          <w:rFonts w:ascii="Times New Roman" w:hAnsi="Times New Roman" w:cs="Times New Roman"/>
          <w:color w:val="000000" w:themeColor="text1"/>
          <w:sz w:val="24"/>
          <w:szCs w:val="24"/>
        </w:rPr>
        <w:t>=True):</w:t>
      </w:r>
    </w:p>
    <w:p w14:paraId="668A137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array = array + gaussian(</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w:t>
      </w:r>
      <w:proofErr w:type="gramStart"/>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nn</w:t>
      </w:r>
      <w:proofErr w:type="spellEnd"/>
      <w:proofErr w:type="gramEnd"/>
      <w:r w:rsidRPr="00EF5FDF">
        <w:rPr>
          <w:rFonts w:ascii="Times New Roman" w:hAnsi="Times New Roman" w:cs="Times New Roman"/>
          <w:color w:val="000000" w:themeColor="text1"/>
          <w:sz w:val="24"/>
          <w:szCs w:val="24"/>
        </w:rPr>
        <w:t>)</w:t>
      </w:r>
    </w:p>
    <w:p w14:paraId="5A18F7B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 xml:space="preserve">[d], array, linewidth=1, label= </w:t>
      </w:r>
      <w:proofErr w:type="spellStart"/>
      <w:r w:rsidRPr="00EF5FDF">
        <w:rPr>
          <w:rFonts w:ascii="Times New Roman" w:hAnsi="Times New Roman" w:cs="Times New Roman"/>
          <w:color w:val="000000" w:themeColor="text1"/>
          <w:sz w:val="24"/>
          <w:szCs w:val="24"/>
        </w:rPr>
        <w:t>f"D</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np.max</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[d])*2/(n-1):.2f} $\sigma$")</w:t>
      </w:r>
    </w:p>
    <w:p w14:paraId="0AE5337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15F4A80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plt.xlim</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x_lim,x_lim</w:t>
      </w:r>
      <w:proofErr w:type="spellEnd"/>
      <w:r w:rsidRPr="00EF5FDF">
        <w:rPr>
          <w:rFonts w:ascii="Times New Roman" w:hAnsi="Times New Roman" w:cs="Times New Roman"/>
          <w:color w:val="000000" w:themeColor="text1"/>
          <w:sz w:val="24"/>
          <w:szCs w:val="24"/>
        </w:rPr>
        <w:t>)</w:t>
      </w:r>
    </w:p>
    <w:p w14:paraId="65DF3D8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f"Sum</w:t>
      </w:r>
      <w:proofErr w:type="spellEnd"/>
      <w:r w:rsidRPr="00EF5FDF">
        <w:rPr>
          <w:rFonts w:ascii="Times New Roman" w:hAnsi="Times New Roman" w:cs="Times New Roman"/>
          <w:color w:val="000000" w:themeColor="text1"/>
          <w:sz w:val="24"/>
          <w:szCs w:val="24"/>
        </w:rPr>
        <w:t xml:space="preserve"> of response of {n:.0f} Gaussians")</w:t>
      </w:r>
    </w:p>
    <w:p w14:paraId="40476EB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 [$\sigma$]")</w:t>
      </w:r>
    </w:p>
    <w:p w14:paraId="0F6EDE5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("Normalized Intensity [-]")</w:t>
      </w:r>
    </w:p>
    <w:p w14:paraId="2B5549A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plt.legend</w:t>
      </w:r>
      <w:proofErr w:type="spellEnd"/>
      <w:proofErr w:type="gramEnd"/>
      <w:r w:rsidRPr="00EF5FDF">
        <w:rPr>
          <w:rFonts w:ascii="Times New Roman" w:hAnsi="Times New Roman" w:cs="Times New Roman"/>
          <w:color w:val="000000" w:themeColor="text1"/>
          <w:sz w:val="24"/>
          <w:szCs w:val="24"/>
        </w:rPr>
        <w:t>()</w:t>
      </w:r>
    </w:p>
    <w:p w14:paraId="01F6C05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723E9AE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66CA92E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def response(</w:t>
      </w:r>
      <w:proofErr w:type="gramStart"/>
      <w:r w:rsidRPr="00EF5FDF">
        <w:rPr>
          <w:rFonts w:ascii="Times New Roman" w:hAnsi="Times New Roman" w:cs="Times New Roman"/>
          <w:color w:val="000000" w:themeColor="text1"/>
          <w:sz w:val="24"/>
          <w:szCs w:val="24"/>
        </w:rPr>
        <w:t>pos,distance</w:t>
      </w:r>
      <w:proofErr w:type="gramEnd"/>
      <w:r w:rsidRPr="00EF5FDF">
        <w:rPr>
          <w:rFonts w:ascii="Times New Roman" w:hAnsi="Times New Roman" w:cs="Times New Roman"/>
          <w:color w:val="000000" w:themeColor="text1"/>
          <w:sz w:val="24"/>
          <w:szCs w:val="24"/>
        </w:rPr>
        <w:t>,s1=1,s2=1): # give mean and RMSE of the distribution</w:t>
      </w:r>
    </w:p>
    <w:p w14:paraId="04735F4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func</w:t>
      </w:r>
      <w:proofErr w:type="spellEnd"/>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np.zeros</w:t>
      </w:r>
      <w:proofErr w:type="gramEnd"/>
      <w:r w:rsidRPr="00EF5FDF">
        <w:rPr>
          <w:rFonts w:ascii="Times New Roman" w:hAnsi="Times New Roman" w:cs="Times New Roman"/>
          <w:color w:val="000000" w:themeColor="text1"/>
          <w:sz w:val="24"/>
          <w:szCs w:val="24"/>
        </w:rPr>
        <w:t>_like</w:t>
      </w:r>
      <w:proofErr w:type="spellEnd"/>
      <w:r w:rsidRPr="00EF5FDF">
        <w:rPr>
          <w:rFonts w:ascii="Times New Roman" w:hAnsi="Times New Roman" w:cs="Times New Roman"/>
          <w:color w:val="000000" w:themeColor="text1"/>
          <w:sz w:val="24"/>
          <w:szCs w:val="24"/>
        </w:rPr>
        <w:t>(distance)</w:t>
      </w:r>
    </w:p>
    <w:p w14:paraId="5919C2D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p in pos:</w:t>
      </w:r>
    </w:p>
    <w:p w14:paraId="4C555CF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func</w:t>
      </w:r>
      <w:proofErr w:type="spellEnd"/>
      <w:r w:rsidRPr="00EF5FDF">
        <w:rPr>
          <w:rFonts w:ascii="Times New Roman" w:hAnsi="Times New Roman" w:cs="Times New Roman"/>
          <w:color w:val="000000" w:themeColor="text1"/>
          <w:sz w:val="24"/>
          <w:szCs w:val="24"/>
        </w:rPr>
        <w:t xml:space="preserve"> += gaussian(</w:t>
      </w:r>
      <w:proofErr w:type="gramStart"/>
      <w:r w:rsidRPr="00EF5FDF">
        <w:rPr>
          <w:rFonts w:ascii="Times New Roman" w:hAnsi="Times New Roman" w:cs="Times New Roman"/>
          <w:color w:val="000000" w:themeColor="text1"/>
          <w:sz w:val="24"/>
          <w:szCs w:val="24"/>
        </w:rPr>
        <w:t>distance,p</w:t>
      </w:r>
      <w:proofErr w:type="gramEnd"/>
      <w:r w:rsidRPr="00EF5FDF">
        <w:rPr>
          <w:rFonts w:ascii="Times New Roman" w:hAnsi="Times New Roman" w:cs="Times New Roman"/>
          <w:color w:val="000000" w:themeColor="text1"/>
          <w:sz w:val="24"/>
          <w:szCs w:val="24"/>
        </w:rPr>
        <w:t>,s1)</w:t>
      </w:r>
    </w:p>
    <w:p w14:paraId="01DD6BC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mean = </w:t>
      </w:r>
      <w:proofErr w:type="spellStart"/>
      <w:proofErr w:type="gramStart"/>
      <w:r w:rsidRPr="00EF5FDF">
        <w:rPr>
          <w:rFonts w:ascii="Times New Roman" w:hAnsi="Times New Roman" w:cs="Times New Roman"/>
          <w:color w:val="000000" w:themeColor="text1"/>
          <w:sz w:val="24"/>
          <w:szCs w:val="24"/>
        </w:rPr>
        <w:t>np.mean</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func</w:t>
      </w:r>
      <w:proofErr w:type="spellEnd"/>
      <w:r w:rsidRPr="00EF5FDF">
        <w:rPr>
          <w:rFonts w:ascii="Times New Roman" w:hAnsi="Times New Roman" w:cs="Times New Roman"/>
          <w:color w:val="000000" w:themeColor="text1"/>
          <w:sz w:val="24"/>
          <w:szCs w:val="24"/>
        </w:rPr>
        <w:t>)</w:t>
      </w:r>
    </w:p>
    <w:p w14:paraId="267C22D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erms</w:t>
      </w:r>
      <w:proofErr w:type="spellEnd"/>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np.sqrt</w:t>
      </w:r>
      <w:proofErr w:type="spellEnd"/>
      <w:proofErr w:type="gramEnd"/>
      <w:r w:rsidRPr="00EF5FDF">
        <w:rPr>
          <w:rFonts w:ascii="Times New Roman" w:hAnsi="Times New Roman" w:cs="Times New Roman"/>
          <w:color w:val="000000" w:themeColor="text1"/>
          <w:sz w:val="24"/>
          <w:szCs w:val="24"/>
        </w:rPr>
        <w:t xml:space="preserve">( np.trapz((func-mean)**2,distance)/np.trapz(1+0*distance,distance) ) </w:t>
      </w:r>
    </w:p>
    <w:p w14:paraId="03511D0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erms</w:t>
      </w:r>
      <w:proofErr w:type="spellEnd"/>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np.sqrt</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np.mean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np.square</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np.subtract</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func,mean</w:t>
      </w:r>
      <w:proofErr w:type="spellEnd"/>
      <w:r w:rsidRPr="00EF5FDF">
        <w:rPr>
          <w:rFonts w:ascii="Times New Roman" w:hAnsi="Times New Roman" w:cs="Times New Roman"/>
          <w:color w:val="000000" w:themeColor="text1"/>
          <w:sz w:val="24"/>
          <w:szCs w:val="24"/>
        </w:rPr>
        <w:t>)))) # faster, same result</w:t>
      </w:r>
    </w:p>
    <w:p w14:paraId="59D433C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mean, </w:t>
      </w:r>
      <w:proofErr w:type="spellStart"/>
      <w:proofErr w:type="gramStart"/>
      <w:r w:rsidRPr="00EF5FDF">
        <w:rPr>
          <w:rFonts w:ascii="Times New Roman" w:hAnsi="Times New Roman" w:cs="Times New Roman"/>
          <w:color w:val="000000" w:themeColor="text1"/>
          <w:sz w:val="24"/>
          <w:szCs w:val="24"/>
        </w:rPr>
        <w:t>erms</w:t>
      </w:r>
      <w:proofErr w:type="spellEnd"/>
      <w:proofErr w:type="gramEnd"/>
    </w:p>
    <w:p w14:paraId="3CD2E15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11A954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distance_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xmin,xmax,step</w:t>
      </w:r>
      <w:proofErr w:type="spellEnd"/>
      <w:r w:rsidRPr="00EF5FDF">
        <w:rPr>
          <w:rFonts w:ascii="Times New Roman" w:hAnsi="Times New Roman" w:cs="Times New Roman"/>
          <w:color w:val="000000" w:themeColor="text1"/>
          <w:sz w:val="24"/>
          <w:szCs w:val="24"/>
        </w:rPr>
        <w:t>, n): # choosing a smaller domain for evaluation of performance</w:t>
      </w:r>
    </w:p>
    <w:p w14:paraId="73DC944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 xml:space="preserve"> = []</w:t>
      </w:r>
    </w:p>
    <w:p w14:paraId="7030AA4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xmax</w:t>
      </w:r>
      <w:proofErr w:type="spellEnd"/>
      <w:r w:rsidRPr="00EF5FDF">
        <w:rPr>
          <w:rFonts w:ascii="Times New Roman" w:hAnsi="Times New Roman" w:cs="Times New Roman"/>
          <w:color w:val="000000" w:themeColor="text1"/>
          <w:sz w:val="24"/>
          <w:szCs w:val="24"/>
        </w:rPr>
        <w:t>:</w:t>
      </w:r>
    </w:p>
    <w:p w14:paraId="1601466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dist.append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np.linspace</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 xml:space="preserve">*(n-1)/2, </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*(n-1)/2, 1000,endpoint=True))</w:t>
      </w:r>
    </w:p>
    <w:p w14:paraId="49F5AFF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else:</w:t>
      </w:r>
    </w:p>
    <w:p w14:paraId="716C371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in </w:t>
      </w:r>
      <w:proofErr w:type="spellStart"/>
      <w:proofErr w:type="gramStart"/>
      <w:r w:rsidRPr="00EF5FDF">
        <w:rPr>
          <w:rFonts w:ascii="Times New Roman" w:hAnsi="Times New Roman" w:cs="Times New Roman"/>
          <w:color w:val="000000" w:themeColor="text1"/>
          <w:sz w:val="24"/>
          <w:szCs w:val="24"/>
        </w:rPr>
        <w:t>np.arange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xmin,xmax,step</w:t>
      </w:r>
      <w:proofErr w:type="spellEnd"/>
      <w:r w:rsidRPr="00EF5FDF">
        <w:rPr>
          <w:rFonts w:ascii="Times New Roman" w:hAnsi="Times New Roman" w:cs="Times New Roman"/>
          <w:color w:val="000000" w:themeColor="text1"/>
          <w:sz w:val="24"/>
          <w:szCs w:val="24"/>
        </w:rPr>
        <w:t>):</w:t>
      </w:r>
    </w:p>
    <w:p w14:paraId="5F8AA5E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dist.append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np.linspace</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*(n-1)/2,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*(n-1)/2, 1000,endpoint=True))</w:t>
      </w:r>
    </w:p>
    <w:p w14:paraId="650B777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dist</w:t>
      </w:r>
      <w:proofErr w:type="spellEnd"/>
      <w:proofErr w:type="gramEnd"/>
    </w:p>
    <w:p w14:paraId="03F212C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78C819C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distance_array_</w:t>
      </w:r>
      <w:proofErr w:type="gramStart"/>
      <w:r w:rsidRPr="00EF5FDF">
        <w:rPr>
          <w:rFonts w:ascii="Times New Roman" w:hAnsi="Times New Roman" w:cs="Times New Roman"/>
          <w:color w:val="000000" w:themeColor="text1"/>
          <w:sz w:val="24"/>
          <w:szCs w:val="24"/>
        </w:rPr>
        <w:t>ROI</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xmin,xmax,step</w:t>
      </w:r>
      <w:proofErr w:type="spellEnd"/>
      <w:r w:rsidRPr="00EF5FDF">
        <w:rPr>
          <w:rFonts w:ascii="Times New Roman" w:hAnsi="Times New Roman" w:cs="Times New Roman"/>
          <w:color w:val="000000" w:themeColor="text1"/>
          <w:sz w:val="24"/>
          <w:szCs w:val="24"/>
        </w:rPr>
        <w:t>, n, frac): # choosing a smaller domain for evaluation of performance</w:t>
      </w:r>
    </w:p>
    <w:p w14:paraId="2F913F2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 xml:space="preserve"> = []</w:t>
      </w:r>
    </w:p>
    <w:p w14:paraId="722FC76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xmax</w:t>
      </w:r>
      <w:proofErr w:type="spellEnd"/>
      <w:r w:rsidRPr="00EF5FDF">
        <w:rPr>
          <w:rFonts w:ascii="Times New Roman" w:hAnsi="Times New Roman" w:cs="Times New Roman"/>
          <w:color w:val="000000" w:themeColor="text1"/>
          <w:sz w:val="24"/>
          <w:szCs w:val="24"/>
        </w:rPr>
        <w:t>:</w:t>
      </w:r>
    </w:p>
    <w:p w14:paraId="2E01A24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dist.append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np.linspace</w:t>
      </w:r>
      <w:proofErr w:type="spellEnd"/>
      <w:r w:rsidRPr="00EF5FDF">
        <w:rPr>
          <w:rFonts w:ascii="Times New Roman" w:hAnsi="Times New Roman" w:cs="Times New Roman"/>
          <w:color w:val="000000" w:themeColor="text1"/>
          <w:sz w:val="24"/>
          <w:szCs w:val="24"/>
        </w:rPr>
        <w:t>(-frac*</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*(n-1)/2, frac*</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*(n-1)/2, 1000,endpoint=True))</w:t>
      </w:r>
    </w:p>
    <w:p w14:paraId="0FBB019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else:</w:t>
      </w:r>
    </w:p>
    <w:p w14:paraId="1439C7F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in </w:t>
      </w:r>
      <w:proofErr w:type="spellStart"/>
      <w:proofErr w:type="gramStart"/>
      <w:r w:rsidRPr="00EF5FDF">
        <w:rPr>
          <w:rFonts w:ascii="Times New Roman" w:hAnsi="Times New Roman" w:cs="Times New Roman"/>
          <w:color w:val="000000" w:themeColor="text1"/>
          <w:sz w:val="24"/>
          <w:szCs w:val="24"/>
        </w:rPr>
        <w:t>np.arange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xmin,xmax,step</w:t>
      </w:r>
      <w:proofErr w:type="spellEnd"/>
      <w:r w:rsidRPr="00EF5FDF">
        <w:rPr>
          <w:rFonts w:ascii="Times New Roman" w:hAnsi="Times New Roman" w:cs="Times New Roman"/>
          <w:color w:val="000000" w:themeColor="text1"/>
          <w:sz w:val="24"/>
          <w:szCs w:val="24"/>
        </w:rPr>
        <w:t>):</w:t>
      </w:r>
    </w:p>
    <w:p w14:paraId="07BA1A9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dist.append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np.linspace</w:t>
      </w:r>
      <w:proofErr w:type="spellEnd"/>
      <w:r w:rsidRPr="00EF5FDF">
        <w:rPr>
          <w:rFonts w:ascii="Times New Roman" w:hAnsi="Times New Roman" w:cs="Times New Roman"/>
          <w:color w:val="000000" w:themeColor="text1"/>
          <w:sz w:val="24"/>
          <w:szCs w:val="24"/>
        </w:rPr>
        <w:t>(-frac*</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*(n-1)/2, frac*</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*(n-1)/2, 1000,endpoint=True))</w:t>
      </w:r>
    </w:p>
    <w:p w14:paraId="099AD8F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dist</w:t>
      </w:r>
      <w:proofErr w:type="spellEnd"/>
      <w:proofErr w:type="gramEnd"/>
    </w:p>
    <w:p w14:paraId="14833C5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9AF056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pos_</w:t>
      </w:r>
      <w:proofErr w:type="gramStart"/>
      <w:r w:rsidRPr="00EF5FDF">
        <w:rPr>
          <w:rFonts w:ascii="Times New Roman" w:hAnsi="Times New Roman" w:cs="Times New Roman"/>
          <w:color w:val="000000" w:themeColor="text1"/>
          <w:sz w:val="24"/>
          <w:szCs w:val="24"/>
        </w:rPr>
        <w:t>gaussian</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 n):  # gives the center position of the gaussian</w:t>
      </w:r>
    </w:p>
    <w:p w14:paraId="1A6E85C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np.linspace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[0],</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[-1],</w:t>
      </w:r>
      <w:proofErr w:type="spellStart"/>
      <w:r w:rsidRPr="00EF5FDF">
        <w:rPr>
          <w:rFonts w:ascii="Times New Roman" w:hAnsi="Times New Roman" w:cs="Times New Roman"/>
          <w:color w:val="000000" w:themeColor="text1"/>
          <w:sz w:val="24"/>
          <w:szCs w:val="24"/>
        </w:rPr>
        <w:t>n,endpoint</w:t>
      </w:r>
      <w:proofErr w:type="spellEnd"/>
      <w:r w:rsidRPr="00EF5FDF">
        <w:rPr>
          <w:rFonts w:ascii="Times New Roman" w:hAnsi="Times New Roman" w:cs="Times New Roman"/>
          <w:color w:val="000000" w:themeColor="text1"/>
          <w:sz w:val="24"/>
          <w:szCs w:val="24"/>
        </w:rPr>
        <w:t>=True)</w:t>
      </w:r>
    </w:p>
    <w:p w14:paraId="1D0DE7F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3989116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response_over_array</w:t>
      </w:r>
      <w:proofErr w:type="spellEnd"/>
      <w:r w:rsidRPr="00EF5FDF">
        <w:rPr>
          <w:rFonts w:ascii="Times New Roman" w:hAnsi="Times New Roman" w:cs="Times New Roman"/>
          <w:color w:val="000000" w:themeColor="text1"/>
          <w:sz w:val="24"/>
          <w:szCs w:val="24"/>
        </w:rPr>
        <w:t>(</w:t>
      </w:r>
      <w:proofErr w:type="spellStart"/>
      <w:proofErr w:type="gramStart"/>
      <w:r w:rsidRPr="00EF5FDF">
        <w:rPr>
          <w:rFonts w:ascii="Times New Roman" w:hAnsi="Times New Roman" w:cs="Times New Roman"/>
          <w:color w:val="000000" w:themeColor="text1"/>
          <w:sz w:val="24"/>
          <w:szCs w:val="24"/>
        </w:rPr>
        <w:t>dist,n</w:t>
      </w:r>
      <w:proofErr w:type="spellEnd"/>
      <w:proofErr w:type="gramEnd"/>
      <w:r w:rsidRPr="00EF5FDF">
        <w:rPr>
          <w:rFonts w:ascii="Times New Roman" w:hAnsi="Times New Roman" w:cs="Times New Roman"/>
          <w:color w:val="000000" w:themeColor="text1"/>
          <w:sz w:val="24"/>
          <w:szCs w:val="24"/>
        </w:rPr>
        <w:t xml:space="preserve">): #call functions </w:t>
      </w:r>
    </w:p>
    <w:p w14:paraId="5A6D5D0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mean = []</w:t>
      </w:r>
    </w:p>
    <w:p w14:paraId="3095DF3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erms</w:t>
      </w:r>
      <w:proofErr w:type="spellEnd"/>
      <w:r w:rsidRPr="00EF5FDF">
        <w:rPr>
          <w:rFonts w:ascii="Times New Roman" w:hAnsi="Times New Roman" w:cs="Times New Roman"/>
          <w:color w:val="000000" w:themeColor="text1"/>
          <w:sz w:val="24"/>
          <w:szCs w:val="24"/>
        </w:rPr>
        <w:t xml:space="preserve"> = []</w:t>
      </w:r>
    </w:p>
    <w:p w14:paraId="00A1BB8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dd = []</w:t>
      </w:r>
    </w:p>
    <w:p w14:paraId="57A4868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for d</w:t>
      </w:r>
      <w:proofErr w:type="spellEnd"/>
      <w:r w:rsidRPr="00EF5FDF">
        <w:rPr>
          <w:rFonts w:ascii="Times New Roman" w:hAnsi="Times New Roman" w:cs="Times New Roman"/>
          <w:color w:val="000000" w:themeColor="text1"/>
          <w:sz w:val="24"/>
          <w:szCs w:val="24"/>
        </w:rPr>
        <w:t xml:space="preserve"> in </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w:t>
      </w:r>
    </w:p>
    <w:p w14:paraId="5DCAE53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pos_gaus</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pos_</w:t>
      </w:r>
      <w:proofErr w:type="gramStart"/>
      <w:r w:rsidRPr="00EF5FDF">
        <w:rPr>
          <w:rFonts w:ascii="Times New Roman" w:hAnsi="Times New Roman" w:cs="Times New Roman"/>
          <w:color w:val="000000" w:themeColor="text1"/>
          <w:sz w:val="24"/>
          <w:szCs w:val="24"/>
        </w:rPr>
        <w:t>gaussian</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d, n)</w:t>
      </w:r>
    </w:p>
    <w:p w14:paraId="4BC8E01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res = </w:t>
      </w:r>
      <w:proofErr w:type="gramStart"/>
      <w:r w:rsidRPr="00EF5FDF">
        <w:rPr>
          <w:rFonts w:ascii="Times New Roman" w:hAnsi="Times New Roman" w:cs="Times New Roman"/>
          <w:color w:val="000000" w:themeColor="text1"/>
          <w:sz w:val="24"/>
          <w:szCs w:val="24"/>
        </w:rPr>
        <w:t>response(</w:t>
      </w:r>
      <w:proofErr w:type="spellStart"/>
      <w:proofErr w:type="gramEnd"/>
      <w:r w:rsidRPr="00EF5FDF">
        <w:rPr>
          <w:rFonts w:ascii="Times New Roman" w:hAnsi="Times New Roman" w:cs="Times New Roman"/>
          <w:color w:val="000000" w:themeColor="text1"/>
          <w:sz w:val="24"/>
          <w:szCs w:val="24"/>
        </w:rPr>
        <w:t>pos_gaus</w:t>
      </w:r>
      <w:proofErr w:type="spellEnd"/>
      <w:r w:rsidRPr="00EF5FDF">
        <w:rPr>
          <w:rFonts w:ascii="Times New Roman" w:hAnsi="Times New Roman" w:cs="Times New Roman"/>
          <w:color w:val="000000" w:themeColor="text1"/>
          <w:sz w:val="24"/>
          <w:szCs w:val="24"/>
        </w:rPr>
        <w:t>, d, s1=1,s2=1)</w:t>
      </w:r>
    </w:p>
    <w:p w14:paraId="744A0CD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mean.append</w:t>
      </w:r>
      <w:proofErr w:type="spellEnd"/>
      <w:proofErr w:type="gramEnd"/>
      <w:r w:rsidRPr="00EF5FDF">
        <w:rPr>
          <w:rFonts w:ascii="Times New Roman" w:hAnsi="Times New Roman" w:cs="Times New Roman"/>
          <w:color w:val="000000" w:themeColor="text1"/>
          <w:sz w:val="24"/>
          <w:szCs w:val="24"/>
        </w:rPr>
        <w:t>(res[0])</w:t>
      </w:r>
    </w:p>
    <w:p w14:paraId="57DBE50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erms.append</w:t>
      </w:r>
      <w:proofErr w:type="spellEnd"/>
      <w:proofErr w:type="gramEnd"/>
      <w:r w:rsidRPr="00EF5FDF">
        <w:rPr>
          <w:rFonts w:ascii="Times New Roman" w:hAnsi="Times New Roman" w:cs="Times New Roman"/>
          <w:color w:val="000000" w:themeColor="text1"/>
          <w:sz w:val="24"/>
          <w:szCs w:val="24"/>
        </w:rPr>
        <w:t>(res[1])</w:t>
      </w:r>
    </w:p>
    <w:p w14:paraId="29ED411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dd.append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np.max</w:t>
      </w:r>
      <w:proofErr w:type="spellEnd"/>
      <w:r w:rsidRPr="00EF5FDF">
        <w:rPr>
          <w:rFonts w:ascii="Times New Roman" w:hAnsi="Times New Roman" w:cs="Times New Roman"/>
          <w:color w:val="000000" w:themeColor="text1"/>
          <w:sz w:val="24"/>
          <w:szCs w:val="24"/>
        </w:rPr>
        <w:t>(d)*2/(n-1))</w:t>
      </w:r>
    </w:p>
    <w:p w14:paraId="0DE6CE2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dd,mean</w:t>
      </w:r>
      <w:proofErr w:type="gramEnd"/>
      <w:r w:rsidRPr="00EF5FDF">
        <w:rPr>
          <w:rFonts w:ascii="Times New Roman" w:hAnsi="Times New Roman" w:cs="Times New Roman"/>
          <w:color w:val="000000" w:themeColor="text1"/>
          <w:sz w:val="24"/>
          <w:szCs w:val="24"/>
        </w:rPr>
        <w:t>,erms</w:t>
      </w:r>
      <w:proofErr w:type="spellEnd"/>
      <w:r w:rsidRPr="00EF5FDF">
        <w:rPr>
          <w:rFonts w:ascii="Times New Roman" w:hAnsi="Times New Roman" w:cs="Times New Roman"/>
          <w:color w:val="000000" w:themeColor="text1"/>
          <w:sz w:val="24"/>
          <w:szCs w:val="24"/>
        </w:rPr>
        <w:t>]</w:t>
      </w:r>
    </w:p>
    <w:p w14:paraId="6A7F438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2F4E3C9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response_over_array_</w:t>
      </w:r>
      <w:proofErr w:type="gramStart"/>
      <w:r w:rsidRPr="00EF5FDF">
        <w:rPr>
          <w:rFonts w:ascii="Times New Roman" w:hAnsi="Times New Roman" w:cs="Times New Roman"/>
          <w:color w:val="000000" w:themeColor="text1"/>
          <w:sz w:val="24"/>
          <w:szCs w:val="24"/>
        </w:rPr>
        <w:t>ROI</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dist,dist_ROI,n</w:t>
      </w:r>
      <w:proofErr w:type="spellEnd"/>
      <w:r w:rsidRPr="00EF5FDF">
        <w:rPr>
          <w:rFonts w:ascii="Times New Roman" w:hAnsi="Times New Roman" w:cs="Times New Roman"/>
          <w:color w:val="000000" w:themeColor="text1"/>
          <w:sz w:val="24"/>
          <w:szCs w:val="24"/>
        </w:rPr>
        <w:t>): #to compute over smaller domain</w:t>
      </w:r>
    </w:p>
    <w:p w14:paraId="6777C06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mean = []</w:t>
      </w:r>
    </w:p>
    <w:p w14:paraId="781C1A4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erms</w:t>
      </w:r>
      <w:proofErr w:type="spellEnd"/>
      <w:r w:rsidRPr="00EF5FDF">
        <w:rPr>
          <w:rFonts w:ascii="Times New Roman" w:hAnsi="Times New Roman" w:cs="Times New Roman"/>
          <w:color w:val="000000" w:themeColor="text1"/>
          <w:sz w:val="24"/>
          <w:szCs w:val="24"/>
        </w:rPr>
        <w:t xml:space="preserve"> = []</w:t>
      </w:r>
    </w:p>
    <w:p w14:paraId="692A371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dd = []</w:t>
      </w:r>
    </w:p>
    <w:p w14:paraId="138F767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for d</w:t>
      </w:r>
      <w:proofErr w:type="spellEnd"/>
      <w:r w:rsidRPr="00EF5FDF">
        <w:rPr>
          <w:rFonts w:ascii="Times New Roman" w:hAnsi="Times New Roman" w:cs="Times New Roman"/>
          <w:color w:val="000000" w:themeColor="text1"/>
          <w:sz w:val="24"/>
          <w:szCs w:val="24"/>
        </w:rPr>
        <w:t xml:space="preserve"> in range(</w:t>
      </w:r>
      <w:proofErr w:type="spellStart"/>
      <w:r w:rsidRPr="00EF5FDF">
        <w:rPr>
          <w:rFonts w:ascii="Times New Roman" w:hAnsi="Times New Roman" w:cs="Times New Roman"/>
          <w:color w:val="000000" w:themeColor="text1"/>
          <w:sz w:val="24"/>
          <w:szCs w:val="24"/>
        </w:rPr>
        <w:t>len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w:t>
      </w:r>
    </w:p>
    <w:p w14:paraId="01BFC32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pos_gaus</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pos_gaussian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 n)</w:t>
      </w:r>
    </w:p>
    <w:p w14:paraId="34ADF9B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res = </w:t>
      </w:r>
      <w:proofErr w:type="gramStart"/>
      <w:r w:rsidRPr="00EF5FDF">
        <w:rPr>
          <w:rFonts w:ascii="Times New Roman" w:hAnsi="Times New Roman" w:cs="Times New Roman"/>
          <w:color w:val="000000" w:themeColor="text1"/>
          <w:sz w:val="24"/>
          <w:szCs w:val="24"/>
        </w:rPr>
        <w:t>response(</w:t>
      </w:r>
      <w:proofErr w:type="spellStart"/>
      <w:proofErr w:type="gramEnd"/>
      <w:r w:rsidRPr="00EF5FDF">
        <w:rPr>
          <w:rFonts w:ascii="Times New Roman" w:hAnsi="Times New Roman" w:cs="Times New Roman"/>
          <w:color w:val="000000" w:themeColor="text1"/>
          <w:sz w:val="24"/>
          <w:szCs w:val="24"/>
        </w:rPr>
        <w:t>pos_gaus</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dist_ROI</w:t>
      </w:r>
      <w:proofErr w:type="spellEnd"/>
      <w:r w:rsidRPr="00EF5FDF">
        <w:rPr>
          <w:rFonts w:ascii="Times New Roman" w:hAnsi="Times New Roman" w:cs="Times New Roman"/>
          <w:color w:val="000000" w:themeColor="text1"/>
          <w:sz w:val="24"/>
          <w:szCs w:val="24"/>
        </w:rPr>
        <w:t>[d], s1=1,s2=1)</w:t>
      </w:r>
    </w:p>
    <w:p w14:paraId="1152DAA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mean.append</w:t>
      </w:r>
      <w:proofErr w:type="spellEnd"/>
      <w:proofErr w:type="gramEnd"/>
      <w:r w:rsidRPr="00EF5FDF">
        <w:rPr>
          <w:rFonts w:ascii="Times New Roman" w:hAnsi="Times New Roman" w:cs="Times New Roman"/>
          <w:color w:val="000000" w:themeColor="text1"/>
          <w:sz w:val="24"/>
          <w:szCs w:val="24"/>
        </w:rPr>
        <w:t>(res[0])</w:t>
      </w:r>
    </w:p>
    <w:p w14:paraId="329BD18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erms.append</w:t>
      </w:r>
      <w:proofErr w:type="spellEnd"/>
      <w:proofErr w:type="gramEnd"/>
      <w:r w:rsidRPr="00EF5FDF">
        <w:rPr>
          <w:rFonts w:ascii="Times New Roman" w:hAnsi="Times New Roman" w:cs="Times New Roman"/>
          <w:color w:val="000000" w:themeColor="text1"/>
          <w:sz w:val="24"/>
          <w:szCs w:val="24"/>
        </w:rPr>
        <w:t>(res[1])</w:t>
      </w:r>
    </w:p>
    <w:p w14:paraId="1EC0ED4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dd.append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np.max</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[d])*2/(n-1))</w:t>
      </w:r>
    </w:p>
    <w:p w14:paraId="6A5A6A3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dd,mean</w:t>
      </w:r>
      <w:proofErr w:type="gramEnd"/>
      <w:r w:rsidRPr="00EF5FDF">
        <w:rPr>
          <w:rFonts w:ascii="Times New Roman" w:hAnsi="Times New Roman" w:cs="Times New Roman"/>
          <w:color w:val="000000" w:themeColor="text1"/>
          <w:sz w:val="24"/>
          <w:szCs w:val="24"/>
        </w:rPr>
        <w:t>,erms</w:t>
      </w:r>
      <w:proofErr w:type="spellEnd"/>
      <w:r w:rsidRPr="00EF5FDF">
        <w:rPr>
          <w:rFonts w:ascii="Times New Roman" w:hAnsi="Times New Roman" w:cs="Times New Roman"/>
          <w:color w:val="000000" w:themeColor="text1"/>
          <w:sz w:val="24"/>
          <w:szCs w:val="24"/>
        </w:rPr>
        <w:t>]</w:t>
      </w:r>
    </w:p>
    <w:p w14:paraId="5728C0A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1739D0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main</w:t>
      </w:r>
    </w:p>
    <w:p w14:paraId="5B5D32D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217485F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 xml:space="preserve"> = </w:t>
      </w:r>
      <w:proofErr w:type="gramStart"/>
      <w:r w:rsidRPr="00EF5FDF">
        <w:rPr>
          <w:rFonts w:ascii="Times New Roman" w:hAnsi="Times New Roman" w:cs="Times New Roman"/>
          <w:color w:val="000000" w:themeColor="text1"/>
          <w:sz w:val="24"/>
          <w:szCs w:val="24"/>
        </w:rPr>
        <w:t>7  #</w:t>
      </w:r>
      <w:proofErr w:type="gramEnd"/>
      <w:r w:rsidRPr="00EF5FDF">
        <w:rPr>
          <w:rFonts w:ascii="Times New Roman" w:hAnsi="Times New Roman" w:cs="Times New Roman"/>
          <w:color w:val="000000" w:themeColor="text1"/>
          <w:sz w:val="24"/>
          <w:szCs w:val="24"/>
        </w:rPr>
        <w:t>number of Gaussians (impair/odd)</w:t>
      </w:r>
    </w:p>
    <w:p w14:paraId="0E4484D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75A7F3D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d_min</w:t>
      </w:r>
      <w:proofErr w:type="spellEnd"/>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np.sqrt</w:t>
      </w:r>
      <w:proofErr w:type="spellEnd"/>
      <w:proofErr w:type="gramEnd"/>
      <w:r w:rsidRPr="00EF5FDF">
        <w:rPr>
          <w:rFonts w:ascii="Times New Roman" w:hAnsi="Times New Roman" w:cs="Times New Roman"/>
          <w:color w:val="000000" w:themeColor="text1"/>
          <w:sz w:val="24"/>
          <w:szCs w:val="24"/>
        </w:rPr>
        <w:t>(2*np.log(2)) # assuming diameter actuator = FWHM Gaussian hard limit</w:t>
      </w:r>
    </w:p>
    <w:p w14:paraId="4742FFA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d_max</w:t>
      </w:r>
      <w:proofErr w:type="spellEnd"/>
      <w:r w:rsidRPr="00EF5FDF">
        <w:rPr>
          <w:rFonts w:ascii="Times New Roman" w:hAnsi="Times New Roman" w:cs="Times New Roman"/>
          <w:color w:val="000000" w:themeColor="text1"/>
          <w:sz w:val="24"/>
          <w:szCs w:val="24"/>
        </w:rPr>
        <w:t xml:space="preserve"> = 2.5                  # maximum distance between adjacent </w:t>
      </w:r>
      <w:proofErr w:type="gramStart"/>
      <w:r w:rsidRPr="00EF5FDF">
        <w:rPr>
          <w:rFonts w:ascii="Times New Roman" w:hAnsi="Times New Roman" w:cs="Times New Roman"/>
          <w:color w:val="000000" w:themeColor="text1"/>
          <w:sz w:val="24"/>
          <w:szCs w:val="24"/>
        </w:rPr>
        <w:t>Gaussian</w:t>
      </w:r>
      <w:proofErr w:type="gramEnd"/>
    </w:p>
    <w:p w14:paraId="7056CDD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D23639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61B11BA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display Gaussian</w:t>
      </w:r>
    </w:p>
    <w:p w14:paraId="627DE60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distx</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distance_array</w:t>
      </w:r>
      <w:proofErr w:type="spellEnd"/>
      <w:r w:rsidRPr="00EF5FDF">
        <w:rPr>
          <w:rFonts w:ascii="Times New Roman" w:hAnsi="Times New Roman" w:cs="Times New Roman"/>
          <w:color w:val="000000" w:themeColor="text1"/>
          <w:sz w:val="24"/>
          <w:szCs w:val="24"/>
        </w:rPr>
        <w:t>(d_</w:t>
      </w:r>
      <w:proofErr w:type="gramStart"/>
      <w:r w:rsidRPr="00EF5FDF">
        <w:rPr>
          <w:rFonts w:ascii="Times New Roman" w:hAnsi="Times New Roman" w:cs="Times New Roman"/>
          <w:color w:val="000000" w:themeColor="text1"/>
          <w:sz w:val="24"/>
          <w:szCs w:val="24"/>
        </w:rPr>
        <w:t>min,d</w:t>
      </w:r>
      <w:proofErr w:type="gramEnd"/>
      <w:r w:rsidRPr="00EF5FDF">
        <w:rPr>
          <w:rFonts w:ascii="Times New Roman" w:hAnsi="Times New Roman" w:cs="Times New Roman"/>
          <w:color w:val="000000" w:themeColor="text1"/>
          <w:sz w:val="24"/>
          <w:szCs w:val="24"/>
        </w:rPr>
        <w:t>_max,0.15,n_gaussian)</w:t>
      </w:r>
    </w:p>
    <w:p w14:paraId="12EE5BA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fig_gaus</w:t>
      </w:r>
      <w:proofErr w:type="spellEnd"/>
      <w:r w:rsidRPr="00EF5FDF">
        <w:rPr>
          <w:rFonts w:ascii="Times New Roman" w:hAnsi="Times New Roman" w:cs="Times New Roman"/>
          <w:color w:val="000000" w:themeColor="text1"/>
          <w:sz w:val="24"/>
          <w:szCs w:val="24"/>
        </w:rPr>
        <w:t>(</w:t>
      </w:r>
      <w:proofErr w:type="spellStart"/>
      <w:proofErr w:type="gramStart"/>
      <w:r w:rsidRPr="00EF5FDF">
        <w:rPr>
          <w:rFonts w:ascii="Times New Roman" w:hAnsi="Times New Roman" w:cs="Times New Roman"/>
          <w:color w:val="000000" w:themeColor="text1"/>
          <w:sz w:val="24"/>
          <w:szCs w:val="24"/>
        </w:rPr>
        <w:t>distx,n</w:t>
      </w:r>
      <w:proofErr w:type="gramEnd"/>
      <w:r w:rsidRPr="00EF5FDF">
        <w:rPr>
          <w:rFonts w:ascii="Times New Roman" w:hAnsi="Times New Roman" w:cs="Times New Roman"/>
          <w:color w:val="000000" w:themeColor="text1"/>
          <w:sz w:val="24"/>
          <w:szCs w:val="24"/>
        </w:rPr>
        <w:t>_gaussian</w:t>
      </w:r>
      <w:proofErr w:type="spellEnd"/>
      <w:r w:rsidRPr="00EF5FDF">
        <w:rPr>
          <w:rFonts w:ascii="Times New Roman" w:hAnsi="Times New Roman" w:cs="Times New Roman"/>
          <w:color w:val="000000" w:themeColor="text1"/>
          <w:sz w:val="24"/>
          <w:szCs w:val="24"/>
        </w:rPr>
        <w:t>)</w:t>
      </w:r>
    </w:p>
    <w:p w14:paraId="5D3F0FF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753C7E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#computation</w:t>
      </w:r>
    </w:p>
    <w:p w14:paraId="4428AE9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distance_array</w:t>
      </w:r>
      <w:proofErr w:type="spellEnd"/>
      <w:r w:rsidRPr="00EF5FDF">
        <w:rPr>
          <w:rFonts w:ascii="Times New Roman" w:hAnsi="Times New Roman" w:cs="Times New Roman"/>
          <w:color w:val="000000" w:themeColor="text1"/>
          <w:sz w:val="24"/>
          <w:szCs w:val="24"/>
        </w:rPr>
        <w:t>(d_</w:t>
      </w:r>
      <w:proofErr w:type="gramStart"/>
      <w:r w:rsidRPr="00EF5FDF">
        <w:rPr>
          <w:rFonts w:ascii="Times New Roman" w:hAnsi="Times New Roman" w:cs="Times New Roman"/>
          <w:color w:val="000000" w:themeColor="text1"/>
          <w:sz w:val="24"/>
          <w:szCs w:val="24"/>
        </w:rPr>
        <w:t>min,d</w:t>
      </w:r>
      <w:proofErr w:type="gramEnd"/>
      <w:r w:rsidRPr="00EF5FDF">
        <w:rPr>
          <w:rFonts w:ascii="Times New Roman" w:hAnsi="Times New Roman" w:cs="Times New Roman"/>
          <w:color w:val="000000" w:themeColor="text1"/>
          <w:sz w:val="24"/>
          <w:szCs w:val="24"/>
        </w:rPr>
        <w:t>_max,0.1,n_gaussian)</w:t>
      </w:r>
    </w:p>
    <w:p w14:paraId="67BF20E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data = </w:t>
      </w:r>
      <w:proofErr w:type="spellStart"/>
      <w:r w:rsidRPr="00EF5FDF">
        <w:rPr>
          <w:rFonts w:ascii="Times New Roman" w:hAnsi="Times New Roman" w:cs="Times New Roman"/>
          <w:color w:val="000000" w:themeColor="text1"/>
          <w:sz w:val="24"/>
          <w:szCs w:val="24"/>
        </w:rPr>
        <w:t>response_over_array</w:t>
      </w:r>
      <w:proofErr w:type="spellEnd"/>
      <w:r w:rsidRPr="00EF5FDF">
        <w:rPr>
          <w:rFonts w:ascii="Times New Roman" w:hAnsi="Times New Roman" w:cs="Times New Roman"/>
          <w:color w:val="000000" w:themeColor="text1"/>
          <w:sz w:val="24"/>
          <w:szCs w:val="24"/>
        </w:rPr>
        <w:t>(</w:t>
      </w:r>
      <w:proofErr w:type="spellStart"/>
      <w:proofErr w:type="gramStart"/>
      <w:r w:rsidRPr="00EF5FDF">
        <w:rPr>
          <w:rFonts w:ascii="Times New Roman" w:hAnsi="Times New Roman" w:cs="Times New Roman"/>
          <w:color w:val="000000" w:themeColor="text1"/>
          <w:sz w:val="24"/>
          <w:szCs w:val="24"/>
        </w:rPr>
        <w:t>dist,n</w:t>
      </w:r>
      <w:proofErr w:type="gramEnd"/>
      <w:r w:rsidRPr="00EF5FDF">
        <w:rPr>
          <w:rFonts w:ascii="Times New Roman" w:hAnsi="Times New Roman" w:cs="Times New Roman"/>
          <w:color w:val="000000" w:themeColor="text1"/>
          <w:sz w:val="24"/>
          <w:szCs w:val="24"/>
        </w:rPr>
        <w:t>_gaussian</w:t>
      </w:r>
      <w:proofErr w:type="spellEnd"/>
      <w:r w:rsidRPr="00EF5FDF">
        <w:rPr>
          <w:rFonts w:ascii="Times New Roman" w:hAnsi="Times New Roman" w:cs="Times New Roman"/>
          <w:color w:val="000000" w:themeColor="text1"/>
          <w:sz w:val="24"/>
          <w:szCs w:val="24"/>
        </w:rPr>
        <w:t>)</w:t>
      </w:r>
    </w:p>
    <w:p w14:paraId="2A5F6C9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29D652D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(data[0],data[2])</w:t>
      </w:r>
    </w:p>
    <w:p w14:paraId="1E350ED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f"RMSE</w:t>
      </w:r>
      <w:proofErr w:type="spellEnd"/>
      <w:r w:rsidRPr="00EF5FDF">
        <w:rPr>
          <w:rFonts w:ascii="Times New Roman" w:hAnsi="Times New Roman" w:cs="Times New Roman"/>
          <w:color w:val="000000" w:themeColor="text1"/>
          <w:sz w:val="24"/>
          <w:szCs w:val="24"/>
        </w:rPr>
        <w:t xml:space="preserve"> of response of {n_gaussian:.0f} Gaussians")</w:t>
      </w:r>
    </w:p>
    <w:p w14:paraId="74866CC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Gaussians [$\sigma$]")</w:t>
      </w:r>
    </w:p>
    <w:p w14:paraId="6407C3A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("RMS error [-]")</w:t>
      </w:r>
    </w:p>
    <w:p w14:paraId="18E9510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49D578D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1D88C18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w:t>
      </w:r>
      <w:proofErr w:type="gramStart"/>
      <w:r w:rsidRPr="00EF5FDF">
        <w:rPr>
          <w:rFonts w:ascii="Times New Roman" w:hAnsi="Times New Roman" w:cs="Times New Roman"/>
          <w:color w:val="000000" w:themeColor="text1"/>
          <w:sz w:val="24"/>
          <w:szCs w:val="24"/>
        </w:rPr>
        <w:t>find</w:t>
      </w:r>
      <w:proofErr w:type="gramEnd"/>
      <w:r w:rsidRPr="00EF5FDF">
        <w:rPr>
          <w:rFonts w:ascii="Times New Roman" w:hAnsi="Times New Roman" w:cs="Times New Roman"/>
          <w:color w:val="000000" w:themeColor="text1"/>
          <w:sz w:val="24"/>
          <w:szCs w:val="24"/>
        </w:rPr>
        <w:t xml:space="preserve"> best filling for mirror</w:t>
      </w:r>
    </w:p>
    <w:p w14:paraId="2274CBC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fraction = []</w:t>
      </w:r>
    </w:p>
    <w:p w14:paraId="75B98D0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value = []</w:t>
      </w:r>
    </w:p>
    <w:p w14:paraId="6A64C85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for frac in </w:t>
      </w:r>
      <w:proofErr w:type="spellStart"/>
      <w:proofErr w:type="gramStart"/>
      <w:r w:rsidRPr="00EF5FDF">
        <w:rPr>
          <w:rFonts w:ascii="Times New Roman" w:hAnsi="Times New Roman" w:cs="Times New Roman"/>
          <w:color w:val="000000" w:themeColor="text1"/>
          <w:sz w:val="24"/>
          <w:szCs w:val="24"/>
        </w:rPr>
        <w:t>np.arange</w:t>
      </w:r>
      <w:proofErr w:type="spellEnd"/>
      <w:proofErr w:type="gramEnd"/>
      <w:r w:rsidRPr="00EF5FDF">
        <w:rPr>
          <w:rFonts w:ascii="Times New Roman" w:hAnsi="Times New Roman" w:cs="Times New Roman"/>
          <w:color w:val="000000" w:themeColor="text1"/>
          <w:sz w:val="24"/>
          <w:szCs w:val="24"/>
        </w:rPr>
        <w:t>(0.5,1.01,0.1):</w:t>
      </w:r>
    </w:p>
    <w:p w14:paraId="3766C0C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dist_ROI</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distance_array_ROI</w:t>
      </w:r>
      <w:proofErr w:type="spellEnd"/>
      <w:r w:rsidRPr="00EF5FDF">
        <w:rPr>
          <w:rFonts w:ascii="Times New Roman" w:hAnsi="Times New Roman" w:cs="Times New Roman"/>
          <w:color w:val="000000" w:themeColor="text1"/>
          <w:sz w:val="24"/>
          <w:szCs w:val="24"/>
        </w:rPr>
        <w:t>(d_</w:t>
      </w:r>
      <w:proofErr w:type="gramStart"/>
      <w:r w:rsidRPr="00EF5FDF">
        <w:rPr>
          <w:rFonts w:ascii="Times New Roman" w:hAnsi="Times New Roman" w:cs="Times New Roman"/>
          <w:color w:val="000000" w:themeColor="text1"/>
          <w:sz w:val="24"/>
          <w:szCs w:val="24"/>
        </w:rPr>
        <w:t>min,d</w:t>
      </w:r>
      <w:proofErr w:type="gramEnd"/>
      <w:r w:rsidRPr="00EF5FDF">
        <w:rPr>
          <w:rFonts w:ascii="Times New Roman" w:hAnsi="Times New Roman" w:cs="Times New Roman"/>
          <w:color w:val="000000" w:themeColor="text1"/>
          <w:sz w:val="24"/>
          <w:szCs w:val="24"/>
        </w:rPr>
        <w:t>_max,0.1,n_gaussian,frac)</w:t>
      </w:r>
    </w:p>
    <w:p w14:paraId="7BFF0A0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data_ROI</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response_over_array_</w:t>
      </w:r>
      <w:proofErr w:type="gramStart"/>
      <w:r w:rsidRPr="00EF5FDF">
        <w:rPr>
          <w:rFonts w:ascii="Times New Roman" w:hAnsi="Times New Roman" w:cs="Times New Roman"/>
          <w:color w:val="000000" w:themeColor="text1"/>
          <w:sz w:val="24"/>
          <w:szCs w:val="24"/>
        </w:rPr>
        <w:t>ROI</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dist,dist_ROI,n_gaussian</w:t>
      </w:r>
      <w:proofErr w:type="spellEnd"/>
      <w:r w:rsidRPr="00EF5FDF">
        <w:rPr>
          <w:rFonts w:ascii="Times New Roman" w:hAnsi="Times New Roman" w:cs="Times New Roman"/>
          <w:color w:val="000000" w:themeColor="text1"/>
          <w:sz w:val="24"/>
          <w:szCs w:val="24"/>
        </w:rPr>
        <w:t>)</w:t>
      </w:r>
    </w:p>
    <w:p w14:paraId="022FB58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7B54154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(data[0],</w:t>
      </w:r>
      <w:proofErr w:type="spellStart"/>
      <w:r w:rsidRPr="00EF5FDF">
        <w:rPr>
          <w:rFonts w:ascii="Times New Roman" w:hAnsi="Times New Roman" w:cs="Times New Roman"/>
          <w:color w:val="000000" w:themeColor="text1"/>
          <w:sz w:val="24"/>
          <w:szCs w:val="24"/>
        </w:rPr>
        <w:t>data_ROI</w:t>
      </w:r>
      <w:proofErr w:type="spellEnd"/>
      <w:r w:rsidRPr="00EF5FDF">
        <w:rPr>
          <w:rFonts w:ascii="Times New Roman" w:hAnsi="Times New Roman" w:cs="Times New Roman"/>
          <w:color w:val="000000" w:themeColor="text1"/>
          <w:sz w:val="24"/>
          <w:szCs w:val="24"/>
        </w:rPr>
        <w:t>[2], label=f"{frac:.2f}")</w:t>
      </w:r>
    </w:p>
    <w:p w14:paraId="63C0E35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79DF5BE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fraction.append</w:t>
      </w:r>
      <w:proofErr w:type="spellEnd"/>
      <w:proofErr w:type="gramEnd"/>
      <w:r w:rsidRPr="00EF5FDF">
        <w:rPr>
          <w:rFonts w:ascii="Times New Roman" w:hAnsi="Times New Roman" w:cs="Times New Roman"/>
          <w:color w:val="000000" w:themeColor="text1"/>
          <w:sz w:val="24"/>
          <w:szCs w:val="24"/>
        </w:rPr>
        <w:t>(frac)</w:t>
      </w:r>
    </w:p>
    <w:p w14:paraId="08D55CB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value.append</w:t>
      </w:r>
      <w:proofErr w:type="spellEnd"/>
      <w:proofErr w:type="gramEnd"/>
      <w:r w:rsidRPr="00EF5FDF">
        <w:rPr>
          <w:rFonts w:ascii="Times New Roman" w:hAnsi="Times New Roman" w:cs="Times New Roman"/>
          <w:color w:val="000000" w:themeColor="text1"/>
          <w:sz w:val="24"/>
          <w:szCs w:val="24"/>
        </w:rPr>
        <w:t>(data[0][</w:t>
      </w:r>
      <w:proofErr w:type="spellStart"/>
      <w:r w:rsidRPr="00EF5FDF">
        <w:rPr>
          <w:rFonts w:ascii="Times New Roman" w:hAnsi="Times New Roman" w:cs="Times New Roman"/>
          <w:color w:val="000000" w:themeColor="text1"/>
          <w:sz w:val="24"/>
          <w:szCs w:val="24"/>
        </w:rPr>
        <w:t>np.argmin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data_ROI</w:t>
      </w:r>
      <w:proofErr w:type="spellEnd"/>
      <w:r w:rsidRPr="00EF5FDF">
        <w:rPr>
          <w:rFonts w:ascii="Times New Roman" w:hAnsi="Times New Roman" w:cs="Times New Roman"/>
          <w:color w:val="000000" w:themeColor="text1"/>
          <w:sz w:val="24"/>
          <w:szCs w:val="24"/>
        </w:rPr>
        <w:t>[2])])  # position of minimum of the curve</w:t>
      </w:r>
    </w:p>
    <w:p w14:paraId="7C52FAD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166E484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f"RMSE</w:t>
      </w:r>
      <w:proofErr w:type="spellEnd"/>
      <w:r w:rsidRPr="00EF5FDF">
        <w:rPr>
          <w:rFonts w:ascii="Times New Roman" w:hAnsi="Times New Roman" w:cs="Times New Roman"/>
          <w:color w:val="000000" w:themeColor="text1"/>
          <w:sz w:val="24"/>
          <w:szCs w:val="24"/>
        </w:rPr>
        <w:t xml:space="preserve"> of response of {n_gaussian:.0f} Gaussians using a fraction of the total mirror")</w:t>
      </w:r>
    </w:p>
    <w:p w14:paraId="1FD77F9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Gaussians [$\sigma$]")</w:t>
      </w:r>
    </w:p>
    <w:p w14:paraId="2945CB3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 xml:space="preserve">("RMSE of normalized intensity [-]")    </w:t>
      </w:r>
    </w:p>
    <w:p w14:paraId="7592129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plt.legend</w:t>
      </w:r>
      <w:proofErr w:type="spellEnd"/>
      <w:proofErr w:type="gramEnd"/>
      <w:r w:rsidRPr="00EF5FDF">
        <w:rPr>
          <w:rFonts w:ascii="Times New Roman" w:hAnsi="Times New Roman" w:cs="Times New Roman"/>
          <w:color w:val="000000" w:themeColor="text1"/>
          <w:sz w:val="24"/>
          <w:szCs w:val="24"/>
        </w:rPr>
        <w:t>()</w:t>
      </w:r>
    </w:p>
    <w:p w14:paraId="7FE0E0C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711B568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0D27F9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(data[0],data[1])</w:t>
      </w:r>
    </w:p>
    <w:p w14:paraId="6675668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f"Mean</w:t>
      </w:r>
      <w:proofErr w:type="spellEnd"/>
      <w:r w:rsidRPr="00EF5FDF">
        <w:rPr>
          <w:rFonts w:ascii="Times New Roman" w:hAnsi="Times New Roman" w:cs="Times New Roman"/>
          <w:color w:val="000000" w:themeColor="text1"/>
          <w:sz w:val="24"/>
          <w:szCs w:val="24"/>
        </w:rPr>
        <w:t xml:space="preserve"> value of response of {n_gaussian:.0f} Gaussians")</w:t>
      </w:r>
    </w:p>
    <w:p w14:paraId="40EBE68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Gaussians [$\sigma$]")</w:t>
      </w:r>
    </w:p>
    <w:p w14:paraId="34F7581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("mean [-]")</w:t>
      </w:r>
    </w:p>
    <w:p w14:paraId="0FFBCAD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49A17B7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53094FA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(data[0],</w:t>
      </w:r>
      <w:proofErr w:type="spellStart"/>
      <w:r w:rsidRPr="00EF5FDF">
        <w:rPr>
          <w:rFonts w:ascii="Times New Roman" w:hAnsi="Times New Roman" w:cs="Times New Roman"/>
          <w:color w:val="000000" w:themeColor="text1"/>
          <w:sz w:val="24"/>
          <w:szCs w:val="24"/>
        </w:rPr>
        <w:t>data_ROI</w:t>
      </w:r>
      <w:proofErr w:type="spellEnd"/>
      <w:r w:rsidRPr="00EF5FDF">
        <w:rPr>
          <w:rFonts w:ascii="Times New Roman" w:hAnsi="Times New Roman" w:cs="Times New Roman"/>
          <w:color w:val="000000" w:themeColor="text1"/>
          <w:sz w:val="24"/>
          <w:szCs w:val="24"/>
        </w:rPr>
        <w:t>[1])</w:t>
      </w:r>
    </w:p>
    <w:p w14:paraId="27419CF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f"Mean</w:t>
      </w:r>
      <w:proofErr w:type="spellEnd"/>
      <w:r w:rsidRPr="00EF5FDF">
        <w:rPr>
          <w:rFonts w:ascii="Times New Roman" w:hAnsi="Times New Roman" w:cs="Times New Roman"/>
          <w:color w:val="000000" w:themeColor="text1"/>
          <w:sz w:val="24"/>
          <w:szCs w:val="24"/>
        </w:rPr>
        <w:t xml:space="preserve"> value of response of {n_gaussian:.0f} Gaussians flat ROI")</w:t>
      </w:r>
    </w:p>
    <w:p w14:paraId="1B2EE39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Gaussians [$\sigma$]")</w:t>
      </w:r>
    </w:p>
    <w:p w14:paraId="70DE762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("mean [-]")</w:t>
      </w:r>
    </w:p>
    <w:p w14:paraId="216826B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33A10A7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41BAA4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7461772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value,fraction</w:t>
      </w:r>
      <w:proofErr w:type="spellEnd"/>
      <w:r w:rsidRPr="00EF5FDF">
        <w:rPr>
          <w:rFonts w:ascii="Times New Roman" w:hAnsi="Times New Roman" w:cs="Times New Roman"/>
          <w:color w:val="000000" w:themeColor="text1"/>
          <w:sz w:val="24"/>
          <w:szCs w:val="24"/>
        </w:rPr>
        <w:t>)</w:t>
      </w:r>
    </w:p>
    <w:p w14:paraId="5A2621C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 xml:space="preserve">(f" Fraction of the mirror to be used when {n_gaussian:.0f} Gaussians with </w:t>
      </w:r>
      <w:proofErr w:type="spellStart"/>
      <w:r w:rsidRPr="00EF5FDF">
        <w:rPr>
          <w:rFonts w:ascii="Times New Roman" w:hAnsi="Times New Roman" w:cs="Times New Roman"/>
          <w:color w:val="000000" w:themeColor="text1"/>
          <w:sz w:val="24"/>
          <w:szCs w:val="24"/>
        </w:rPr>
        <w:t>minimising</w:t>
      </w:r>
      <w:proofErr w:type="spellEnd"/>
      <w:r w:rsidRPr="00EF5FDF">
        <w:rPr>
          <w:rFonts w:ascii="Times New Roman" w:hAnsi="Times New Roman" w:cs="Times New Roman"/>
          <w:color w:val="000000" w:themeColor="text1"/>
          <w:sz w:val="24"/>
          <w:szCs w:val="24"/>
        </w:rPr>
        <w:t xml:space="preserve"> the RMSE ")</w:t>
      </w:r>
    </w:p>
    <w:p w14:paraId="03EB027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(r" Distance between Gaussians [$\sigma$]")</w:t>
      </w:r>
    </w:p>
    <w:p w14:paraId="69C9B4D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 xml:space="preserve">(" Fraction used of the mirror [-]")    </w:t>
      </w:r>
    </w:p>
    <w:p w14:paraId="7A2C803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plt.legend</w:t>
      </w:r>
      <w:proofErr w:type="spellEnd"/>
      <w:proofErr w:type="gramEnd"/>
      <w:r w:rsidRPr="00EF5FDF">
        <w:rPr>
          <w:rFonts w:ascii="Times New Roman" w:hAnsi="Times New Roman" w:cs="Times New Roman"/>
          <w:color w:val="000000" w:themeColor="text1"/>
          <w:sz w:val="24"/>
          <w:szCs w:val="24"/>
        </w:rPr>
        <w:t>()</w:t>
      </w:r>
    </w:p>
    <w:p w14:paraId="18408AF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7F1FE14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51309F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671E4D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d_opt</w:t>
      </w:r>
      <w:proofErr w:type="spellEnd"/>
      <w:r w:rsidRPr="00EF5FDF">
        <w:rPr>
          <w:rFonts w:ascii="Times New Roman" w:hAnsi="Times New Roman" w:cs="Times New Roman"/>
          <w:color w:val="000000" w:themeColor="text1"/>
          <w:sz w:val="24"/>
          <w:szCs w:val="24"/>
        </w:rPr>
        <w:t xml:space="preserve"> = data[</w:t>
      </w:r>
      <w:proofErr w:type="gramStart"/>
      <w:r w:rsidRPr="00EF5FDF">
        <w:rPr>
          <w:rFonts w:ascii="Times New Roman" w:hAnsi="Times New Roman" w:cs="Times New Roman"/>
          <w:color w:val="000000" w:themeColor="text1"/>
          <w:sz w:val="24"/>
          <w:szCs w:val="24"/>
        </w:rPr>
        <w:t>0][</w:t>
      </w:r>
      <w:proofErr w:type="spellStart"/>
      <w:proofErr w:type="gramEnd"/>
      <w:r w:rsidRPr="00EF5FDF">
        <w:rPr>
          <w:rFonts w:ascii="Times New Roman" w:hAnsi="Times New Roman" w:cs="Times New Roman"/>
          <w:color w:val="000000" w:themeColor="text1"/>
          <w:sz w:val="24"/>
          <w:szCs w:val="24"/>
        </w:rPr>
        <w:t>np.argmin</w:t>
      </w:r>
      <w:proofErr w:type="spellEnd"/>
      <w:r w:rsidRPr="00EF5FDF">
        <w:rPr>
          <w:rFonts w:ascii="Times New Roman" w:hAnsi="Times New Roman" w:cs="Times New Roman"/>
          <w:color w:val="000000" w:themeColor="text1"/>
          <w:sz w:val="24"/>
          <w:szCs w:val="24"/>
        </w:rPr>
        <w:t>(data[2])]</w:t>
      </w:r>
    </w:p>
    <w:p w14:paraId="1A64774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dist_opt</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distance_array</w:t>
      </w:r>
      <w:proofErr w:type="spellEnd"/>
      <w:r w:rsidRPr="00EF5FDF">
        <w:rPr>
          <w:rFonts w:ascii="Times New Roman" w:hAnsi="Times New Roman" w:cs="Times New Roman"/>
          <w:color w:val="000000" w:themeColor="text1"/>
          <w:sz w:val="24"/>
          <w:szCs w:val="24"/>
        </w:rPr>
        <w:t>(d_</w:t>
      </w:r>
      <w:proofErr w:type="gramStart"/>
      <w:r w:rsidRPr="00EF5FDF">
        <w:rPr>
          <w:rFonts w:ascii="Times New Roman" w:hAnsi="Times New Roman" w:cs="Times New Roman"/>
          <w:color w:val="000000" w:themeColor="text1"/>
          <w:sz w:val="24"/>
          <w:szCs w:val="24"/>
        </w:rPr>
        <w:t>opt,d</w:t>
      </w:r>
      <w:proofErr w:type="gramEnd"/>
      <w:r w:rsidRPr="00EF5FDF">
        <w:rPr>
          <w:rFonts w:ascii="Times New Roman" w:hAnsi="Times New Roman" w:cs="Times New Roman"/>
          <w:color w:val="000000" w:themeColor="text1"/>
          <w:sz w:val="24"/>
          <w:szCs w:val="24"/>
        </w:rPr>
        <w:t>_opt,0.1,n_gaussian)</w:t>
      </w:r>
    </w:p>
    <w:p w14:paraId="1B40A59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fig_gaus</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dist_</w:t>
      </w:r>
      <w:proofErr w:type="gramStart"/>
      <w:r w:rsidRPr="00EF5FDF">
        <w:rPr>
          <w:rFonts w:ascii="Times New Roman" w:hAnsi="Times New Roman" w:cs="Times New Roman"/>
          <w:color w:val="000000" w:themeColor="text1"/>
          <w:sz w:val="24"/>
          <w:szCs w:val="24"/>
        </w:rPr>
        <w:t>opt,n</w:t>
      </w:r>
      <w:proofErr w:type="gramEnd"/>
      <w:r w:rsidRPr="00EF5FDF">
        <w:rPr>
          <w:rFonts w:ascii="Times New Roman" w:hAnsi="Times New Roman" w:cs="Times New Roman"/>
          <w:color w:val="000000" w:themeColor="text1"/>
          <w:sz w:val="24"/>
          <w:szCs w:val="24"/>
        </w:rPr>
        <w:t>_gaussian</w:t>
      </w:r>
      <w:proofErr w:type="spellEnd"/>
      <w:r w:rsidRPr="00EF5FDF">
        <w:rPr>
          <w:rFonts w:ascii="Times New Roman" w:hAnsi="Times New Roman" w:cs="Times New Roman"/>
          <w:color w:val="000000" w:themeColor="text1"/>
          <w:sz w:val="24"/>
          <w:szCs w:val="24"/>
        </w:rPr>
        <w:t>)</w:t>
      </w:r>
    </w:p>
    <w:p w14:paraId="1A1DD16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gramStart"/>
      <w:r w:rsidRPr="00EF5FDF">
        <w:rPr>
          <w:rFonts w:ascii="Times New Roman" w:hAnsi="Times New Roman" w:cs="Times New Roman"/>
          <w:color w:val="000000" w:themeColor="text1"/>
          <w:sz w:val="24"/>
          <w:szCs w:val="24"/>
        </w:rPr>
        <w:t>print(</w:t>
      </w:r>
      <w:proofErr w:type="spellStart"/>
      <w:proofErr w:type="gramEnd"/>
      <w:r w:rsidRPr="00EF5FDF">
        <w:rPr>
          <w:rFonts w:ascii="Times New Roman" w:hAnsi="Times New Roman" w:cs="Times New Roman"/>
          <w:color w:val="000000" w:themeColor="text1"/>
          <w:sz w:val="24"/>
          <w:szCs w:val="24"/>
        </w:rPr>
        <w:t>r"minimal</w:t>
      </w:r>
      <w:proofErr w:type="spellEnd"/>
      <w:r w:rsidRPr="00EF5FDF">
        <w:rPr>
          <w:rFonts w:ascii="Times New Roman" w:hAnsi="Times New Roman" w:cs="Times New Roman"/>
          <w:color w:val="000000" w:themeColor="text1"/>
          <w:sz w:val="24"/>
          <w:szCs w:val="24"/>
        </w:rPr>
        <w:t xml:space="preserve"> RMS error when distance =",</w:t>
      </w:r>
      <w:proofErr w:type="spellStart"/>
      <w:r w:rsidRPr="00EF5FDF">
        <w:rPr>
          <w:rFonts w:ascii="Times New Roman" w:hAnsi="Times New Roman" w:cs="Times New Roman"/>
          <w:color w:val="000000" w:themeColor="text1"/>
          <w:sz w:val="24"/>
          <w:szCs w:val="24"/>
        </w:rPr>
        <w:t>d_opt,r</w:t>
      </w:r>
      <w:proofErr w:type="spellEnd"/>
      <w:r w:rsidRPr="00EF5FDF">
        <w:rPr>
          <w:rFonts w:ascii="Times New Roman" w:hAnsi="Times New Roman" w:cs="Times New Roman"/>
          <w:color w:val="000000" w:themeColor="text1"/>
          <w:sz w:val="24"/>
          <w:szCs w:val="24"/>
        </w:rPr>
        <w:t>"$\sigma $")</w:t>
      </w:r>
    </w:p>
    <w:p w14:paraId="04F60DD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print(</w:t>
      </w:r>
      <w:proofErr w:type="spellStart"/>
      <w:r w:rsidRPr="00EF5FDF">
        <w:rPr>
          <w:rFonts w:ascii="Times New Roman" w:hAnsi="Times New Roman" w:cs="Times New Roman"/>
          <w:color w:val="000000" w:themeColor="text1"/>
          <w:sz w:val="24"/>
          <w:szCs w:val="24"/>
        </w:rPr>
        <w:t>np.min</w:t>
      </w:r>
      <w:proofErr w:type="spellEnd"/>
      <w:r w:rsidRPr="00EF5FDF">
        <w:rPr>
          <w:rFonts w:ascii="Times New Roman" w:hAnsi="Times New Roman" w:cs="Times New Roman"/>
          <w:color w:val="000000" w:themeColor="text1"/>
          <w:sz w:val="24"/>
          <w:szCs w:val="24"/>
        </w:rPr>
        <w:t>(</w:t>
      </w:r>
      <w:proofErr w:type="gramStart"/>
      <w:r w:rsidRPr="00EF5FDF">
        <w:rPr>
          <w:rFonts w:ascii="Times New Roman" w:hAnsi="Times New Roman" w:cs="Times New Roman"/>
          <w:color w:val="000000" w:themeColor="text1"/>
          <w:sz w:val="24"/>
          <w:szCs w:val="24"/>
        </w:rPr>
        <w:t>data[</w:t>
      </w:r>
      <w:proofErr w:type="gramEnd"/>
      <w:r w:rsidRPr="00EF5FDF">
        <w:rPr>
          <w:rFonts w:ascii="Times New Roman" w:hAnsi="Times New Roman" w:cs="Times New Roman"/>
          <w:color w:val="000000" w:themeColor="text1"/>
          <w:sz w:val="24"/>
          <w:szCs w:val="24"/>
        </w:rPr>
        <w:t>2]))</w:t>
      </w:r>
    </w:p>
    <w:p w14:paraId="6E7DD34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6C1E893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frac = 0.5</w:t>
      </w:r>
    </w:p>
    <w:p w14:paraId="6A8378D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0BEE8C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d_opt_ROI</w:t>
      </w:r>
      <w:proofErr w:type="spellEnd"/>
      <w:r w:rsidRPr="00EF5FDF">
        <w:rPr>
          <w:rFonts w:ascii="Times New Roman" w:hAnsi="Times New Roman" w:cs="Times New Roman"/>
          <w:color w:val="000000" w:themeColor="text1"/>
          <w:sz w:val="24"/>
          <w:szCs w:val="24"/>
        </w:rPr>
        <w:t xml:space="preserve"> = data[</w:t>
      </w:r>
      <w:proofErr w:type="gramStart"/>
      <w:r w:rsidRPr="00EF5FDF">
        <w:rPr>
          <w:rFonts w:ascii="Times New Roman" w:hAnsi="Times New Roman" w:cs="Times New Roman"/>
          <w:color w:val="000000" w:themeColor="text1"/>
          <w:sz w:val="24"/>
          <w:szCs w:val="24"/>
        </w:rPr>
        <w:t>0][</w:t>
      </w:r>
      <w:proofErr w:type="spellStart"/>
      <w:proofErr w:type="gramEnd"/>
      <w:r w:rsidRPr="00EF5FDF">
        <w:rPr>
          <w:rFonts w:ascii="Times New Roman" w:hAnsi="Times New Roman" w:cs="Times New Roman"/>
          <w:color w:val="000000" w:themeColor="text1"/>
          <w:sz w:val="24"/>
          <w:szCs w:val="24"/>
        </w:rPr>
        <w:t>np.argmin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data_ROI</w:t>
      </w:r>
      <w:proofErr w:type="spellEnd"/>
      <w:r w:rsidRPr="00EF5FDF">
        <w:rPr>
          <w:rFonts w:ascii="Times New Roman" w:hAnsi="Times New Roman" w:cs="Times New Roman"/>
          <w:color w:val="000000" w:themeColor="text1"/>
          <w:sz w:val="24"/>
          <w:szCs w:val="24"/>
        </w:rPr>
        <w:t>[2])]</w:t>
      </w:r>
    </w:p>
    <w:p w14:paraId="46F507F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dist_opt_ROI</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distance_array_</w:t>
      </w:r>
      <w:proofErr w:type="gramStart"/>
      <w:r w:rsidRPr="00EF5FDF">
        <w:rPr>
          <w:rFonts w:ascii="Times New Roman" w:hAnsi="Times New Roman" w:cs="Times New Roman"/>
          <w:color w:val="000000" w:themeColor="text1"/>
          <w:sz w:val="24"/>
          <w:szCs w:val="24"/>
        </w:rPr>
        <w:t>ROI</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d_opt_ROI,d_opt_ROI,0.01,n_gaussian, frac)</w:t>
      </w:r>
    </w:p>
    <w:p w14:paraId="41404BC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fig_gaus_</w:t>
      </w:r>
      <w:proofErr w:type="gramStart"/>
      <w:r w:rsidRPr="00EF5FDF">
        <w:rPr>
          <w:rFonts w:ascii="Times New Roman" w:hAnsi="Times New Roman" w:cs="Times New Roman"/>
          <w:color w:val="000000" w:themeColor="text1"/>
          <w:sz w:val="24"/>
          <w:szCs w:val="24"/>
        </w:rPr>
        <w:t>ROI</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dist_opt_ROI,dist_opt_ROI,n_gaussian</w:t>
      </w:r>
      <w:proofErr w:type="spellEnd"/>
      <w:r w:rsidRPr="00EF5FDF">
        <w:rPr>
          <w:rFonts w:ascii="Times New Roman" w:hAnsi="Times New Roman" w:cs="Times New Roman"/>
          <w:color w:val="000000" w:themeColor="text1"/>
          <w:sz w:val="24"/>
          <w:szCs w:val="24"/>
        </w:rPr>
        <w:t>)</w:t>
      </w:r>
    </w:p>
    <w:p w14:paraId="5AA6F29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gramStart"/>
      <w:r w:rsidRPr="00EF5FDF">
        <w:rPr>
          <w:rFonts w:ascii="Times New Roman" w:hAnsi="Times New Roman" w:cs="Times New Roman"/>
          <w:color w:val="000000" w:themeColor="text1"/>
          <w:sz w:val="24"/>
          <w:szCs w:val="24"/>
        </w:rPr>
        <w:t>print(</w:t>
      </w:r>
      <w:proofErr w:type="spellStart"/>
      <w:proofErr w:type="gramEnd"/>
      <w:r w:rsidRPr="00EF5FDF">
        <w:rPr>
          <w:rFonts w:ascii="Times New Roman" w:hAnsi="Times New Roman" w:cs="Times New Roman"/>
          <w:color w:val="000000" w:themeColor="text1"/>
          <w:sz w:val="24"/>
          <w:szCs w:val="24"/>
        </w:rPr>
        <w:t>r"minimal</w:t>
      </w:r>
      <w:proofErr w:type="spellEnd"/>
      <w:r w:rsidRPr="00EF5FDF">
        <w:rPr>
          <w:rFonts w:ascii="Times New Roman" w:hAnsi="Times New Roman" w:cs="Times New Roman"/>
          <w:color w:val="000000" w:themeColor="text1"/>
          <w:sz w:val="24"/>
          <w:szCs w:val="24"/>
        </w:rPr>
        <w:t xml:space="preserve"> RMS error when distance =",</w:t>
      </w:r>
      <w:proofErr w:type="spellStart"/>
      <w:r w:rsidRPr="00EF5FDF">
        <w:rPr>
          <w:rFonts w:ascii="Times New Roman" w:hAnsi="Times New Roman" w:cs="Times New Roman"/>
          <w:color w:val="000000" w:themeColor="text1"/>
          <w:sz w:val="24"/>
          <w:szCs w:val="24"/>
        </w:rPr>
        <w:t>d_opt_ROI,r</w:t>
      </w:r>
      <w:proofErr w:type="spellEnd"/>
      <w:r w:rsidRPr="00EF5FDF">
        <w:rPr>
          <w:rFonts w:ascii="Times New Roman" w:hAnsi="Times New Roman" w:cs="Times New Roman"/>
          <w:color w:val="000000" w:themeColor="text1"/>
          <w:sz w:val="24"/>
          <w:szCs w:val="24"/>
        </w:rPr>
        <w:t>"$\sigma $ flat ROI")</w:t>
      </w:r>
    </w:p>
    <w:p w14:paraId="51B595F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3E483D3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8F88C3E" w14:textId="746232AF" w:rsidR="00726213"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fig_gaus_</w:t>
      </w:r>
      <w:proofErr w:type="gramStart"/>
      <w:r w:rsidRPr="00EF5FDF">
        <w:rPr>
          <w:rFonts w:ascii="Times New Roman" w:hAnsi="Times New Roman" w:cs="Times New Roman"/>
          <w:color w:val="000000" w:themeColor="text1"/>
          <w:sz w:val="24"/>
          <w:szCs w:val="24"/>
        </w:rPr>
        <w:t>ROI</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dist,dist_ROI,n_gaussian</w:t>
      </w:r>
      <w:proofErr w:type="spellEnd"/>
      <w:r w:rsidRPr="00EF5FDF">
        <w:rPr>
          <w:rFonts w:ascii="Times New Roman" w:hAnsi="Times New Roman" w:cs="Times New Roman"/>
          <w:color w:val="000000" w:themeColor="text1"/>
          <w:sz w:val="24"/>
          <w:szCs w:val="24"/>
        </w:rPr>
        <w:t>)</w:t>
      </w:r>
    </w:p>
    <w:p w14:paraId="44D147E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8B03572" w14:textId="77777777" w:rsidR="00E6119B" w:rsidRPr="00EF5FDF" w:rsidRDefault="00E6119B" w:rsidP="00B21BB8">
      <w:pPr>
        <w:spacing w:after="0" w:line="360" w:lineRule="auto"/>
        <w:rPr>
          <w:rFonts w:ascii="Times New Roman" w:hAnsi="Times New Roman" w:cs="Times New Roman"/>
          <w:color w:val="000000" w:themeColor="text1"/>
          <w:sz w:val="24"/>
          <w:szCs w:val="24"/>
        </w:rPr>
      </w:pPr>
    </w:p>
    <w:p w14:paraId="093AA6E9" w14:textId="5709E64D" w:rsidR="00E6119B" w:rsidRPr="00EF5FDF" w:rsidRDefault="00E6119B" w:rsidP="00ED2003">
      <w:pPr>
        <w:pStyle w:val="Heading3"/>
        <w:rPr>
          <w:rFonts w:cs="Times New Roman"/>
          <w:color w:val="000000" w:themeColor="text1"/>
        </w:rPr>
      </w:pPr>
      <w:bookmarkStart w:id="184" w:name="_Toc171689102"/>
      <w:r w:rsidRPr="00EF5FDF">
        <w:rPr>
          <w:rFonts w:cs="Times New Roman"/>
          <w:color w:val="000000" w:themeColor="text1"/>
        </w:rPr>
        <w:t>Influence of Coil diameters – 2D</w:t>
      </w:r>
      <w:bookmarkEnd w:id="184"/>
    </w:p>
    <w:p w14:paraId="2CB6EA98" w14:textId="77777777" w:rsidR="00E6119B" w:rsidRPr="00EF5FDF" w:rsidRDefault="00E6119B" w:rsidP="00B21BB8">
      <w:pPr>
        <w:spacing w:after="0" w:line="360" w:lineRule="auto"/>
        <w:rPr>
          <w:rFonts w:ascii="Times New Roman" w:hAnsi="Times New Roman" w:cs="Times New Roman"/>
          <w:color w:val="000000" w:themeColor="text1"/>
          <w:sz w:val="24"/>
          <w:szCs w:val="24"/>
        </w:rPr>
      </w:pPr>
    </w:p>
    <w:p w14:paraId="321D4DDF" w14:textId="31391142" w:rsidR="00653722" w:rsidRPr="00EF5FDF" w:rsidRDefault="00653722" w:rsidP="00B21BB8">
      <w:pPr>
        <w:spacing w:after="0" w:line="360" w:lineRule="auto"/>
        <w:rPr>
          <w:rFonts w:ascii="Times New Roman" w:eastAsia="Times New Roman" w:hAnsi="Times New Roman" w:cs="Times New Roman"/>
          <w:i/>
          <w:iCs/>
          <w:color w:val="000000" w:themeColor="text1"/>
          <w:sz w:val="24"/>
          <w:szCs w:val="24"/>
          <w:u w:val="single"/>
        </w:rPr>
      </w:pPr>
      <w:r w:rsidRPr="00EF5FDF">
        <w:rPr>
          <w:rFonts w:ascii="Times New Roman" w:eastAsia="Times New Roman" w:hAnsi="Times New Roman" w:cs="Times New Roman"/>
          <w:i/>
          <w:iCs/>
          <w:color w:val="000000" w:themeColor="text1"/>
          <w:sz w:val="24"/>
          <w:szCs w:val="24"/>
          <w:u w:val="single"/>
        </w:rPr>
        <w:t>geometry2d_investigation.py</w:t>
      </w:r>
    </w:p>
    <w:p w14:paraId="64F7B1E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import </w:t>
      </w:r>
      <w:proofErr w:type="spellStart"/>
      <w:r w:rsidRPr="00EF5FDF">
        <w:rPr>
          <w:rFonts w:ascii="Times New Roman" w:hAnsi="Times New Roman" w:cs="Times New Roman"/>
          <w:color w:val="000000" w:themeColor="text1"/>
          <w:sz w:val="24"/>
          <w:szCs w:val="24"/>
        </w:rPr>
        <w:t>numpy</w:t>
      </w:r>
      <w:proofErr w:type="spellEnd"/>
      <w:r w:rsidRPr="00EF5FDF">
        <w:rPr>
          <w:rFonts w:ascii="Times New Roman" w:hAnsi="Times New Roman" w:cs="Times New Roman"/>
          <w:color w:val="000000" w:themeColor="text1"/>
          <w:sz w:val="24"/>
          <w:szCs w:val="24"/>
        </w:rPr>
        <w:t xml:space="preserve"> as </w:t>
      </w:r>
      <w:proofErr w:type="gramStart"/>
      <w:r w:rsidRPr="00EF5FDF">
        <w:rPr>
          <w:rFonts w:ascii="Times New Roman" w:hAnsi="Times New Roman" w:cs="Times New Roman"/>
          <w:color w:val="000000" w:themeColor="text1"/>
          <w:sz w:val="24"/>
          <w:szCs w:val="24"/>
        </w:rPr>
        <w:t>np</w:t>
      </w:r>
      <w:proofErr w:type="gramEnd"/>
    </w:p>
    <w:p w14:paraId="0D70CDE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import </w:t>
      </w:r>
      <w:proofErr w:type="spellStart"/>
      <w:proofErr w:type="gramStart"/>
      <w:r w:rsidRPr="00EF5FDF">
        <w:rPr>
          <w:rFonts w:ascii="Times New Roman" w:hAnsi="Times New Roman" w:cs="Times New Roman"/>
          <w:color w:val="000000" w:themeColor="text1"/>
          <w:sz w:val="24"/>
          <w:szCs w:val="24"/>
        </w:rPr>
        <w:t>matplotlib.pyplot</w:t>
      </w:r>
      <w:proofErr w:type="spellEnd"/>
      <w:proofErr w:type="gramEnd"/>
      <w:r w:rsidRPr="00EF5FDF">
        <w:rPr>
          <w:rFonts w:ascii="Times New Roman" w:hAnsi="Times New Roman" w:cs="Times New Roman"/>
          <w:color w:val="000000" w:themeColor="text1"/>
          <w:sz w:val="24"/>
          <w:szCs w:val="24"/>
        </w:rPr>
        <w:t xml:space="preserve"> as </w:t>
      </w:r>
      <w:proofErr w:type="spellStart"/>
      <w:r w:rsidRPr="00EF5FDF">
        <w:rPr>
          <w:rFonts w:ascii="Times New Roman" w:hAnsi="Times New Roman" w:cs="Times New Roman"/>
          <w:color w:val="000000" w:themeColor="text1"/>
          <w:sz w:val="24"/>
          <w:szCs w:val="24"/>
        </w:rPr>
        <w:t>plt</w:t>
      </w:r>
      <w:proofErr w:type="spellEnd"/>
    </w:p>
    <w:p w14:paraId="3B97C85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8EEB9D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rectangular_</w:t>
      </w:r>
      <w:proofErr w:type="gramStart"/>
      <w:r w:rsidRPr="00EF5FDF">
        <w:rPr>
          <w:rFonts w:ascii="Times New Roman" w:hAnsi="Times New Roman" w:cs="Times New Roman"/>
          <w:color w:val="000000" w:themeColor="text1"/>
          <w:sz w:val="24"/>
          <w:szCs w:val="24"/>
        </w:rPr>
        <w:t>grid</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rows, cols, spacing):</w:t>
      </w:r>
    </w:p>
    <w:p w14:paraId="095CDC2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positions = []</w:t>
      </w:r>
    </w:p>
    <w:p w14:paraId="4A75A21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in range(rows):</w:t>
      </w:r>
    </w:p>
    <w:p w14:paraId="1DD8773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j in range(cols):</w:t>
      </w:r>
    </w:p>
    <w:p w14:paraId="1461720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positions.append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 spacing, j * spacing])</w:t>
      </w:r>
    </w:p>
    <w:p w14:paraId="796097E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np.array</w:t>
      </w:r>
      <w:proofErr w:type="spellEnd"/>
      <w:proofErr w:type="gramEnd"/>
      <w:r w:rsidRPr="00EF5FDF">
        <w:rPr>
          <w:rFonts w:ascii="Times New Roman" w:hAnsi="Times New Roman" w:cs="Times New Roman"/>
          <w:color w:val="000000" w:themeColor="text1"/>
          <w:sz w:val="24"/>
          <w:szCs w:val="24"/>
        </w:rPr>
        <w:t>(positions)</w:t>
      </w:r>
    </w:p>
    <w:p w14:paraId="09B1B5C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197097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triangular_</w:t>
      </w:r>
      <w:proofErr w:type="gramStart"/>
      <w:r w:rsidRPr="00EF5FDF">
        <w:rPr>
          <w:rFonts w:ascii="Times New Roman" w:hAnsi="Times New Roman" w:cs="Times New Roman"/>
          <w:color w:val="000000" w:themeColor="text1"/>
          <w:sz w:val="24"/>
          <w:szCs w:val="24"/>
        </w:rPr>
        <w:t>grid</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rows, cols, spacing):</w:t>
      </w:r>
    </w:p>
    <w:p w14:paraId="1A536F0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positions = []</w:t>
      </w:r>
    </w:p>
    <w:p w14:paraId="0DD733F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in range(rows):</w:t>
      </w:r>
    </w:p>
    <w:p w14:paraId="13F24B1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j in range(cols):</w:t>
      </w:r>
    </w:p>
    <w:p w14:paraId="513768D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x =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 spacing</w:t>
      </w:r>
    </w:p>
    <w:p w14:paraId="55BDDA2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y = j * spacing if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 2 == 0 else j * spacing + spacing / 2</w:t>
      </w:r>
    </w:p>
    <w:p w14:paraId="6F661A3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positions.append</w:t>
      </w:r>
      <w:proofErr w:type="spellEnd"/>
      <w:proofErr w:type="gramEnd"/>
      <w:r w:rsidRPr="00EF5FDF">
        <w:rPr>
          <w:rFonts w:ascii="Times New Roman" w:hAnsi="Times New Roman" w:cs="Times New Roman"/>
          <w:color w:val="000000" w:themeColor="text1"/>
          <w:sz w:val="24"/>
          <w:szCs w:val="24"/>
        </w:rPr>
        <w:t>([x, y])</w:t>
      </w:r>
    </w:p>
    <w:p w14:paraId="3B08EEA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np.array</w:t>
      </w:r>
      <w:proofErr w:type="spellEnd"/>
      <w:proofErr w:type="gramEnd"/>
      <w:r w:rsidRPr="00EF5FDF">
        <w:rPr>
          <w:rFonts w:ascii="Times New Roman" w:hAnsi="Times New Roman" w:cs="Times New Roman"/>
          <w:color w:val="000000" w:themeColor="text1"/>
          <w:sz w:val="24"/>
          <w:szCs w:val="24"/>
        </w:rPr>
        <w:t>(positions)</w:t>
      </w:r>
    </w:p>
    <w:p w14:paraId="60B920F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39326D7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hexagonal_</w:t>
      </w:r>
      <w:proofErr w:type="gramStart"/>
      <w:r w:rsidRPr="00EF5FDF">
        <w:rPr>
          <w:rFonts w:ascii="Times New Roman" w:hAnsi="Times New Roman" w:cs="Times New Roman"/>
          <w:color w:val="000000" w:themeColor="text1"/>
          <w:sz w:val="24"/>
          <w:szCs w:val="24"/>
        </w:rPr>
        <w:t>grid</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rows, cols, spacing):</w:t>
      </w:r>
    </w:p>
    <w:p w14:paraId="5E9E178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positions = []</w:t>
      </w:r>
    </w:p>
    <w:p w14:paraId="71F9000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in range(rows):</w:t>
      </w:r>
    </w:p>
    <w:p w14:paraId="788263D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j in range(cols):</w:t>
      </w:r>
    </w:p>
    <w:p w14:paraId="3D3DB0A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x =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 spacing * 1.5</w:t>
      </w:r>
    </w:p>
    <w:p w14:paraId="02AE1C3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y = j * spacing * </w:t>
      </w:r>
      <w:proofErr w:type="spellStart"/>
      <w:proofErr w:type="gramStart"/>
      <w:r w:rsidRPr="00EF5FDF">
        <w:rPr>
          <w:rFonts w:ascii="Times New Roman" w:hAnsi="Times New Roman" w:cs="Times New Roman"/>
          <w:color w:val="000000" w:themeColor="text1"/>
          <w:sz w:val="24"/>
          <w:szCs w:val="24"/>
        </w:rPr>
        <w:t>np.sqrt</w:t>
      </w:r>
      <w:proofErr w:type="spellEnd"/>
      <w:proofErr w:type="gramEnd"/>
      <w:r w:rsidRPr="00EF5FDF">
        <w:rPr>
          <w:rFonts w:ascii="Times New Roman" w:hAnsi="Times New Roman" w:cs="Times New Roman"/>
          <w:color w:val="000000" w:themeColor="text1"/>
          <w:sz w:val="24"/>
          <w:szCs w:val="24"/>
        </w:rPr>
        <w:t>(3)</w:t>
      </w:r>
    </w:p>
    <w:p w14:paraId="6C7DD40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 2 == 1:</w:t>
      </w:r>
    </w:p>
    <w:p w14:paraId="323D080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y += spacing * </w:t>
      </w:r>
      <w:proofErr w:type="spellStart"/>
      <w:proofErr w:type="gramStart"/>
      <w:r w:rsidRPr="00EF5FDF">
        <w:rPr>
          <w:rFonts w:ascii="Times New Roman" w:hAnsi="Times New Roman" w:cs="Times New Roman"/>
          <w:color w:val="000000" w:themeColor="text1"/>
          <w:sz w:val="24"/>
          <w:szCs w:val="24"/>
        </w:rPr>
        <w:t>np.sqrt</w:t>
      </w:r>
      <w:proofErr w:type="spellEnd"/>
      <w:proofErr w:type="gramEnd"/>
      <w:r w:rsidRPr="00EF5FDF">
        <w:rPr>
          <w:rFonts w:ascii="Times New Roman" w:hAnsi="Times New Roman" w:cs="Times New Roman"/>
          <w:color w:val="000000" w:themeColor="text1"/>
          <w:sz w:val="24"/>
          <w:szCs w:val="24"/>
        </w:rPr>
        <w:t>(3) / 2</w:t>
      </w:r>
    </w:p>
    <w:p w14:paraId="6A692D4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positions.append</w:t>
      </w:r>
      <w:proofErr w:type="spellEnd"/>
      <w:proofErr w:type="gramEnd"/>
      <w:r w:rsidRPr="00EF5FDF">
        <w:rPr>
          <w:rFonts w:ascii="Times New Roman" w:hAnsi="Times New Roman" w:cs="Times New Roman"/>
          <w:color w:val="000000" w:themeColor="text1"/>
          <w:sz w:val="24"/>
          <w:szCs w:val="24"/>
        </w:rPr>
        <w:t>([x, y])</w:t>
      </w:r>
    </w:p>
    <w:p w14:paraId="5FFB2D5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np.array</w:t>
      </w:r>
      <w:proofErr w:type="spellEnd"/>
      <w:proofErr w:type="gramEnd"/>
      <w:r w:rsidRPr="00EF5FDF">
        <w:rPr>
          <w:rFonts w:ascii="Times New Roman" w:hAnsi="Times New Roman" w:cs="Times New Roman"/>
          <w:color w:val="000000" w:themeColor="text1"/>
          <w:sz w:val="24"/>
          <w:szCs w:val="24"/>
        </w:rPr>
        <w:t>(positions)</w:t>
      </w:r>
    </w:p>
    <w:p w14:paraId="4206A0E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13573F9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Example usage:</w:t>
      </w:r>
    </w:p>
    <w:p w14:paraId="152E775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rectangular_positions</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rectangular_</w:t>
      </w:r>
      <w:proofErr w:type="gramStart"/>
      <w:r w:rsidRPr="00EF5FDF">
        <w:rPr>
          <w:rFonts w:ascii="Times New Roman" w:hAnsi="Times New Roman" w:cs="Times New Roman"/>
          <w:color w:val="000000" w:themeColor="text1"/>
          <w:sz w:val="24"/>
          <w:szCs w:val="24"/>
        </w:rPr>
        <w:t>grid</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rows=5, cols=5, spacing=1.0)</w:t>
      </w:r>
    </w:p>
    <w:p w14:paraId="32A614E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triangular_positions</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triangular_</w:t>
      </w:r>
      <w:proofErr w:type="gramStart"/>
      <w:r w:rsidRPr="00EF5FDF">
        <w:rPr>
          <w:rFonts w:ascii="Times New Roman" w:hAnsi="Times New Roman" w:cs="Times New Roman"/>
          <w:color w:val="000000" w:themeColor="text1"/>
          <w:sz w:val="24"/>
          <w:szCs w:val="24"/>
        </w:rPr>
        <w:t>grid</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rows=5, cols=5, spacing=0.787)</w:t>
      </w:r>
    </w:p>
    <w:p w14:paraId="287C03B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hexagonal_positions</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hexagonal_</w:t>
      </w:r>
      <w:proofErr w:type="gramStart"/>
      <w:r w:rsidRPr="00EF5FDF">
        <w:rPr>
          <w:rFonts w:ascii="Times New Roman" w:hAnsi="Times New Roman" w:cs="Times New Roman"/>
          <w:color w:val="000000" w:themeColor="text1"/>
          <w:sz w:val="24"/>
          <w:szCs w:val="24"/>
        </w:rPr>
        <w:t>grid</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rows=5, cols=5, spacing=0.5)</w:t>
      </w:r>
    </w:p>
    <w:p w14:paraId="38A810C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22984EB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gramStart"/>
      <w:r w:rsidRPr="00EF5FDF">
        <w:rPr>
          <w:rFonts w:ascii="Times New Roman" w:hAnsi="Times New Roman" w:cs="Times New Roman"/>
          <w:color w:val="000000" w:themeColor="text1"/>
          <w:sz w:val="24"/>
          <w:szCs w:val="24"/>
        </w:rPr>
        <w:t>print(</w:t>
      </w:r>
      <w:proofErr w:type="gramEnd"/>
      <w:r w:rsidRPr="00EF5FDF">
        <w:rPr>
          <w:rFonts w:ascii="Times New Roman" w:hAnsi="Times New Roman" w:cs="Times New Roman"/>
          <w:color w:val="000000" w:themeColor="text1"/>
          <w:sz w:val="24"/>
          <w:szCs w:val="24"/>
        </w:rPr>
        <w:t>"Rectangular Grid Positions:")</w:t>
      </w:r>
    </w:p>
    <w:p w14:paraId="4811046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print(</w:t>
      </w:r>
      <w:proofErr w:type="spellStart"/>
      <w:r w:rsidRPr="00EF5FDF">
        <w:rPr>
          <w:rFonts w:ascii="Times New Roman" w:hAnsi="Times New Roman" w:cs="Times New Roman"/>
          <w:color w:val="000000" w:themeColor="text1"/>
          <w:sz w:val="24"/>
          <w:szCs w:val="24"/>
        </w:rPr>
        <w:t>rectangular_positions</w:t>
      </w:r>
      <w:proofErr w:type="spellEnd"/>
      <w:r w:rsidRPr="00EF5FDF">
        <w:rPr>
          <w:rFonts w:ascii="Times New Roman" w:hAnsi="Times New Roman" w:cs="Times New Roman"/>
          <w:color w:val="000000" w:themeColor="text1"/>
          <w:sz w:val="24"/>
          <w:szCs w:val="24"/>
        </w:rPr>
        <w:t>)</w:t>
      </w:r>
    </w:p>
    <w:p w14:paraId="4FE273D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print(</w:t>
      </w:r>
      <w:proofErr w:type="spellStart"/>
      <w:r w:rsidRPr="00EF5FDF">
        <w:rPr>
          <w:rFonts w:ascii="Times New Roman" w:hAnsi="Times New Roman" w:cs="Times New Roman"/>
          <w:color w:val="000000" w:themeColor="text1"/>
          <w:sz w:val="24"/>
          <w:szCs w:val="24"/>
        </w:rPr>
        <w:t>rectangular_positions</w:t>
      </w:r>
      <w:proofErr w:type="spellEnd"/>
      <w:proofErr w:type="gramStart"/>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0])</w:t>
      </w:r>
    </w:p>
    <w:p w14:paraId="3D825D6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gramStart"/>
      <w:r w:rsidRPr="00EF5FDF">
        <w:rPr>
          <w:rFonts w:ascii="Times New Roman" w:hAnsi="Times New Roman" w:cs="Times New Roman"/>
          <w:color w:val="000000" w:themeColor="text1"/>
          <w:sz w:val="24"/>
          <w:szCs w:val="24"/>
        </w:rPr>
        <w:t>plt.scatter</w:t>
      </w:r>
      <w:proofErr w:type="gramEnd"/>
      <w:r w:rsidRPr="00EF5FDF">
        <w:rPr>
          <w:rFonts w:ascii="Times New Roman" w:hAnsi="Times New Roman" w:cs="Times New Roman"/>
          <w:color w:val="000000" w:themeColor="text1"/>
          <w:sz w:val="24"/>
          <w:szCs w:val="24"/>
        </w:rPr>
        <w:t>(rectangular_positions[:,0],rectangular_positions[:,1])</w:t>
      </w:r>
    </w:p>
    <w:p w14:paraId="4D4582D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plt.xlim</w:t>
      </w:r>
      <w:proofErr w:type="spellEnd"/>
      <w:proofErr w:type="gramEnd"/>
      <w:r w:rsidRPr="00EF5FDF">
        <w:rPr>
          <w:rFonts w:ascii="Times New Roman" w:hAnsi="Times New Roman" w:cs="Times New Roman"/>
          <w:color w:val="000000" w:themeColor="text1"/>
          <w:sz w:val="24"/>
          <w:szCs w:val="24"/>
        </w:rPr>
        <w:t>(0,4)</w:t>
      </w:r>
    </w:p>
    <w:p w14:paraId="7EB9772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plt.ylim</w:t>
      </w:r>
      <w:proofErr w:type="spellEnd"/>
      <w:proofErr w:type="gramEnd"/>
      <w:r w:rsidRPr="00EF5FDF">
        <w:rPr>
          <w:rFonts w:ascii="Times New Roman" w:hAnsi="Times New Roman" w:cs="Times New Roman"/>
          <w:color w:val="000000" w:themeColor="text1"/>
          <w:sz w:val="24"/>
          <w:szCs w:val="24"/>
        </w:rPr>
        <w:t>(0,4)</w:t>
      </w:r>
    </w:p>
    <w:p w14:paraId="2C1DE9F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12A582D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729A6C3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gramStart"/>
      <w:r w:rsidRPr="00EF5FDF">
        <w:rPr>
          <w:rFonts w:ascii="Times New Roman" w:hAnsi="Times New Roman" w:cs="Times New Roman"/>
          <w:color w:val="000000" w:themeColor="text1"/>
          <w:sz w:val="24"/>
          <w:szCs w:val="24"/>
        </w:rPr>
        <w:t>print(</w:t>
      </w:r>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nTriangular</w:t>
      </w:r>
      <w:proofErr w:type="spellEnd"/>
      <w:r w:rsidRPr="00EF5FDF">
        <w:rPr>
          <w:rFonts w:ascii="Times New Roman" w:hAnsi="Times New Roman" w:cs="Times New Roman"/>
          <w:color w:val="000000" w:themeColor="text1"/>
          <w:sz w:val="24"/>
          <w:szCs w:val="24"/>
        </w:rPr>
        <w:t xml:space="preserve"> Grid Positions:")</w:t>
      </w:r>
    </w:p>
    <w:p w14:paraId="2935831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print(</w:t>
      </w:r>
      <w:proofErr w:type="spellStart"/>
      <w:r w:rsidRPr="00EF5FDF">
        <w:rPr>
          <w:rFonts w:ascii="Times New Roman" w:hAnsi="Times New Roman" w:cs="Times New Roman"/>
          <w:color w:val="000000" w:themeColor="text1"/>
          <w:sz w:val="24"/>
          <w:szCs w:val="24"/>
        </w:rPr>
        <w:t>triangular_positions</w:t>
      </w:r>
      <w:proofErr w:type="spellEnd"/>
      <w:r w:rsidRPr="00EF5FDF">
        <w:rPr>
          <w:rFonts w:ascii="Times New Roman" w:hAnsi="Times New Roman" w:cs="Times New Roman"/>
          <w:color w:val="000000" w:themeColor="text1"/>
          <w:sz w:val="24"/>
          <w:szCs w:val="24"/>
        </w:rPr>
        <w:t>)</w:t>
      </w:r>
    </w:p>
    <w:p w14:paraId="04F2195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plt.scatter</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triangular_positions</w:t>
      </w:r>
      <w:proofErr w:type="spellEnd"/>
      <w:r w:rsidRPr="00EF5FDF">
        <w:rPr>
          <w:rFonts w:ascii="Times New Roman" w:hAnsi="Times New Roman" w:cs="Times New Roman"/>
          <w:color w:val="000000" w:themeColor="text1"/>
          <w:sz w:val="24"/>
          <w:szCs w:val="24"/>
        </w:rPr>
        <w:t>[:,0],</w:t>
      </w:r>
      <w:proofErr w:type="spellStart"/>
      <w:r w:rsidRPr="00EF5FDF">
        <w:rPr>
          <w:rFonts w:ascii="Times New Roman" w:hAnsi="Times New Roman" w:cs="Times New Roman"/>
          <w:color w:val="000000" w:themeColor="text1"/>
          <w:sz w:val="24"/>
          <w:szCs w:val="24"/>
        </w:rPr>
        <w:t>triangular_positions</w:t>
      </w:r>
      <w:proofErr w:type="spellEnd"/>
      <w:r w:rsidRPr="00EF5FDF">
        <w:rPr>
          <w:rFonts w:ascii="Times New Roman" w:hAnsi="Times New Roman" w:cs="Times New Roman"/>
          <w:color w:val="000000" w:themeColor="text1"/>
          <w:sz w:val="24"/>
          <w:szCs w:val="24"/>
        </w:rPr>
        <w:t>[:,1])</w:t>
      </w:r>
    </w:p>
    <w:p w14:paraId="56C2E33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plt.xlim</w:t>
      </w:r>
      <w:proofErr w:type="spellEnd"/>
      <w:proofErr w:type="gramEnd"/>
      <w:r w:rsidRPr="00EF5FDF">
        <w:rPr>
          <w:rFonts w:ascii="Times New Roman" w:hAnsi="Times New Roman" w:cs="Times New Roman"/>
          <w:color w:val="000000" w:themeColor="text1"/>
          <w:sz w:val="24"/>
          <w:szCs w:val="24"/>
        </w:rPr>
        <w:t>(0,4)</w:t>
      </w:r>
    </w:p>
    <w:p w14:paraId="0D9483B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plt.ylim</w:t>
      </w:r>
      <w:proofErr w:type="spellEnd"/>
      <w:proofErr w:type="gramEnd"/>
      <w:r w:rsidRPr="00EF5FDF">
        <w:rPr>
          <w:rFonts w:ascii="Times New Roman" w:hAnsi="Times New Roman" w:cs="Times New Roman"/>
          <w:color w:val="000000" w:themeColor="text1"/>
          <w:sz w:val="24"/>
          <w:szCs w:val="24"/>
        </w:rPr>
        <w:t>(0,4)</w:t>
      </w:r>
    </w:p>
    <w:p w14:paraId="158CB95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52AE7C7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AE8EC5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 </w:t>
      </w:r>
      <w:proofErr w:type="gramStart"/>
      <w:r w:rsidRPr="00EF5FDF">
        <w:rPr>
          <w:rFonts w:ascii="Times New Roman" w:hAnsi="Times New Roman" w:cs="Times New Roman"/>
          <w:color w:val="000000" w:themeColor="text1"/>
          <w:sz w:val="24"/>
          <w:szCs w:val="24"/>
        </w:rPr>
        <w:t>print(</w:t>
      </w:r>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nHexagonal</w:t>
      </w:r>
      <w:proofErr w:type="spellEnd"/>
      <w:r w:rsidRPr="00EF5FDF">
        <w:rPr>
          <w:rFonts w:ascii="Times New Roman" w:hAnsi="Times New Roman" w:cs="Times New Roman"/>
          <w:color w:val="000000" w:themeColor="text1"/>
          <w:sz w:val="24"/>
          <w:szCs w:val="24"/>
        </w:rPr>
        <w:t xml:space="preserve"> Grid Positions:")</w:t>
      </w:r>
    </w:p>
    <w:p w14:paraId="24BFB80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 print(</w:t>
      </w:r>
      <w:proofErr w:type="spellStart"/>
      <w:r w:rsidRPr="00EF5FDF">
        <w:rPr>
          <w:rFonts w:ascii="Times New Roman" w:hAnsi="Times New Roman" w:cs="Times New Roman"/>
          <w:color w:val="000000" w:themeColor="text1"/>
          <w:sz w:val="24"/>
          <w:szCs w:val="24"/>
        </w:rPr>
        <w:t>hexagonal_positions</w:t>
      </w:r>
      <w:proofErr w:type="spellEnd"/>
      <w:r w:rsidRPr="00EF5FDF">
        <w:rPr>
          <w:rFonts w:ascii="Times New Roman" w:hAnsi="Times New Roman" w:cs="Times New Roman"/>
          <w:color w:val="000000" w:themeColor="text1"/>
          <w:sz w:val="24"/>
          <w:szCs w:val="24"/>
        </w:rPr>
        <w:t>)</w:t>
      </w:r>
    </w:p>
    <w:p w14:paraId="6A037FA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plt.scatter</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hexagonal_positions</w:t>
      </w:r>
      <w:proofErr w:type="spellEnd"/>
      <w:r w:rsidRPr="00EF5FDF">
        <w:rPr>
          <w:rFonts w:ascii="Times New Roman" w:hAnsi="Times New Roman" w:cs="Times New Roman"/>
          <w:color w:val="000000" w:themeColor="text1"/>
          <w:sz w:val="24"/>
          <w:szCs w:val="24"/>
        </w:rPr>
        <w:t>[:,0],</w:t>
      </w:r>
      <w:proofErr w:type="spellStart"/>
      <w:r w:rsidRPr="00EF5FDF">
        <w:rPr>
          <w:rFonts w:ascii="Times New Roman" w:hAnsi="Times New Roman" w:cs="Times New Roman"/>
          <w:color w:val="000000" w:themeColor="text1"/>
          <w:sz w:val="24"/>
          <w:szCs w:val="24"/>
        </w:rPr>
        <w:t>hexagonal_positions</w:t>
      </w:r>
      <w:proofErr w:type="spellEnd"/>
      <w:r w:rsidRPr="00EF5FDF">
        <w:rPr>
          <w:rFonts w:ascii="Times New Roman" w:hAnsi="Times New Roman" w:cs="Times New Roman"/>
          <w:color w:val="000000" w:themeColor="text1"/>
          <w:sz w:val="24"/>
          <w:szCs w:val="24"/>
        </w:rPr>
        <w:t>[:,1])</w:t>
      </w:r>
    </w:p>
    <w:p w14:paraId="2345938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plt.xlim</w:t>
      </w:r>
      <w:proofErr w:type="spellEnd"/>
      <w:proofErr w:type="gramEnd"/>
      <w:r w:rsidRPr="00EF5FDF">
        <w:rPr>
          <w:rFonts w:ascii="Times New Roman" w:hAnsi="Times New Roman" w:cs="Times New Roman"/>
          <w:color w:val="000000" w:themeColor="text1"/>
          <w:sz w:val="24"/>
          <w:szCs w:val="24"/>
        </w:rPr>
        <w:t>(0,4)</w:t>
      </w:r>
    </w:p>
    <w:p w14:paraId="3F392B5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plt.ylim</w:t>
      </w:r>
      <w:proofErr w:type="spellEnd"/>
      <w:proofErr w:type="gramEnd"/>
      <w:r w:rsidRPr="00EF5FDF">
        <w:rPr>
          <w:rFonts w:ascii="Times New Roman" w:hAnsi="Times New Roman" w:cs="Times New Roman"/>
          <w:color w:val="000000" w:themeColor="text1"/>
          <w:sz w:val="24"/>
          <w:szCs w:val="24"/>
        </w:rPr>
        <w:t>(0,4)</w:t>
      </w:r>
    </w:p>
    <w:p w14:paraId="0F4049C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305C02D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4E66D0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26F1FE8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gramStart"/>
      <w:r w:rsidRPr="00EF5FDF">
        <w:rPr>
          <w:rFonts w:ascii="Times New Roman" w:hAnsi="Times New Roman" w:cs="Times New Roman"/>
          <w:color w:val="000000" w:themeColor="text1"/>
          <w:sz w:val="24"/>
          <w:szCs w:val="24"/>
        </w:rPr>
        <w:t>gaussian(</w:t>
      </w:r>
      <w:proofErr w:type="spellStart"/>
      <w:proofErr w:type="gramEnd"/>
      <w:r w:rsidRPr="00EF5FDF">
        <w:rPr>
          <w:rFonts w:ascii="Times New Roman" w:hAnsi="Times New Roman" w:cs="Times New Roman"/>
          <w:color w:val="000000" w:themeColor="text1"/>
          <w:sz w:val="24"/>
          <w:szCs w:val="24"/>
        </w:rPr>
        <w:t>x,y</w:t>
      </w:r>
      <w:proofErr w:type="spellEnd"/>
      <w:r w:rsidRPr="00EF5FDF">
        <w:rPr>
          <w:rFonts w:ascii="Times New Roman" w:hAnsi="Times New Roman" w:cs="Times New Roman"/>
          <w:color w:val="000000" w:themeColor="text1"/>
          <w:sz w:val="24"/>
          <w:szCs w:val="24"/>
        </w:rPr>
        <w:t>, x0, y0, s=1):</w:t>
      </w:r>
    </w:p>
    <w:p w14:paraId="2CBEA8C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np.exp</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 (x-x0)**2 + (y-y0)**2 ) / (2 * s**2))</w:t>
      </w:r>
    </w:p>
    <w:p w14:paraId="295EDB4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370EF09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def </w:t>
      </w:r>
      <w:proofErr w:type="spellStart"/>
      <w:r w:rsidRPr="00EF5FDF">
        <w:rPr>
          <w:rFonts w:ascii="Times New Roman" w:hAnsi="Times New Roman" w:cs="Times New Roman"/>
          <w:color w:val="000000" w:themeColor="text1"/>
          <w:sz w:val="24"/>
          <w:szCs w:val="24"/>
        </w:rPr>
        <w:t>fig_</w:t>
      </w:r>
      <w:proofErr w:type="gramStart"/>
      <w:r w:rsidRPr="00EF5FDF">
        <w:rPr>
          <w:rFonts w:ascii="Times New Roman" w:hAnsi="Times New Roman" w:cs="Times New Roman"/>
          <w:color w:val="000000" w:themeColor="text1"/>
          <w:sz w:val="24"/>
          <w:szCs w:val="24"/>
        </w:rPr>
        <w:t>gaus</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dist_y</w:t>
      </w:r>
      <w:proofErr w:type="spellEnd"/>
      <w:r w:rsidRPr="00EF5FDF">
        <w:rPr>
          <w:rFonts w:ascii="Times New Roman" w:hAnsi="Times New Roman" w:cs="Times New Roman"/>
          <w:color w:val="000000" w:themeColor="text1"/>
          <w:sz w:val="24"/>
          <w:szCs w:val="24"/>
        </w:rPr>
        <w:t>, n):</w:t>
      </w:r>
    </w:p>
    <w:p w14:paraId="533164E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cmap</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plt.get_cmap</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coolwarm</w:t>
      </w:r>
      <w:proofErr w:type="spellEnd"/>
      <w:r w:rsidRPr="00EF5FDF">
        <w:rPr>
          <w:rFonts w:ascii="Times New Roman" w:hAnsi="Times New Roman" w:cs="Times New Roman"/>
          <w:color w:val="000000" w:themeColor="text1"/>
          <w:sz w:val="24"/>
          <w:szCs w:val="24"/>
        </w:rPr>
        <w:t>')</w:t>
      </w:r>
    </w:p>
    <w:p w14:paraId="28F85EF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j = 0</w:t>
      </w:r>
    </w:p>
    <w:p w14:paraId="5B5FDEE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row in enumerate(</w:t>
      </w:r>
      <w:proofErr w:type="spellStart"/>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w:t>
      </w:r>
    </w:p>
    <w:p w14:paraId="07F828F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nn</w:t>
      </w:r>
      <w:proofErr w:type="spellEnd"/>
      <w:r w:rsidRPr="00EF5FDF">
        <w:rPr>
          <w:rFonts w:ascii="Times New Roman" w:hAnsi="Times New Roman" w:cs="Times New Roman"/>
          <w:color w:val="000000" w:themeColor="text1"/>
          <w:sz w:val="24"/>
          <w:szCs w:val="24"/>
        </w:rPr>
        <w:t>, col in enumerate(</w:t>
      </w:r>
      <w:proofErr w:type="spellStart"/>
      <w:r w:rsidRPr="00EF5FDF">
        <w:rPr>
          <w:rFonts w:ascii="Times New Roman" w:hAnsi="Times New Roman" w:cs="Times New Roman"/>
          <w:color w:val="000000" w:themeColor="text1"/>
          <w:sz w:val="24"/>
          <w:szCs w:val="24"/>
        </w:rPr>
        <w:t>dist_y</w:t>
      </w:r>
      <w:proofErr w:type="spellEnd"/>
      <w:r w:rsidRPr="00EF5FDF">
        <w:rPr>
          <w:rFonts w:ascii="Times New Roman" w:hAnsi="Times New Roman" w:cs="Times New Roman"/>
          <w:color w:val="000000" w:themeColor="text1"/>
          <w:sz w:val="24"/>
          <w:szCs w:val="24"/>
        </w:rPr>
        <w:t>):</w:t>
      </w:r>
    </w:p>
    <w:p w14:paraId="5647DFF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color = </w:t>
      </w:r>
      <w:proofErr w:type="spellStart"/>
      <w:proofErr w:type="gramStart"/>
      <w:r w:rsidRPr="00EF5FDF">
        <w:rPr>
          <w:rFonts w:ascii="Times New Roman" w:hAnsi="Times New Roman" w:cs="Times New Roman"/>
          <w:color w:val="000000" w:themeColor="text1"/>
          <w:sz w:val="24"/>
          <w:szCs w:val="24"/>
        </w:rPr>
        <w:t>cmap</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 xml:space="preserve">j / </w:t>
      </w:r>
      <w:proofErr w:type="spellStart"/>
      <w:r w:rsidRPr="00EF5FDF">
        <w:rPr>
          <w:rFonts w:ascii="Times New Roman" w:hAnsi="Times New Roman" w:cs="Times New Roman"/>
          <w:color w:val="000000" w:themeColor="text1"/>
          <w:sz w:val="24"/>
          <w:szCs w:val="24"/>
        </w:rPr>
        <w:t>len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w:t>
      </w:r>
    </w:p>
    <w:p w14:paraId="1E682A4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(row, gaussian(row, 0), linewidth=1, color="k")</w:t>
      </w:r>
    </w:p>
    <w:p w14:paraId="1D2B937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(row, gaussian(row, col), linewidth=1, color=color)</w:t>
      </w:r>
    </w:p>
    <w:p w14:paraId="2BC4ADE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j += 1</w:t>
      </w:r>
    </w:p>
    <w:p w14:paraId="3350F5F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3F936F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(f"{n:.0f} Gaussian responses")</w:t>
      </w:r>
    </w:p>
    <w:p w14:paraId="4ABF401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 [$\sigma$]")</w:t>
      </w:r>
    </w:p>
    <w:p w14:paraId="260B2E7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("Normalized Intensity [-]")</w:t>
      </w:r>
    </w:p>
    <w:p w14:paraId="160353B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18AF795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1ECD9FC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row in enumerate(</w:t>
      </w:r>
      <w:proofErr w:type="spellStart"/>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w:t>
      </w:r>
    </w:p>
    <w:p w14:paraId="51771AC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array = </w:t>
      </w:r>
      <w:proofErr w:type="spellStart"/>
      <w:proofErr w:type="gramStart"/>
      <w:r w:rsidRPr="00EF5FDF">
        <w:rPr>
          <w:rFonts w:ascii="Times New Roman" w:hAnsi="Times New Roman" w:cs="Times New Roman"/>
          <w:color w:val="000000" w:themeColor="text1"/>
          <w:sz w:val="24"/>
          <w:szCs w:val="24"/>
        </w:rPr>
        <w:t>np.zeros</w:t>
      </w:r>
      <w:proofErr w:type="gramEnd"/>
      <w:r w:rsidRPr="00EF5FDF">
        <w:rPr>
          <w:rFonts w:ascii="Times New Roman" w:hAnsi="Times New Roman" w:cs="Times New Roman"/>
          <w:color w:val="000000" w:themeColor="text1"/>
          <w:sz w:val="24"/>
          <w:szCs w:val="24"/>
        </w:rPr>
        <w:t>_like</w:t>
      </w:r>
      <w:proofErr w:type="spellEnd"/>
      <w:r w:rsidRPr="00EF5FDF">
        <w:rPr>
          <w:rFonts w:ascii="Times New Roman" w:hAnsi="Times New Roman" w:cs="Times New Roman"/>
          <w:color w:val="000000" w:themeColor="text1"/>
          <w:sz w:val="24"/>
          <w:szCs w:val="24"/>
        </w:rPr>
        <w:t>(row)</w:t>
      </w:r>
    </w:p>
    <w:p w14:paraId="614A8EA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nn</w:t>
      </w:r>
      <w:proofErr w:type="spellEnd"/>
      <w:r w:rsidRPr="00EF5FDF">
        <w:rPr>
          <w:rFonts w:ascii="Times New Roman" w:hAnsi="Times New Roman" w:cs="Times New Roman"/>
          <w:color w:val="000000" w:themeColor="text1"/>
          <w:sz w:val="24"/>
          <w:szCs w:val="24"/>
        </w:rPr>
        <w:t>, col in enumerate(</w:t>
      </w:r>
      <w:proofErr w:type="spellStart"/>
      <w:r w:rsidRPr="00EF5FDF">
        <w:rPr>
          <w:rFonts w:ascii="Times New Roman" w:hAnsi="Times New Roman" w:cs="Times New Roman"/>
          <w:color w:val="000000" w:themeColor="text1"/>
          <w:sz w:val="24"/>
          <w:szCs w:val="24"/>
        </w:rPr>
        <w:t>dist_y</w:t>
      </w:r>
      <w:proofErr w:type="spellEnd"/>
      <w:r w:rsidRPr="00EF5FDF">
        <w:rPr>
          <w:rFonts w:ascii="Times New Roman" w:hAnsi="Times New Roman" w:cs="Times New Roman"/>
          <w:color w:val="000000" w:themeColor="text1"/>
          <w:sz w:val="24"/>
          <w:szCs w:val="24"/>
        </w:rPr>
        <w:t>):</w:t>
      </w:r>
    </w:p>
    <w:p w14:paraId="044F27B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array = array + </w:t>
      </w:r>
      <w:proofErr w:type="gramStart"/>
      <w:r w:rsidRPr="00EF5FDF">
        <w:rPr>
          <w:rFonts w:ascii="Times New Roman" w:hAnsi="Times New Roman" w:cs="Times New Roman"/>
          <w:color w:val="000000" w:themeColor="text1"/>
          <w:sz w:val="24"/>
          <w:szCs w:val="24"/>
        </w:rPr>
        <w:t>gaussian(</w:t>
      </w:r>
      <w:proofErr w:type="gramEnd"/>
      <w:r w:rsidRPr="00EF5FDF">
        <w:rPr>
          <w:rFonts w:ascii="Times New Roman" w:hAnsi="Times New Roman" w:cs="Times New Roman"/>
          <w:color w:val="000000" w:themeColor="text1"/>
          <w:sz w:val="24"/>
          <w:szCs w:val="24"/>
        </w:rPr>
        <w:t>row, col)</w:t>
      </w:r>
    </w:p>
    <w:p w14:paraId="6BB232F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plt.plot</w:t>
      </w:r>
      <w:proofErr w:type="spellEnd"/>
      <w:proofErr w:type="gramEnd"/>
      <w:r w:rsidRPr="00EF5FDF">
        <w:rPr>
          <w:rFonts w:ascii="Times New Roman" w:hAnsi="Times New Roman" w:cs="Times New Roman"/>
          <w:color w:val="000000" w:themeColor="text1"/>
          <w:sz w:val="24"/>
          <w:szCs w:val="24"/>
        </w:rPr>
        <w:t>(row, array, linewidth=1, label=</w:t>
      </w:r>
      <w:proofErr w:type="spellStart"/>
      <w:r w:rsidRPr="00EF5FDF">
        <w:rPr>
          <w:rFonts w:ascii="Times New Roman" w:hAnsi="Times New Roman" w:cs="Times New Roman"/>
          <w:color w:val="000000" w:themeColor="text1"/>
          <w:sz w:val="24"/>
          <w:szCs w:val="24"/>
        </w:rPr>
        <w:t>f"D</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np.max</w:t>
      </w:r>
      <w:proofErr w:type="spellEnd"/>
      <w:r w:rsidRPr="00EF5FDF">
        <w:rPr>
          <w:rFonts w:ascii="Times New Roman" w:hAnsi="Times New Roman" w:cs="Times New Roman"/>
          <w:color w:val="000000" w:themeColor="text1"/>
          <w:sz w:val="24"/>
          <w:szCs w:val="24"/>
        </w:rPr>
        <w:t>(row)*2/(n-1):.2f} $\sigma$")</w:t>
      </w:r>
    </w:p>
    <w:p w14:paraId="2E596DF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37DC86E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f"Sum</w:t>
      </w:r>
      <w:proofErr w:type="spellEnd"/>
      <w:r w:rsidRPr="00EF5FDF">
        <w:rPr>
          <w:rFonts w:ascii="Times New Roman" w:hAnsi="Times New Roman" w:cs="Times New Roman"/>
          <w:color w:val="000000" w:themeColor="text1"/>
          <w:sz w:val="24"/>
          <w:szCs w:val="24"/>
        </w:rPr>
        <w:t xml:space="preserve"> of response of {n:.0f} Gaussians")</w:t>
      </w:r>
    </w:p>
    <w:p w14:paraId="2230348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plt.xlabel</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r"Distance</w:t>
      </w:r>
      <w:proofErr w:type="spellEnd"/>
      <w:r w:rsidRPr="00EF5FDF">
        <w:rPr>
          <w:rFonts w:ascii="Times New Roman" w:hAnsi="Times New Roman" w:cs="Times New Roman"/>
          <w:color w:val="000000" w:themeColor="text1"/>
          <w:sz w:val="24"/>
          <w:szCs w:val="24"/>
        </w:rPr>
        <w:t xml:space="preserve"> between Gaussian [$\sigma$]")</w:t>
      </w:r>
    </w:p>
    <w:p w14:paraId="2E5B9BA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plt.ylabel</w:t>
      </w:r>
      <w:proofErr w:type="spellEnd"/>
      <w:proofErr w:type="gramEnd"/>
      <w:r w:rsidRPr="00EF5FDF">
        <w:rPr>
          <w:rFonts w:ascii="Times New Roman" w:hAnsi="Times New Roman" w:cs="Times New Roman"/>
          <w:color w:val="000000" w:themeColor="text1"/>
          <w:sz w:val="24"/>
          <w:szCs w:val="24"/>
        </w:rPr>
        <w:t>("Normalized Intensity [-]")</w:t>
      </w:r>
    </w:p>
    <w:p w14:paraId="0B6FE8A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plt.legend</w:t>
      </w:r>
      <w:proofErr w:type="spellEnd"/>
      <w:proofErr w:type="gramEnd"/>
      <w:r w:rsidRPr="00EF5FDF">
        <w:rPr>
          <w:rFonts w:ascii="Times New Roman" w:hAnsi="Times New Roman" w:cs="Times New Roman"/>
          <w:color w:val="000000" w:themeColor="text1"/>
          <w:sz w:val="24"/>
          <w:szCs w:val="24"/>
        </w:rPr>
        <w:t>()</w:t>
      </w:r>
    </w:p>
    <w:p w14:paraId="5F3D405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4BD9EBC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236DE2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def </w:t>
      </w:r>
      <w:proofErr w:type="gramStart"/>
      <w:r w:rsidRPr="00EF5FDF">
        <w:rPr>
          <w:rFonts w:ascii="Times New Roman" w:hAnsi="Times New Roman" w:cs="Times New Roman"/>
          <w:color w:val="000000" w:themeColor="text1"/>
          <w:sz w:val="24"/>
          <w:szCs w:val="24"/>
        </w:rPr>
        <w:t>response(</w:t>
      </w:r>
      <w:proofErr w:type="spellStart"/>
      <w:proofErr w:type="gramEnd"/>
      <w:r w:rsidRPr="00EF5FDF">
        <w:rPr>
          <w:rFonts w:ascii="Times New Roman" w:hAnsi="Times New Roman" w:cs="Times New Roman"/>
          <w:color w:val="000000" w:themeColor="text1"/>
          <w:sz w:val="24"/>
          <w:szCs w:val="24"/>
        </w:rPr>
        <w:t>pos_x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pos_y</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distance_x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distance_y</w:t>
      </w:r>
      <w:proofErr w:type="spellEnd"/>
      <w:r w:rsidRPr="00EF5FDF">
        <w:rPr>
          <w:rFonts w:ascii="Times New Roman" w:hAnsi="Times New Roman" w:cs="Times New Roman"/>
          <w:color w:val="000000" w:themeColor="text1"/>
          <w:sz w:val="24"/>
          <w:szCs w:val="24"/>
        </w:rPr>
        <w:t>, s1=1, s2=1):</w:t>
      </w:r>
    </w:p>
    <w:p w14:paraId="0DF6369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func</w:t>
      </w:r>
      <w:proofErr w:type="spellEnd"/>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np.zeros</w:t>
      </w:r>
      <w:proofErr w:type="gramEnd"/>
      <w:r w:rsidRPr="00EF5FDF">
        <w:rPr>
          <w:rFonts w:ascii="Times New Roman" w:hAnsi="Times New Roman" w:cs="Times New Roman"/>
          <w:color w:val="000000" w:themeColor="text1"/>
          <w:sz w:val="24"/>
          <w:szCs w:val="24"/>
        </w:rPr>
        <w:t>_like</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distance_x</w:t>
      </w:r>
      <w:proofErr w:type="spellEnd"/>
      <w:r w:rsidRPr="00EF5FDF">
        <w:rPr>
          <w:rFonts w:ascii="Times New Roman" w:hAnsi="Times New Roman" w:cs="Times New Roman"/>
          <w:color w:val="000000" w:themeColor="text1"/>
          <w:sz w:val="24"/>
          <w:szCs w:val="24"/>
        </w:rPr>
        <w:t>)</w:t>
      </w:r>
    </w:p>
    <w:p w14:paraId="399A362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px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py</w:t>
      </w:r>
      <w:proofErr w:type="spellEnd"/>
      <w:r w:rsidRPr="00EF5FDF">
        <w:rPr>
          <w:rFonts w:ascii="Times New Roman" w:hAnsi="Times New Roman" w:cs="Times New Roman"/>
          <w:color w:val="000000" w:themeColor="text1"/>
          <w:sz w:val="24"/>
          <w:szCs w:val="24"/>
        </w:rPr>
        <w:t xml:space="preserve"> in </w:t>
      </w:r>
      <w:proofErr w:type="gramStart"/>
      <w:r w:rsidRPr="00EF5FDF">
        <w:rPr>
          <w:rFonts w:ascii="Times New Roman" w:hAnsi="Times New Roman" w:cs="Times New Roman"/>
          <w:color w:val="000000" w:themeColor="text1"/>
          <w:sz w:val="24"/>
          <w:szCs w:val="24"/>
        </w:rPr>
        <w:t>zip(</w:t>
      </w:r>
      <w:proofErr w:type="spellStart"/>
      <w:proofErr w:type="gramEnd"/>
      <w:r w:rsidRPr="00EF5FDF">
        <w:rPr>
          <w:rFonts w:ascii="Times New Roman" w:hAnsi="Times New Roman" w:cs="Times New Roman"/>
          <w:color w:val="000000" w:themeColor="text1"/>
          <w:sz w:val="24"/>
          <w:szCs w:val="24"/>
        </w:rPr>
        <w:t>pos_x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pos_y</w:t>
      </w:r>
      <w:proofErr w:type="spellEnd"/>
      <w:r w:rsidRPr="00EF5FDF">
        <w:rPr>
          <w:rFonts w:ascii="Times New Roman" w:hAnsi="Times New Roman" w:cs="Times New Roman"/>
          <w:color w:val="000000" w:themeColor="text1"/>
          <w:sz w:val="24"/>
          <w:szCs w:val="24"/>
        </w:rPr>
        <w:t>):</w:t>
      </w:r>
    </w:p>
    <w:p w14:paraId="6C1D209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func</w:t>
      </w:r>
      <w:proofErr w:type="spellEnd"/>
      <w:r w:rsidRPr="00EF5FDF">
        <w:rPr>
          <w:rFonts w:ascii="Times New Roman" w:hAnsi="Times New Roman" w:cs="Times New Roman"/>
          <w:color w:val="000000" w:themeColor="text1"/>
          <w:sz w:val="24"/>
          <w:szCs w:val="24"/>
        </w:rPr>
        <w:t xml:space="preserve"> += </w:t>
      </w:r>
      <w:proofErr w:type="gramStart"/>
      <w:r w:rsidRPr="00EF5FDF">
        <w:rPr>
          <w:rFonts w:ascii="Times New Roman" w:hAnsi="Times New Roman" w:cs="Times New Roman"/>
          <w:color w:val="000000" w:themeColor="text1"/>
          <w:sz w:val="24"/>
          <w:szCs w:val="24"/>
        </w:rPr>
        <w:t>gaussian(</w:t>
      </w:r>
      <w:proofErr w:type="spellStart"/>
      <w:proofErr w:type="gramEnd"/>
      <w:r w:rsidRPr="00EF5FDF">
        <w:rPr>
          <w:rFonts w:ascii="Times New Roman" w:hAnsi="Times New Roman" w:cs="Times New Roman"/>
          <w:color w:val="000000" w:themeColor="text1"/>
          <w:sz w:val="24"/>
          <w:szCs w:val="24"/>
        </w:rPr>
        <w:t>distance_x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px</w:t>
      </w:r>
      <w:proofErr w:type="spellEnd"/>
      <w:r w:rsidRPr="00EF5FDF">
        <w:rPr>
          <w:rFonts w:ascii="Times New Roman" w:hAnsi="Times New Roman" w:cs="Times New Roman"/>
          <w:color w:val="000000" w:themeColor="text1"/>
          <w:sz w:val="24"/>
          <w:szCs w:val="24"/>
        </w:rPr>
        <w:t>, s1) * gaussian(</w:t>
      </w:r>
      <w:proofErr w:type="spellStart"/>
      <w:r w:rsidRPr="00EF5FDF">
        <w:rPr>
          <w:rFonts w:ascii="Times New Roman" w:hAnsi="Times New Roman" w:cs="Times New Roman"/>
          <w:color w:val="000000" w:themeColor="text1"/>
          <w:sz w:val="24"/>
          <w:szCs w:val="24"/>
        </w:rPr>
        <w:t>distance_y</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py</w:t>
      </w:r>
      <w:proofErr w:type="spellEnd"/>
      <w:r w:rsidRPr="00EF5FDF">
        <w:rPr>
          <w:rFonts w:ascii="Times New Roman" w:hAnsi="Times New Roman" w:cs="Times New Roman"/>
          <w:color w:val="000000" w:themeColor="text1"/>
          <w:sz w:val="24"/>
          <w:szCs w:val="24"/>
        </w:rPr>
        <w:t>, s2)</w:t>
      </w:r>
    </w:p>
    <w:p w14:paraId="3478C65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mean = </w:t>
      </w:r>
      <w:proofErr w:type="spellStart"/>
      <w:proofErr w:type="gramStart"/>
      <w:r w:rsidRPr="00EF5FDF">
        <w:rPr>
          <w:rFonts w:ascii="Times New Roman" w:hAnsi="Times New Roman" w:cs="Times New Roman"/>
          <w:color w:val="000000" w:themeColor="text1"/>
          <w:sz w:val="24"/>
          <w:szCs w:val="24"/>
        </w:rPr>
        <w:t>np.mean</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func</w:t>
      </w:r>
      <w:proofErr w:type="spellEnd"/>
      <w:r w:rsidRPr="00EF5FDF">
        <w:rPr>
          <w:rFonts w:ascii="Times New Roman" w:hAnsi="Times New Roman" w:cs="Times New Roman"/>
          <w:color w:val="000000" w:themeColor="text1"/>
          <w:sz w:val="24"/>
          <w:szCs w:val="24"/>
        </w:rPr>
        <w:t>)</w:t>
      </w:r>
    </w:p>
    <w:p w14:paraId="185E683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erms</w:t>
      </w:r>
      <w:proofErr w:type="spellEnd"/>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np.sqrt</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np.mean</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np.square</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np.subtract</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func</w:t>
      </w:r>
      <w:proofErr w:type="spellEnd"/>
      <w:r w:rsidRPr="00EF5FDF">
        <w:rPr>
          <w:rFonts w:ascii="Times New Roman" w:hAnsi="Times New Roman" w:cs="Times New Roman"/>
          <w:color w:val="000000" w:themeColor="text1"/>
          <w:sz w:val="24"/>
          <w:szCs w:val="24"/>
        </w:rPr>
        <w:t>, mean))))</w:t>
      </w:r>
    </w:p>
    <w:p w14:paraId="78D04FE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mean, </w:t>
      </w:r>
      <w:proofErr w:type="spellStart"/>
      <w:r w:rsidRPr="00EF5FDF">
        <w:rPr>
          <w:rFonts w:ascii="Times New Roman" w:hAnsi="Times New Roman" w:cs="Times New Roman"/>
          <w:color w:val="000000" w:themeColor="text1"/>
          <w:sz w:val="24"/>
          <w:szCs w:val="24"/>
        </w:rPr>
        <w:t>erms</w:t>
      </w:r>
      <w:proofErr w:type="spellEnd"/>
    </w:p>
    <w:p w14:paraId="6A95656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05FBAD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distance_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xmax</w:t>
      </w:r>
      <w:proofErr w:type="spellEnd"/>
      <w:r w:rsidRPr="00EF5FDF">
        <w:rPr>
          <w:rFonts w:ascii="Times New Roman" w:hAnsi="Times New Roman" w:cs="Times New Roman"/>
          <w:color w:val="000000" w:themeColor="text1"/>
          <w:sz w:val="24"/>
          <w:szCs w:val="24"/>
        </w:rPr>
        <w:t>, step, n):</w:t>
      </w:r>
    </w:p>
    <w:p w14:paraId="7390B50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 xml:space="preserve"> = []</w:t>
      </w:r>
    </w:p>
    <w:p w14:paraId="117ED53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xmax</w:t>
      </w:r>
      <w:proofErr w:type="spellEnd"/>
      <w:r w:rsidRPr="00EF5FDF">
        <w:rPr>
          <w:rFonts w:ascii="Times New Roman" w:hAnsi="Times New Roman" w:cs="Times New Roman"/>
          <w:color w:val="000000" w:themeColor="text1"/>
          <w:sz w:val="24"/>
          <w:szCs w:val="24"/>
        </w:rPr>
        <w:t>:</w:t>
      </w:r>
    </w:p>
    <w:p w14:paraId="49C5B1C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dist.append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np.linspace</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 xml:space="preserve">*(n-1)/2, </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*(n-1)/2, 1000, endpoint=True))</w:t>
      </w:r>
    </w:p>
    <w:p w14:paraId="4043397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else:</w:t>
      </w:r>
    </w:p>
    <w:p w14:paraId="6DFFD62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 in </w:t>
      </w:r>
      <w:proofErr w:type="spellStart"/>
      <w:proofErr w:type="gramStart"/>
      <w:r w:rsidRPr="00EF5FDF">
        <w:rPr>
          <w:rFonts w:ascii="Times New Roman" w:hAnsi="Times New Roman" w:cs="Times New Roman"/>
          <w:color w:val="000000" w:themeColor="text1"/>
          <w:sz w:val="24"/>
          <w:szCs w:val="24"/>
        </w:rPr>
        <w:t>np.arange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xmin</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xmax</w:t>
      </w:r>
      <w:proofErr w:type="spellEnd"/>
      <w:r w:rsidRPr="00EF5FDF">
        <w:rPr>
          <w:rFonts w:ascii="Times New Roman" w:hAnsi="Times New Roman" w:cs="Times New Roman"/>
          <w:color w:val="000000" w:themeColor="text1"/>
          <w:sz w:val="24"/>
          <w:szCs w:val="24"/>
        </w:rPr>
        <w:t>, step):</w:t>
      </w:r>
    </w:p>
    <w:p w14:paraId="0AC78D2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dist.append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np.linspace</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xml:space="preserve">*(n-1)/2,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*(n-1)/2, 1000, endpoint=True))</w:t>
      </w:r>
    </w:p>
    <w:p w14:paraId="247EFC1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dist</w:t>
      </w:r>
      <w:proofErr w:type="spellEnd"/>
      <w:proofErr w:type="gramEnd"/>
    </w:p>
    <w:p w14:paraId="3699DFE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82FDA8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r w:rsidRPr="00EF5FDF">
        <w:rPr>
          <w:rFonts w:ascii="Times New Roman" w:hAnsi="Times New Roman" w:cs="Times New Roman"/>
          <w:color w:val="000000" w:themeColor="text1"/>
          <w:sz w:val="24"/>
          <w:szCs w:val="24"/>
        </w:rPr>
        <w:t>pos_</w:t>
      </w:r>
      <w:proofErr w:type="gramStart"/>
      <w:r w:rsidRPr="00EF5FDF">
        <w:rPr>
          <w:rFonts w:ascii="Times New Roman" w:hAnsi="Times New Roman" w:cs="Times New Roman"/>
          <w:color w:val="000000" w:themeColor="text1"/>
          <w:sz w:val="24"/>
          <w:szCs w:val="24"/>
        </w:rPr>
        <w:t>gaussian</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 n):</w:t>
      </w:r>
    </w:p>
    <w:p w14:paraId="6EDED0D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proofErr w:type="gramStart"/>
      <w:r w:rsidRPr="00EF5FDF">
        <w:rPr>
          <w:rFonts w:ascii="Times New Roman" w:hAnsi="Times New Roman" w:cs="Times New Roman"/>
          <w:color w:val="000000" w:themeColor="text1"/>
          <w:sz w:val="24"/>
          <w:szCs w:val="24"/>
        </w:rPr>
        <w:t>np.linspace</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 xml:space="preserve">[0], </w:t>
      </w:r>
      <w:proofErr w:type="spellStart"/>
      <w:r w:rsidRPr="00EF5FDF">
        <w:rPr>
          <w:rFonts w:ascii="Times New Roman" w:hAnsi="Times New Roman" w:cs="Times New Roman"/>
          <w:color w:val="000000" w:themeColor="text1"/>
          <w:sz w:val="24"/>
          <w:szCs w:val="24"/>
        </w:rPr>
        <w:t>dist</w:t>
      </w:r>
      <w:proofErr w:type="spellEnd"/>
      <w:r w:rsidRPr="00EF5FDF">
        <w:rPr>
          <w:rFonts w:ascii="Times New Roman" w:hAnsi="Times New Roman" w:cs="Times New Roman"/>
          <w:color w:val="000000" w:themeColor="text1"/>
          <w:sz w:val="24"/>
          <w:szCs w:val="24"/>
        </w:rPr>
        <w:t>[-1], n, endpoint=True)</w:t>
      </w:r>
    </w:p>
    <w:p w14:paraId="74FFC97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13E0949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def </w:t>
      </w:r>
      <w:proofErr w:type="spellStart"/>
      <w:r w:rsidRPr="00EF5FDF">
        <w:rPr>
          <w:rFonts w:ascii="Times New Roman" w:hAnsi="Times New Roman" w:cs="Times New Roman"/>
          <w:color w:val="000000" w:themeColor="text1"/>
          <w:sz w:val="24"/>
          <w:szCs w:val="24"/>
        </w:rPr>
        <w:t>response_over_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dist_y</w:t>
      </w:r>
      <w:proofErr w:type="spellEnd"/>
      <w:r w:rsidRPr="00EF5FDF">
        <w:rPr>
          <w:rFonts w:ascii="Times New Roman" w:hAnsi="Times New Roman" w:cs="Times New Roman"/>
          <w:color w:val="000000" w:themeColor="text1"/>
          <w:sz w:val="24"/>
          <w:szCs w:val="24"/>
        </w:rPr>
        <w:t>, n):</w:t>
      </w:r>
    </w:p>
    <w:p w14:paraId="29B19E9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mean = []</w:t>
      </w:r>
    </w:p>
    <w:p w14:paraId="1E1E5EC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erms</w:t>
      </w:r>
      <w:proofErr w:type="spellEnd"/>
      <w:r w:rsidRPr="00EF5FDF">
        <w:rPr>
          <w:rFonts w:ascii="Times New Roman" w:hAnsi="Times New Roman" w:cs="Times New Roman"/>
          <w:color w:val="000000" w:themeColor="text1"/>
          <w:sz w:val="24"/>
          <w:szCs w:val="24"/>
        </w:rPr>
        <w:t xml:space="preserve"> = []</w:t>
      </w:r>
    </w:p>
    <w:p w14:paraId="0E27A4A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dd = []</w:t>
      </w:r>
    </w:p>
    <w:p w14:paraId="21E5889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for dx, </w:t>
      </w:r>
      <w:proofErr w:type="spellStart"/>
      <w:r w:rsidRPr="00EF5FDF">
        <w:rPr>
          <w:rFonts w:ascii="Times New Roman" w:hAnsi="Times New Roman" w:cs="Times New Roman"/>
          <w:color w:val="000000" w:themeColor="text1"/>
          <w:sz w:val="24"/>
          <w:szCs w:val="24"/>
        </w:rPr>
        <w:t>dy</w:t>
      </w:r>
      <w:proofErr w:type="spellEnd"/>
      <w:r w:rsidRPr="00EF5FDF">
        <w:rPr>
          <w:rFonts w:ascii="Times New Roman" w:hAnsi="Times New Roman" w:cs="Times New Roman"/>
          <w:color w:val="000000" w:themeColor="text1"/>
          <w:sz w:val="24"/>
          <w:szCs w:val="24"/>
        </w:rPr>
        <w:t xml:space="preserve"> in </w:t>
      </w:r>
      <w:proofErr w:type="gramStart"/>
      <w:r w:rsidRPr="00EF5FDF">
        <w:rPr>
          <w:rFonts w:ascii="Times New Roman" w:hAnsi="Times New Roman" w:cs="Times New Roman"/>
          <w:color w:val="000000" w:themeColor="text1"/>
          <w:sz w:val="24"/>
          <w:szCs w:val="24"/>
        </w:rPr>
        <w:t>zip(</w:t>
      </w:r>
      <w:proofErr w:type="spellStart"/>
      <w:proofErr w:type="gramEnd"/>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dist_y</w:t>
      </w:r>
      <w:proofErr w:type="spellEnd"/>
      <w:r w:rsidRPr="00EF5FDF">
        <w:rPr>
          <w:rFonts w:ascii="Times New Roman" w:hAnsi="Times New Roman" w:cs="Times New Roman"/>
          <w:color w:val="000000" w:themeColor="text1"/>
          <w:sz w:val="24"/>
          <w:szCs w:val="24"/>
        </w:rPr>
        <w:t>):</w:t>
      </w:r>
    </w:p>
    <w:p w14:paraId="7DB6F45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pos_gaus_x</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pos_</w:t>
      </w:r>
      <w:proofErr w:type="gramStart"/>
      <w:r w:rsidRPr="00EF5FDF">
        <w:rPr>
          <w:rFonts w:ascii="Times New Roman" w:hAnsi="Times New Roman" w:cs="Times New Roman"/>
          <w:color w:val="000000" w:themeColor="text1"/>
          <w:sz w:val="24"/>
          <w:szCs w:val="24"/>
        </w:rPr>
        <w:t>gaussian</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dx, n)</w:t>
      </w:r>
    </w:p>
    <w:p w14:paraId="6EC8400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pos_gaus_y</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pos_</w:t>
      </w:r>
      <w:proofErr w:type="gramStart"/>
      <w:r w:rsidRPr="00EF5FDF">
        <w:rPr>
          <w:rFonts w:ascii="Times New Roman" w:hAnsi="Times New Roman" w:cs="Times New Roman"/>
          <w:color w:val="000000" w:themeColor="text1"/>
          <w:sz w:val="24"/>
          <w:szCs w:val="24"/>
        </w:rPr>
        <w:t>gaussian</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dy</w:t>
      </w:r>
      <w:proofErr w:type="spellEnd"/>
      <w:r w:rsidRPr="00EF5FDF">
        <w:rPr>
          <w:rFonts w:ascii="Times New Roman" w:hAnsi="Times New Roman" w:cs="Times New Roman"/>
          <w:color w:val="000000" w:themeColor="text1"/>
          <w:sz w:val="24"/>
          <w:szCs w:val="24"/>
        </w:rPr>
        <w:t>, n)</w:t>
      </w:r>
    </w:p>
    <w:p w14:paraId="134D8D7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res = </w:t>
      </w:r>
      <w:proofErr w:type="gramStart"/>
      <w:r w:rsidRPr="00EF5FDF">
        <w:rPr>
          <w:rFonts w:ascii="Times New Roman" w:hAnsi="Times New Roman" w:cs="Times New Roman"/>
          <w:color w:val="000000" w:themeColor="text1"/>
          <w:sz w:val="24"/>
          <w:szCs w:val="24"/>
        </w:rPr>
        <w:t>response(</w:t>
      </w:r>
      <w:proofErr w:type="spellStart"/>
      <w:proofErr w:type="gramEnd"/>
      <w:r w:rsidRPr="00EF5FDF">
        <w:rPr>
          <w:rFonts w:ascii="Times New Roman" w:hAnsi="Times New Roman" w:cs="Times New Roman"/>
          <w:color w:val="000000" w:themeColor="text1"/>
          <w:sz w:val="24"/>
          <w:szCs w:val="24"/>
        </w:rPr>
        <w:t>pos_gaus_x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pos_gaus_y</w:t>
      </w:r>
      <w:proofErr w:type="spellEnd"/>
      <w:r w:rsidRPr="00EF5FDF">
        <w:rPr>
          <w:rFonts w:ascii="Times New Roman" w:hAnsi="Times New Roman" w:cs="Times New Roman"/>
          <w:color w:val="000000" w:themeColor="text1"/>
          <w:sz w:val="24"/>
          <w:szCs w:val="24"/>
        </w:rPr>
        <w:t xml:space="preserve">, dx, </w:t>
      </w:r>
      <w:proofErr w:type="spellStart"/>
      <w:r w:rsidRPr="00EF5FDF">
        <w:rPr>
          <w:rFonts w:ascii="Times New Roman" w:hAnsi="Times New Roman" w:cs="Times New Roman"/>
          <w:color w:val="000000" w:themeColor="text1"/>
          <w:sz w:val="24"/>
          <w:szCs w:val="24"/>
        </w:rPr>
        <w:t>dy</w:t>
      </w:r>
      <w:proofErr w:type="spellEnd"/>
      <w:r w:rsidRPr="00EF5FDF">
        <w:rPr>
          <w:rFonts w:ascii="Times New Roman" w:hAnsi="Times New Roman" w:cs="Times New Roman"/>
          <w:color w:val="000000" w:themeColor="text1"/>
          <w:sz w:val="24"/>
          <w:szCs w:val="24"/>
        </w:rPr>
        <w:t>, s1=1, s2=1)</w:t>
      </w:r>
    </w:p>
    <w:p w14:paraId="21399D6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mean.append</w:t>
      </w:r>
      <w:proofErr w:type="spellEnd"/>
      <w:proofErr w:type="gramEnd"/>
      <w:r w:rsidRPr="00EF5FDF">
        <w:rPr>
          <w:rFonts w:ascii="Times New Roman" w:hAnsi="Times New Roman" w:cs="Times New Roman"/>
          <w:color w:val="000000" w:themeColor="text1"/>
          <w:sz w:val="24"/>
          <w:szCs w:val="24"/>
        </w:rPr>
        <w:t>(res[0])</w:t>
      </w:r>
    </w:p>
    <w:p w14:paraId="3A58133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erms.append</w:t>
      </w:r>
      <w:proofErr w:type="spellEnd"/>
      <w:proofErr w:type="gramEnd"/>
      <w:r w:rsidRPr="00EF5FDF">
        <w:rPr>
          <w:rFonts w:ascii="Times New Roman" w:hAnsi="Times New Roman" w:cs="Times New Roman"/>
          <w:color w:val="000000" w:themeColor="text1"/>
          <w:sz w:val="24"/>
          <w:szCs w:val="24"/>
        </w:rPr>
        <w:t>(res[1])</w:t>
      </w:r>
    </w:p>
    <w:p w14:paraId="5FE70C6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dd.append</w:t>
      </w:r>
      <w:proofErr w:type="spellEnd"/>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np.max</w:t>
      </w:r>
      <w:proofErr w:type="spellEnd"/>
      <w:r w:rsidRPr="00EF5FDF">
        <w:rPr>
          <w:rFonts w:ascii="Times New Roman" w:hAnsi="Times New Roman" w:cs="Times New Roman"/>
          <w:color w:val="000000" w:themeColor="text1"/>
          <w:sz w:val="24"/>
          <w:szCs w:val="24"/>
        </w:rPr>
        <w:t>(dx)*2/(n-1))</w:t>
      </w:r>
    </w:p>
    <w:p w14:paraId="3DD3FEA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[dd, mean, </w:t>
      </w:r>
      <w:proofErr w:type="spellStart"/>
      <w:r w:rsidRPr="00EF5FDF">
        <w:rPr>
          <w:rFonts w:ascii="Times New Roman" w:hAnsi="Times New Roman" w:cs="Times New Roman"/>
          <w:color w:val="000000" w:themeColor="text1"/>
          <w:sz w:val="24"/>
          <w:szCs w:val="24"/>
        </w:rPr>
        <w:t>erms</w:t>
      </w:r>
      <w:proofErr w:type="spellEnd"/>
      <w:r w:rsidRPr="00EF5FDF">
        <w:rPr>
          <w:rFonts w:ascii="Times New Roman" w:hAnsi="Times New Roman" w:cs="Times New Roman"/>
          <w:color w:val="000000" w:themeColor="text1"/>
          <w:sz w:val="24"/>
          <w:szCs w:val="24"/>
        </w:rPr>
        <w:t>]</w:t>
      </w:r>
    </w:p>
    <w:p w14:paraId="08DCEC5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1E647F42"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main</w:t>
      </w:r>
    </w:p>
    <w:p w14:paraId="1072C7C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 xml:space="preserve"> = 11</w:t>
      </w:r>
    </w:p>
    <w:p w14:paraId="1E676EC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112367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d_min</w:t>
      </w:r>
      <w:proofErr w:type="spellEnd"/>
      <w:r w:rsidRPr="00EF5FDF">
        <w:rPr>
          <w:rFonts w:ascii="Times New Roman" w:hAnsi="Times New Roman" w:cs="Times New Roman"/>
          <w:color w:val="000000" w:themeColor="text1"/>
          <w:sz w:val="24"/>
          <w:szCs w:val="24"/>
        </w:rPr>
        <w:t xml:space="preserve"> = </w:t>
      </w:r>
      <w:proofErr w:type="spellStart"/>
      <w:proofErr w:type="gramStart"/>
      <w:r w:rsidRPr="00EF5FDF">
        <w:rPr>
          <w:rFonts w:ascii="Times New Roman" w:hAnsi="Times New Roman" w:cs="Times New Roman"/>
          <w:color w:val="000000" w:themeColor="text1"/>
          <w:sz w:val="24"/>
          <w:szCs w:val="24"/>
        </w:rPr>
        <w:t>np.sqrt</w:t>
      </w:r>
      <w:proofErr w:type="spellEnd"/>
      <w:proofErr w:type="gramEnd"/>
      <w:r w:rsidRPr="00EF5FDF">
        <w:rPr>
          <w:rFonts w:ascii="Times New Roman" w:hAnsi="Times New Roman" w:cs="Times New Roman"/>
          <w:color w:val="000000" w:themeColor="text1"/>
          <w:sz w:val="24"/>
          <w:szCs w:val="24"/>
        </w:rPr>
        <w:t>(2*np.log(2))</w:t>
      </w:r>
    </w:p>
    <w:p w14:paraId="32C143F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d_max</w:t>
      </w:r>
      <w:proofErr w:type="spellEnd"/>
      <w:r w:rsidRPr="00EF5FDF">
        <w:rPr>
          <w:rFonts w:ascii="Times New Roman" w:hAnsi="Times New Roman" w:cs="Times New Roman"/>
          <w:color w:val="000000" w:themeColor="text1"/>
          <w:sz w:val="24"/>
          <w:szCs w:val="24"/>
        </w:rPr>
        <w:t xml:space="preserve"> = 2.5</w:t>
      </w:r>
    </w:p>
    <w:p w14:paraId="3B58F31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E72533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display Gaussian</w:t>
      </w:r>
    </w:p>
    <w:p w14:paraId="62F0552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d_min</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d_max</w:t>
      </w:r>
      <w:proofErr w:type="spellEnd"/>
      <w:r w:rsidRPr="00EF5FDF">
        <w:rPr>
          <w:rFonts w:ascii="Times New Roman" w:hAnsi="Times New Roman" w:cs="Times New Roman"/>
          <w:color w:val="000000" w:themeColor="text1"/>
          <w:sz w:val="24"/>
          <w:szCs w:val="24"/>
        </w:rPr>
        <w:t xml:space="preserve">, 0.15, </w:t>
      </w: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w:t>
      </w:r>
    </w:p>
    <w:p w14:paraId="39008F8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dist_y</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d_min</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d_max</w:t>
      </w:r>
      <w:proofErr w:type="spellEnd"/>
      <w:r w:rsidRPr="00EF5FDF">
        <w:rPr>
          <w:rFonts w:ascii="Times New Roman" w:hAnsi="Times New Roman" w:cs="Times New Roman"/>
          <w:color w:val="000000" w:themeColor="text1"/>
          <w:sz w:val="24"/>
          <w:szCs w:val="24"/>
        </w:rPr>
        <w:t xml:space="preserve">, 0.15, </w:t>
      </w: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w:t>
      </w:r>
    </w:p>
    <w:p w14:paraId="658E919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fig_</w:t>
      </w:r>
      <w:proofErr w:type="gramStart"/>
      <w:r w:rsidRPr="00EF5FDF">
        <w:rPr>
          <w:rFonts w:ascii="Times New Roman" w:hAnsi="Times New Roman" w:cs="Times New Roman"/>
          <w:color w:val="000000" w:themeColor="text1"/>
          <w:sz w:val="24"/>
          <w:szCs w:val="24"/>
        </w:rPr>
        <w:t>gaus</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dist_y</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w:t>
      </w:r>
    </w:p>
    <w:p w14:paraId="297366F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B4275F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 computation</w:t>
      </w:r>
    </w:p>
    <w:p w14:paraId="4FB442D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d_min</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d_max</w:t>
      </w:r>
      <w:proofErr w:type="spellEnd"/>
      <w:r w:rsidRPr="00EF5FDF">
        <w:rPr>
          <w:rFonts w:ascii="Times New Roman" w:hAnsi="Times New Roman" w:cs="Times New Roman"/>
          <w:color w:val="000000" w:themeColor="text1"/>
          <w:sz w:val="24"/>
          <w:szCs w:val="24"/>
        </w:rPr>
        <w:t xml:space="preserve">, 0.1, </w:t>
      </w: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w:t>
      </w:r>
    </w:p>
    <w:p w14:paraId="5175489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dist_y</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d_min</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d_max</w:t>
      </w:r>
      <w:proofErr w:type="spellEnd"/>
      <w:r w:rsidRPr="00EF5FDF">
        <w:rPr>
          <w:rFonts w:ascii="Times New Roman" w:hAnsi="Times New Roman" w:cs="Times New Roman"/>
          <w:color w:val="000000" w:themeColor="text1"/>
          <w:sz w:val="24"/>
          <w:szCs w:val="24"/>
        </w:rPr>
        <w:t xml:space="preserve">, 0.1, </w:t>
      </w: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w:t>
      </w:r>
    </w:p>
    <w:p w14:paraId="1B6D8BF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data = </w:t>
      </w:r>
      <w:proofErr w:type="spellStart"/>
      <w:r w:rsidRPr="00EF5FDF">
        <w:rPr>
          <w:rFonts w:ascii="Times New Roman" w:hAnsi="Times New Roman" w:cs="Times New Roman"/>
          <w:color w:val="000000" w:themeColor="text1"/>
          <w:sz w:val="24"/>
          <w:szCs w:val="24"/>
        </w:rPr>
        <w:t>response_over_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dist_y</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w:t>
      </w:r>
    </w:p>
    <w:p w14:paraId="549F396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d_opt</w:t>
      </w:r>
      <w:proofErr w:type="spellEnd"/>
      <w:r w:rsidRPr="00EF5FDF">
        <w:rPr>
          <w:rFonts w:ascii="Times New Roman" w:hAnsi="Times New Roman" w:cs="Times New Roman"/>
          <w:color w:val="000000" w:themeColor="text1"/>
          <w:sz w:val="24"/>
          <w:szCs w:val="24"/>
        </w:rPr>
        <w:t xml:space="preserve"> = data[</w:t>
      </w:r>
      <w:proofErr w:type="gramStart"/>
      <w:r w:rsidRPr="00EF5FDF">
        <w:rPr>
          <w:rFonts w:ascii="Times New Roman" w:hAnsi="Times New Roman" w:cs="Times New Roman"/>
          <w:color w:val="000000" w:themeColor="text1"/>
          <w:sz w:val="24"/>
          <w:szCs w:val="24"/>
        </w:rPr>
        <w:t>0][</w:t>
      </w:r>
      <w:proofErr w:type="spellStart"/>
      <w:proofErr w:type="gramEnd"/>
      <w:r w:rsidRPr="00EF5FDF">
        <w:rPr>
          <w:rFonts w:ascii="Times New Roman" w:hAnsi="Times New Roman" w:cs="Times New Roman"/>
          <w:color w:val="000000" w:themeColor="text1"/>
          <w:sz w:val="24"/>
          <w:szCs w:val="24"/>
        </w:rPr>
        <w:t>np.argmin</w:t>
      </w:r>
      <w:proofErr w:type="spellEnd"/>
      <w:r w:rsidRPr="00EF5FDF">
        <w:rPr>
          <w:rFonts w:ascii="Times New Roman" w:hAnsi="Times New Roman" w:cs="Times New Roman"/>
          <w:color w:val="000000" w:themeColor="text1"/>
          <w:sz w:val="24"/>
          <w:szCs w:val="24"/>
        </w:rPr>
        <w:t>(data[2])]</w:t>
      </w:r>
    </w:p>
    <w:p w14:paraId="7B6AFB5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dist_opt_x</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d_opt</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d_opt</w:t>
      </w:r>
      <w:proofErr w:type="spellEnd"/>
      <w:r w:rsidRPr="00EF5FDF">
        <w:rPr>
          <w:rFonts w:ascii="Times New Roman" w:hAnsi="Times New Roman" w:cs="Times New Roman"/>
          <w:color w:val="000000" w:themeColor="text1"/>
          <w:sz w:val="24"/>
          <w:szCs w:val="24"/>
        </w:rPr>
        <w:t xml:space="preserve">, 0.1, </w:t>
      </w: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w:t>
      </w:r>
    </w:p>
    <w:p w14:paraId="523A06C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dist_opt_y</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distance_</w:t>
      </w:r>
      <w:proofErr w:type="gramStart"/>
      <w:r w:rsidRPr="00EF5FDF">
        <w:rPr>
          <w:rFonts w:ascii="Times New Roman" w:hAnsi="Times New Roman" w:cs="Times New Roman"/>
          <w:color w:val="000000" w:themeColor="text1"/>
          <w:sz w:val="24"/>
          <w:szCs w:val="24"/>
        </w:rPr>
        <w:t>array</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d_opt</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d_opt</w:t>
      </w:r>
      <w:proofErr w:type="spellEnd"/>
      <w:r w:rsidRPr="00EF5FDF">
        <w:rPr>
          <w:rFonts w:ascii="Times New Roman" w:hAnsi="Times New Roman" w:cs="Times New Roman"/>
          <w:color w:val="000000" w:themeColor="text1"/>
          <w:sz w:val="24"/>
          <w:szCs w:val="24"/>
        </w:rPr>
        <w:t xml:space="preserve">, 0.1, </w:t>
      </w: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w:t>
      </w:r>
    </w:p>
    <w:p w14:paraId="17232B5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fig_</w:t>
      </w:r>
      <w:proofErr w:type="gramStart"/>
      <w:r w:rsidRPr="00EF5FDF">
        <w:rPr>
          <w:rFonts w:ascii="Times New Roman" w:hAnsi="Times New Roman" w:cs="Times New Roman"/>
          <w:color w:val="000000" w:themeColor="text1"/>
          <w:sz w:val="24"/>
          <w:szCs w:val="24"/>
        </w:rPr>
        <w:t>gaus</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dist_opt_x</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dist_opt_y</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n_gaussian</w:t>
      </w:r>
      <w:proofErr w:type="spellEnd"/>
      <w:r w:rsidRPr="00EF5FDF">
        <w:rPr>
          <w:rFonts w:ascii="Times New Roman" w:hAnsi="Times New Roman" w:cs="Times New Roman"/>
          <w:color w:val="000000" w:themeColor="text1"/>
          <w:sz w:val="24"/>
          <w:szCs w:val="24"/>
        </w:rPr>
        <w:t>)</w:t>
      </w:r>
    </w:p>
    <w:p w14:paraId="3B430FD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gramStart"/>
      <w:r w:rsidRPr="00EF5FDF">
        <w:rPr>
          <w:rFonts w:ascii="Times New Roman" w:hAnsi="Times New Roman" w:cs="Times New Roman"/>
          <w:color w:val="000000" w:themeColor="text1"/>
          <w:sz w:val="24"/>
          <w:szCs w:val="24"/>
        </w:rPr>
        <w:t>print(</w:t>
      </w:r>
      <w:proofErr w:type="spellStart"/>
      <w:proofErr w:type="gramEnd"/>
      <w:r w:rsidRPr="00EF5FDF">
        <w:rPr>
          <w:rFonts w:ascii="Times New Roman" w:hAnsi="Times New Roman" w:cs="Times New Roman"/>
          <w:color w:val="000000" w:themeColor="text1"/>
          <w:sz w:val="24"/>
          <w:szCs w:val="24"/>
        </w:rPr>
        <w:t>r"Minimal</w:t>
      </w:r>
      <w:proofErr w:type="spellEnd"/>
      <w:r w:rsidRPr="00EF5FDF">
        <w:rPr>
          <w:rFonts w:ascii="Times New Roman" w:hAnsi="Times New Roman" w:cs="Times New Roman"/>
          <w:color w:val="000000" w:themeColor="text1"/>
          <w:sz w:val="24"/>
          <w:szCs w:val="24"/>
        </w:rPr>
        <w:t xml:space="preserve"> RMS error when distance =", </w:t>
      </w:r>
      <w:proofErr w:type="spellStart"/>
      <w:r w:rsidRPr="00EF5FDF">
        <w:rPr>
          <w:rFonts w:ascii="Times New Roman" w:hAnsi="Times New Roman" w:cs="Times New Roman"/>
          <w:color w:val="000000" w:themeColor="text1"/>
          <w:sz w:val="24"/>
          <w:szCs w:val="24"/>
        </w:rPr>
        <w:t>d_opt</w:t>
      </w:r>
      <w:proofErr w:type="spellEnd"/>
      <w:r w:rsidRPr="00EF5FDF">
        <w:rPr>
          <w:rFonts w:ascii="Times New Roman" w:hAnsi="Times New Roman" w:cs="Times New Roman"/>
          <w:color w:val="000000" w:themeColor="text1"/>
          <w:sz w:val="24"/>
          <w:szCs w:val="24"/>
        </w:rPr>
        <w:t>, r"$\sigma$")</w:t>
      </w:r>
    </w:p>
    <w:p w14:paraId="44E3F725" w14:textId="16C34D0D"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print(</w:t>
      </w:r>
      <w:proofErr w:type="spellStart"/>
      <w:r w:rsidRPr="00EF5FDF">
        <w:rPr>
          <w:rFonts w:ascii="Times New Roman" w:hAnsi="Times New Roman" w:cs="Times New Roman"/>
          <w:color w:val="000000" w:themeColor="text1"/>
          <w:sz w:val="24"/>
          <w:szCs w:val="24"/>
        </w:rPr>
        <w:t>np.min</w:t>
      </w:r>
      <w:proofErr w:type="spellEnd"/>
      <w:r w:rsidRPr="00EF5FDF">
        <w:rPr>
          <w:rFonts w:ascii="Times New Roman" w:hAnsi="Times New Roman" w:cs="Times New Roman"/>
          <w:color w:val="000000" w:themeColor="text1"/>
          <w:sz w:val="24"/>
          <w:szCs w:val="24"/>
        </w:rPr>
        <w:t>(</w:t>
      </w:r>
      <w:proofErr w:type="gramStart"/>
      <w:r w:rsidRPr="00EF5FDF">
        <w:rPr>
          <w:rFonts w:ascii="Times New Roman" w:hAnsi="Times New Roman" w:cs="Times New Roman"/>
          <w:color w:val="000000" w:themeColor="text1"/>
          <w:sz w:val="24"/>
          <w:szCs w:val="24"/>
        </w:rPr>
        <w:t>data[</w:t>
      </w:r>
      <w:proofErr w:type="gramEnd"/>
      <w:r w:rsidRPr="00EF5FDF">
        <w:rPr>
          <w:rFonts w:ascii="Times New Roman" w:hAnsi="Times New Roman" w:cs="Times New Roman"/>
          <w:color w:val="000000" w:themeColor="text1"/>
          <w:sz w:val="24"/>
          <w:szCs w:val="24"/>
        </w:rPr>
        <w:t>2]))</w:t>
      </w:r>
    </w:p>
    <w:p w14:paraId="56F02D1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A7CC8D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37F79325" w14:textId="213638A3" w:rsidR="00E6119B" w:rsidRPr="00EF5FDF" w:rsidRDefault="00E6119B" w:rsidP="00ED2003">
      <w:pPr>
        <w:pStyle w:val="Heading3"/>
        <w:rPr>
          <w:rFonts w:cs="Times New Roman"/>
          <w:color w:val="000000" w:themeColor="text1"/>
        </w:rPr>
      </w:pPr>
      <w:bookmarkStart w:id="185" w:name="_Toc171689103"/>
      <w:r w:rsidRPr="00EF5FDF">
        <w:rPr>
          <w:rFonts w:cs="Times New Roman"/>
          <w:color w:val="000000" w:themeColor="text1"/>
        </w:rPr>
        <w:t>Magnetic field calculation of single tilted coil</w:t>
      </w:r>
      <w:bookmarkEnd w:id="185"/>
    </w:p>
    <w:p w14:paraId="79EBF37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3C64E776" w14:textId="706684B9" w:rsidR="00653722" w:rsidRPr="00EF5FDF" w:rsidRDefault="00653722" w:rsidP="00B21BB8">
      <w:pPr>
        <w:spacing w:after="0" w:line="360" w:lineRule="auto"/>
        <w:rPr>
          <w:rFonts w:ascii="Times New Roman" w:hAnsi="Times New Roman" w:cs="Times New Roman"/>
          <w:i/>
          <w:iCs/>
          <w:color w:val="000000" w:themeColor="text1"/>
          <w:sz w:val="24"/>
          <w:szCs w:val="24"/>
          <w:u w:val="single"/>
        </w:rPr>
      </w:pPr>
      <w:r w:rsidRPr="00EF5FDF">
        <w:rPr>
          <w:rFonts w:ascii="Times New Roman" w:hAnsi="Times New Roman" w:cs="Times New Roman"/>
          <w:i/>
          <w:iCs/>
          <w:color w:val="000000" w:themeColor="text1"/>
          <w:sz w:val="24"/>
          <w:szCs w:val="24"/>
          <w:u w:val="single"/>
        </w:rPr>
        <w:t>magnetic_field.py</w:t>
      </w:r>
    </w:p>
    <w:p w14:paraId="357054BD" w14:textId="77777777" w:rsidR="00653722" w:rsidRPr="00EF5FDF" w:rsidRDefault="00653722" w:rsidP="00B21BB8">
      <w:pPr>
        <w:spacing w:after="0" w:line="360" w:lineRule="auto"/>
        <w:rPr>
          <w:rFonts w:ascii="Times New Roman" w:hAnsi="Times New Roman" w:cs="Times New Roman"/>
          <w:color w:val="000000" w:themeColor="text1"/>
          <w:sz w:val="24"/>
          <w:szCs w:val="24"/>
          <w:u w:val="single"/>
        </w:rPr>
      </w:pPr>
    </w:p>
    <w:p w14:paraId="316FA97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modified from https://netdenizen.com/emagnet/offaxis/off_axis_loop.html</w:t>
      </w:r>
    </w:p>
    <w:p w14:paraId="23C4BC5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D79BFA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from </w:t>
      </w:r>
      <w:proofErr w:type="spellStart"/>
      <w:proofErr w:type="gramStart"/>
      <w:r w:rsidRPr="00EF5FDF">
        <w:rPr>
          <w:rFonts w:ascii="Times New Roman" w:hAnsi="Times New Roman" w:cs="Times New Roman"/>
          <w:color w:val="000000" w:themeColor="text1"/>
          <w:sz w:val="24"/>
          <w:szCs w:val="24"/>
        </w:rPr>
        <w:t>scipy.special</w:t>
      </w:r>
      <w:proofErr w:type="spellEnd"/>
      <w:proofErr w:type="gramEnd"/>
      <w:r w:rsidRPr="00EF5FDF">
        <w:rPr>
          <w:rFonts w:ascii="Times New Roman" w:hAnsi="Times New Roman" w:cs="Times New Roman"/>
          <w:color w:val="000000" w:themeColor="text1"/>
          <w:sz w:val="24"/>
          <w:szCs w:val="24"/>
        </w:rPr>
        <w:t xml:space="preserve"> import </w:t>
      </w:r>
      <w:proofErr w:type="spellStart"/>
      <w:r w:rsidRPr="00EF5FDF">
        <w:rPr>
          <w:rFonts w:ascii="Times New Roman" w:hAnsi="Times New Roman" w:cs="Times New Roman"/>
          <w:color w:val="000000" w:themeColor="text1"/>
          <w:sz w:val="24"/>
          <w:szCs w:val="24"/>
        </w:rPr>
        <w:t>ellipk</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ellipe</w:t>
      </w:r>
      <w:proofErr w:type="spellEnd"/>
    </w:p>
    <w:p w14:paraId="52BA3B0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from </w:t>
      </w:r>
      <w:proofErr w:type="spellStart"/>
      <w:r w:rsidRPr="00EF5FDF">
        <w:rPr>
          <w:rFonts w:ascii="Times New Roman" w:hAnsi="Times New Roman" w:cs="Times New Roman"/>
          <w:color w:val="000000" w:themeColor="text1"/>
          <w:sz w:val="24"/>
          <w:szCs w:val="24"/>
        </w:rPr>
        <w:t>numpy</w:t>
      </w:r>
      <w:proofErr w:type="spellEnd"/>
      <w:r w:rsidRPr="00EF5FDF">
        <w:rPr>
          <w:rFonts w:ascii="Times New Roman" w:hAnsi="Times New Roman" w:cs="Times New Roman"/>
          <w:color w:val="000000" w:themeColor="text1"/>
          <w:sz w:val="24"/>
          <w:szCs w:val="24"/>
        </w:rPr>
        <w:t xml:space="preserve"> import pi, sqrt, </w:t>
      </w:r>
      <w:proofErr w:type="spellStart"/>
      <w:r w:rsidRPr="00EF5FDF">
        <w:rPr>
          <w:rFonts w:ascii="Times New Roman" w:hAnsi="Times New Roman" w:cs="Times New Roman"/>
          <w:color w:val="000000" w:themeColor="text1"/>
          <w:sz w:val="24"/>
          <w:szCs w:val="24"/>
        </w:rPr>
        <w:t>linspace</w:t>
      </w:r>
      <w:proofErr w:type="spellEnd"/>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NaN</w:t>
      </w:r>
      <w:proofErr w:type="spellEnd"/>
      <w:proofErr w:type="gramEnd"/>
    </w:p>
    <w:p w14:paraId="4D77D28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from </w:t>
      </w:r>
      <w:proofErr w:type="spellStart"/>
      <w:r w:rsidRPr="00EF5FDF">
        <w:rPr>
          <w:rFonts w:ascii="Times New Roman" w:hAnsi="Times New Roman" w:cs="Times New Roman"/>
          <w:color w:val="000000" w:themeColor="text1"/>
          <w:sz w:val="24"/>
          <w:szCs w:val="24"/>
        </w:rPr>
        <w:t>pylab</w:t>
      </w:r>
      <w:proofErr w:type="spellEnd"/>
      <w:r w:rsidRPr="00EF5FDF">
        <w:rPr>
          <w:rFonts w:ascii="Times New Roman" w:hAnsi="Times New Roman" w:cs="Times New Roman"/>
          <w:color w:val="000000" w:themeColor="text1"/>
          <w:sz w:val="24"/>
          <w:szCs w:val="24"/>
        </w:rPr>
        <w:t xml:space="preserve"> import plot, </w:t>
      </w:r>
      <w:proofErr w:type="spellStart"/>
      <w:r w:rsidRPr="00EF5FDF">
        <w:rPr>
          <w:rFonts w:ascii="Times New Roman" w:hAnsi="Times New Roman" w:cs="Times New Roman"/>
          <w:color w:val="000000" w:themeColor="text1"/>
          <w:sz w:val="24"/>
          <w:szCs w:val="24"/>
        </w:rPr>
        <w:t>xlabel</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ylabel</w:t>
      </w:r>
      <w:proofErr w:type="spellEnd"/>
      <w:r w:rsidRPr="00EF5FDF">
        <w:rPr>
          <w:rFonts w:ascii="Times New Roman" w:hAnsi="Times New Roman" w:cs="Times New Roman"/>
          <w:color w:val="000000" w:themeColor="text1"/>
          <w:sz w:val="24"/>
          <w:szCs w:val="24"/>
        </w:rPr>
        <w:t xml:space="preserve">, legend, </w:t>
      </w:r>
      <w:proofErr w:type="gramStart"/>
      <w:r w:rsidRPr="00EF5FDF">
        <w:rPr>
          <w:rFonts w:ascii="Times New Roman" w:hAnsi="Times New Roman" w:cs="Times New Roman"/>
          <w:color w:val="000000" w:themeColor="text1"/>
          <w:sz w:val="24"/>
          <w:szCs w:val="24"/>
        </w:rPr>
        <w:t>show</w:t>
      </w:r>
      <w:proofErr w:type="gramEnd"/>
    </w:p>
    <w:p w14:paraId="08D3CA4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import </w:t>
      </w:r>
      <w:proofErr w:type="spellStart"/>
      <w:r w:rsidRPr="00EF5FDF">
        <w:rPr>
          <w:rFonts w:ascii="Times New Roman" w:hAnsi="Times New Roman" w:cs="Times New Roman"/>
          <w:color w:val="000000" w:themeColor="text1"/>
          <w:sz w:val="24"/>
          <w:szCs w:val="24"/>
        </w:rPr>
        <w:t>numpy</w:t>
      </w:r>
      <w:proofErr w:type="spellEnd"/>
      <w:r w:rsidRPr="00EF5FDF">
        <w:rPr>
          <w:rFonts w:ascii="Times New Roman" w:hAnsi="Times New Roman" w:cs="Times New Roman"/>
          <w:color w:val="000000" w:themeColor="text1"/>
          <w:sz w:val="24"/>
          <w:szCs w:val="24"/>
        </w:rPr>
        <w:t xml:space="preserve"> as </w:t>
      </w:r>
      <w:proofErr w:type="gramStart"/>
      <w:r w:rsidRPr="00EF5FDF">
        <w:rPr>
          <w:rFonts w:ascii="Times New Roman" w:hAnsi="Times New Roman" w:cs="Times New Roman"/>
          <w:color w:val="000000" w:themeColor="text1"/>
          <w:sz w:val="24"/>
          <w:szCs w:val="24"/>
        </w:rPr>
        <w:t>np</w:t>
      </w:r>
      <w:proofErr w:type="gramEnd"/>
    </w:p>
    <w:p w14:paraId="4004B63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import </w:t>
      </w:r>
      <w:proofErr w:type="spellStart"/>
      <w:proofErr w:type="gramStart"/>
      <w:r w:rsidRPr="00EF5FDF">
        <w:rPr>
          <w:rFonts w:ascii="Times New Roman" w:hAnsi="Times New Roman" w:cs="Times New Roman"/>
          <w:color w:val="000000" w:themeColor="text1"/>
          <w:sz w:val="24"/>
          <w:szCs w:val="24"/>
        </w:rPr>
        <w:t>matplotlib.pyplot</w:t>
      </w:r>
      <w:proofErr w:type="spellEnd"/>
      <w:proofErr w:type="gramEnd"/>
      <w:r w:rsidRPr="00EF5FDF">
        <w:rPr>
          <w:rFonts w:ascii="Times New Roman" w:hAnsi="Times New Roman" w:cs="Times New Roman"/>
          <w:color w:val="000000" w:themeColor="text1"/>
          <w:sz w:val="24"/>
          <w:szCs w:val="24"/>
        </w:rPr>
        <w:t xml:space="preserve"> as </w:t>
      </w:r>
      <w:proofErr w:type="spellStart"/>
      <w:r w:rsidRPr="00EF5FDF">
        <w:rPr>
          <w:rFonts w:ascii="Times New Roman" w:hAnsi="Times New Roman" w:cs="Times New Roman"/>
          <w:color w:val="000000" w:themeColor="text1"/>
          <w:sz w:val="24"/>
          <w:szCs w:val="24"/>
        </w:rPr>
        <w:t>plt</w:t>
      </w:r>
      <w:proofErr w:type="spellEnd"/>
    </w:p>
    <w:p w14:paraId="0FCFA92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2C9863E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uo</w:t>
      </w:r>
      <w:proofErr w:type="spellEnd"/>
      <w:r w:rsidRPr="00EF5FDF">
        <w:rPr>
          <w:rFonts w:ascii="Times New Roman" w:hAnsi="Times New Roman" w:cs="Times New Roman"/>
          <w:color w:val="000000" w:themeColor="text1"/>
          <w:sz w:val="24"/>
          <w:szCs w:val="24"/>
        </w:rPr>
        <w:t xml:space="preserve"> = 4E-7*pi     # Permeability constant - units of H/m</w:t>
      </w:r>
    </w:p>
    <w:p w14:paraId="6D3E6E7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ur</w:t>
      </w:r>
      <w:proofErr w:type="spellEnd"/>
      <w:r w:rsidRPr="00EF5FDF">
        <w:rPr>
          <w:rFonts w:ascii="Times New Roman" w:hAnsi="Times New Roman" w:cs="Times New Roman"/>
          <w:color w:val="000000" w:themeColor="text1"/>
          <w:sz w:val="24"/>
          <w:szCs w:val="24"/>
        </w:rPr>
        <w:t xml:space="preserve"> = 2.7         # relative Permeability constant - units of H/m</w:t>
      </w:r>
    </w:p>
    <w:p w14:paraId="0F2180C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rho = 1210          # ferrofluid density - scaled</w:t>
      </w:r>
    </w:p>
    <w:p w14:paraId="13557A1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Bo = lambda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a, u=</w:t>
      </w:r>
      <w:proofErr w:type="spellStart"/>
      <w:r w:rsidRPr="00EF5FDF">
        <w:rPr>
          <w:rFonts w:ascii="Times New Roman" w:hAnsi="Times New Roman" w:cs="Times New Roman"/>
          <w:color w:val="000000" w:themeColor="text1"/>
          <w:sz w:val="24"/>
          <w:szCs w:val="24"/>
        </w:rPr>
        <w:t>uo</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*u/</w:t>
      </w:r>
      <w:proofErr w:type="gramStart"/>
      <w:r w:rsidRPr="00EF5FDF">
        <w:rPr>
          <w:rFonts w:ascii="Times New Roman" w:hAnsi="Times New Roman" w:cs="Times New Roman"/>
          <w:color w:val="000000" w:themeColor="text1"/>
          <w:sz w:val="24"/>
          <w:szCs w:val="24"/>
        </w:rPr>
        <w:t>2./</w:t>
      </w:r>
      <w:proofErr w:type="gramEnd"/>
      <w:r w:rsidRPr="00EF5FDF">
        <w:rPr>
          <w:rFonts w:ascii="Times New Roman" w:hAnsi="Times New Roman" w:cs="Times New Roman"/>
          <w:color w:val="000000" w:themeColor="text1"/>
          <w:sz w:val="24"/>
          <w:szCs w:val="24"/>
        </w:rPr>
        <w:t>a    # Central field = f(current, loop radius, perm. constant)</w:t>
      </w:r>
    </w:p>
    <w:p w14:paraId="513A194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al = lambda r, a: r/a               # Alpha = </w:t>
      </w:r>
      <w:proofErr w:type="gramStart"/>
      <w:r w:rsidRPr="00EF5FDF">
        <w:rPr>
          <w:rFonts w:ascii="Times New Roman" w:hAnsi="Times New Roman" w:cs="Times New Roman"/>
          <w:color w:val="000000" w:themeColor="text1"/>
          <w:sz w:val="24"/>
          <w:szCs w:val="24"/>
        </w:rPr>
        <w:t>f(</w:t>
      </w:r>
      <w:proofErr w:type="gramEnd"/>
      <w:r w:rsidRPr="00EF5FDF">
        <w:rPr>
          <w:rFonts w:ascii="Times New Roman" w:hAnsi="Times New Roman" w:cs="Times New Roman"/>
          <w:color w:val="000000" w:themeColor="text1"/>
          <w:sz w:val="24"/>
          <w:szCs w:val="24"/>
        </w:rPr>
        <w:t>radius of measurement point, radius of loop)</w:t>
      </w:r>
    </w:p>
    <w:p w14:paraId="3CE9815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be = lambda x, a: x/a               # Beta = </w:t>
      </w:r>
      <w:proofErr w:type="gramStart"/>
      <w:r w:rsidRPr="00EF5FDF">
        <w:rPr>
          <w:rFonts w:ascii="Times New Roman" w:hAnsi="Times New Roman" w:cs="Times New Roman"/>
          <w:color w:val="000000" w:themeColor="text1"/>
          <w:sz w:val="24"/>
          <w:szCs w:val="24"/>
        </w:rPr>
        <w:t>f(</w:t>
      </w:r>
      <w:proofErr w:type="gramEnd"/>
      <w:r w:rsidRPr="00EF5FDF">
        <w:rPr>
          <w:rFonts w:ascii="Times New Roman" w:hAnsi="Times New Roman" w:cs="Times New Roman"/>
          <w:color w:val="000000" w:themeColor="text1"/>
          <w:sz w:val="24"/>
          <w:szCs w:val="24"/>
        </w:rPr>
        <w:t>axial distance to meas. point, radius of loop)</w:t>
      </w:r>
    </w:p>
    <w:p w14:paraId="6514467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ga = lambda x, r: x/r               # Gamma = </w:t>
      </w:r>
      <w:proofErr w:type="gramStart"/>
      <w:r w:rsidRPr="00EF5FDF">
        <w:rPr>
          <w:rFonts w:ascii="Times New Roman" w:hAnsi="Times New Roman" w:cs="Times New Roman"/>
          <w:color w:val="000000" w:themeColor="text1"/>
          <w:sz w:val="24"/>
          <w:szCs w:val="24"/>
        </w:rPr>
        <w:t>f(</w:t>
      </w:r>
      <w:proofErr w:type="gramEnd"/>
      <w:r w:rsidRPr="00EF5FDF">
        <w:rPr>
          <w:rFonts w:ascii="Times New Roman" w:hAnsi="Times New Roman" w:cs="Times New Roman"/>
          <w:color w:val="000000" w:themeColor="text1"/>
          <w:sz w:val="24"/>
          <w:szCs w:val="24"/>
        </w:rPr>
        <w:t>axial distance, radius to meas. point)</w:t>
      </w:r>
    </w:p>
    <w:p w14:paraId="55E11FB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Q = lambda r, x, a: (1 + al(</w:t>
      </w:r>
      <w:proofErr w:type="spellStart"/>
      <w:proofErr w:type="gramStart"/>
      <w:r w:rsidRPr="00EF5FDF">
        <w:rPr>
          <w:rFonts w:ascii="Times New Roman" w:hAnsi="Times New Roman" w:cs="Times New Roman"/>
          <w:color w:val="000000" w:themeColor="text1"/>
          <w:sz w:val="24"/>
          <w:szCs w:val="24"/>
        </w:rPr>
        <w:t>r,a</w:t>
      </w:r>
      <w:proofErr w:type="spellEnd"/>
      <w:proofErr w:type="gramEnd"/>
      <w:r w:rsidRPr="00EF5FDF">
        <w:rPr>
          <w:rFonts w:ascii="Times New Roman" w:hAnsi="Times New Roman" w:cs="Times New Roman"/>
          <w:color w:val="000000" w:themeColor="text1"/>
          <w:sz w:val="24"/>
          <w:szCs w:val="24"/>
        </w:rPr>
        <w:t>))**2 + be(</w:t>
      </w:r>
      <w:proofErr w:type="spellStart"/>
      <w:r w:rsidRPr="00EF5FDF">
        <w:rPr>
          <w:rFonts w:ascii="Times New Roman" w:hAnsi="Times New Roman" w:cs="Times New Roman"/>
          <w:color w:val="000000" w:themeColor="text1"/>
          <w:sz w:val="24"/>
          <w:szCs w:val="24"/>
        </w:rPr>
        <w:t>x,a</w:t>
      </w:r>
      <w:proofErr w:type="spellEnd"/>
      <w:r w:rsidRPr="00EF5FDF">
        <w:rPr>
          <w:rFonts w:ascii="Times New Roman" w:hAnsi="Times New Roman" w:cs="Times New Roman"/>
          <w:color w:val="000000" w:themeColor="text1"/>
          <w:sz w:val="24"/>
          <w:szCs w:val="24"/>
        </w:rPr>
        <w:t>)**2   # Q = f(radius, distance to meas. point, loop radius)</w:t>
      </w:r>
    </w:p>
    <w:p w14:paraId="388ACEC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k = lambda r, x, a: sqrt(4*al(</w:t>
      </w:r>
      <w:proofErr w:type="spellStart"/>
      <w:proofErr w:type="gramStart"/>
      <w:r w:rsidRPr="00EF5FDF">
        <w:rPr>
          <w:rFonts w:ascii="Times New Roman" w:hAnsi="Times New Roman" w:cs="Times New Roman"/>
          <w:color w:val="000000" w:themeColor="text1"/>
          <w:sz w:val="24"/>
          <w:szCs w:val="24"/>
        </w:rPr>
        <w:t>r,a</w:t>
      </w:r>
      <w:proofErr w:type="spellEnd"/>
      <w:proofErr w:type="gramEnd"/>
      <w:r w:rsidRPr="00EF5FDF">
        <w:rPr>
          <w:rFonts w:ascii="Times New Roman" w:hAnsi="Times New Roman" w:cs="Times New Roman"/>
          <w:color w:val="000000" w:themeColor="text1"/>
          <w:sz w:val="24"/>
          <w:szCs w:val="24"/>
        </w:rPr>
        <w:t>)/Q(</w:t>
      </w:r>
      <w:proofErr w:type="spellStart"/>
      <w:r w:rsidRPr="00EF5FDF">
        <w:rPr>
          <w:rFonts w:ascii="Times New Roman" w:hAnsi="Times New Roman" w:cs="Times New Roman"/>
          <w:color w:val="000000" w:themeColor="text1"/>
          <w:sz w:val="24"/>
          <w:szCs w:val="24"/>
        </w:rPr>
        <w:t>r,x,a</w:t>
      </w:r>
      <w:proofErr w:type="spellEnd"/>
      <w:r w:rsidRPr="00EF5FDF">
        <w:rPr>
          <w:rFonts w:ascii="Times New Roman" w:hAnsi="Times New Roman" w:cs="Times New Roman"/>
          <w:color w:val="000000" w:themeColor="text1"/>
          <w:sz w:val="24"/>
          <w:szCs w:val="24"/>
        </w:rPr>
        <w:t>))       # k = f(radius, distance to meas. point, loop radius)</w:t>
      </w:r>
    </w:p>
    <w:p w14:paraId="402B889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K = lambda k: </w:t>
      </w:r>
      <w:proofErr w:type="spellStart"/>
      <w:r w:rsidRPr="00EF5FDF">
        <w:rPr>
          <w:rFonts w:ascii="Times New Roman" w:hAnsi="Times New Roman" w:cs="Times New Roman"/>
          <w:color w:val="000000" w:themeColor="text1"/>
          <w:sz w:val="24"/>
          <w:szCs w:val="24"/>
        </w:rPr>
        <w:t>ellipk</w:t>
      </w:r>
      <w:proofErr w:type="spellEnd"/>
      <w:r w:rsidRPr="00EF5FDF">
        <w:rPr>
          <w:rFonts w:ascii="Times New Roman" w:hAnsi="Times New Roman" w:cs="Times New Roman"/>
          <w:color w:val="000000" w:themeColor="text1"/>
          <w:sz w:val="24"/>
          <w:szCs w:val="24"/>
        </w:rPr>
        <w:t>(k**2.0)          # Elliptic integral, first kind, as a function of k</w:t>
      </w:r>
    </w:p>
    <w:p w14:paraId="612358E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E = lambda k: </w:t>
      </w:r>
      <w:proofErr w:type="spellStart"/>
      <w:r w:rsidRPr="00EF5FDF">
        <w:rPr>
          <w:rFonts w:ascii="Times New Roman" w:hAnsi="Times New Roman" w:cs="Times New Roman"/>
          <w:color w:val="000000" w:themeColor="text1"/>
          <w:sz w:val="24"/>
          <w:szCs w:val="24"/>
        </w:rPr>
        <w:t>ellipe</w:t>
      </w:r>
      <w:proofErr w:type="spellEnd"/>
      <w:r w:rsidRPr="00EF5FDF">
        <w:rPr>
          <w:rFonts w:ascii="Times New Roman" w:hAnsi="Times New Roman" w:cs="Times New Roman"/>
          <w:color w:val="000000" w:themeColor="text1"/>
          <w:sz w:val="24"/>
          <w:szCs w:val="24"/>
        </w:rPr>
        <w:t>(k**2.0)          # Elliptic integral, second kind, as a function of k</w:t>
      </w:r>
    </w:p>
    <w:p w14:paraId="2416662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A5A47B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On-Axis field = </w:t>
      </w:r>
      <w:proofErr w:type="gramStart"/>
      <w:r w:rsidRPr="00EF5FDF">
        <w:rPr>
          <w:rFonts w:ascii="Times New Roman" w:hAnsi="Times New Roman" w:cs="Times New Roman"/>
          <w:color w:val="000000" w:themeColor="text1"/>
          <w:sz w:val="24"/>
          <w:szCs w:val="24"/>
        </w:rPr>
        <w:t>f(</w:t>
      </w:r>
      <w:proofErr w:type="gramEnd"/>
      <w:r w:rsidRPr="00EF5FDF">
        <w:rPr>
          <w:rFonts w:ascii="Times New Roman" w:hAnsi="Times New Roman" w:cs="Times New Roman"/>
          <w:color w:val="000000" w:themeColor="text1"/>
          <w:sz w:val="24"/>
          <w:szCs w:val="24"/>
        </w:rPr>
        <w:t>current and radius of loop, x of measurement point)</w:t>
      </w:r>
    </w:p>
    <w:p w14:paraId="447D943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proofErr w:type="gramStart"/>
      <w:r w:rsidRPr="00EF5FDF">
        <w:rPr>
          <w:rFonts w:ascii="Times New Roman" w:hAnsi="Times New Roman" w:cs="Times New Roman"/>
          <w:color w:val="000000" w:themeColor="text1"/>
          <w:sz w:val="24"/>
          <w:szCs w:val="24"/>
        </w:rPr>
        <w:t>Baxial</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a, x, u=</w:t>
      </w:r>
      <w:proofErr w:type="spellStart"/>
      <w:r w:rsidRPr="00EF5FDF">
        <w:rPr>
          <w:rFonts w:ascii="Times New Roman" w:hAnsi="Times New Roman" w:cs="Times New Roman"/>
          <w:color w:val="000000" w:themeColor="text1"/>
          <w:sz w:val="24"/>
          <w:szCs w:val="24"/>
        </w:rPr>
        <w:t>uo</w:t>
      </w:r>
      <w:proofErr w:type="spellEnd"/>
      <w:r w:rsidRPr="00EF5FDF">
        <w:rPr>
          <w:rFonts w:ascii="Times New Roman" w:hAnsi="Times New Roman" w:cs="Times New Roman"/>
          <w:color w:val="000000" w:themeColor="text1"/>
          <w:sz w:val="24"/>
          <w:szCs w:val="24"/>
        </w:rPr>
        <w:t>):</w:t>
      </w:r>
    </w:p>
    <w:p w14:paraId="20AAE07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a == 0:</w:t>
      </w:r>
    </w:p>
    <w:p w14:paraId="5670EAD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x == 0:</w:t>
      </w:r>
    </w:p>
    <w:p w14:paraId="44EE6F9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r w:rsidRPr="00EF5FDF">
        <w:rPr>
          <w:rFonts w:ascii="Times New Roman" w:hAnsi="Times New Roman" w:cs="Times New Roman"/>
          <w:color w:val="000000" w:themeColor="text1"/>
          <w:sz w:val="24"/>
          <w:szCs w:val="24"/>
        </w:rPr>
        <w:t>NaN</w:t>
      </w:r>
      <w:proofErr w:type="spellEnd"/>
    </w:p>
    <w:p w14:paraId="0A3B7E6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else:</w:t>
      </w:r>
    </w:p>
    <w:p w14:paraId="276DC02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0.0</w:t>
      </w:r>
    </w:p>
    <w:p w14:paraId="3871D75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else:</w:t>
      </w:r>
    </w:p>
    <w:p w14:paraId="025DD98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(u*</w:t>
      </w:r>
      <w:proofErr w:type="spellStart"/>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*a**2)/2.0</w:t>
      </w:r>
      <w:proofErr w:type="gramStart"/>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a**2 + x**2)**(1.5)</w:t>
      </w:r>
    </w:p>
    <w:p w14:paraId="656FC69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Axial field component = </w:t>
      </w:r>
      <w:proofErr w:type="gramStart"/>
      <w:r w:rsidRPr="00EF5FDF">
        <w:rPr>
          <w:rFonts w:ascii="Times New Roman" w:hAnsi="Times New Roman" w:cs="Times New Roman"/>
          <w:color w:val="000000" w:themeColor="text1"/>
          <w:sz w:val="24"/>
          <w:szCs w:val="24"/>
        </w:rPr>
        <w:t>f(</w:t>
      </w:r>
      <w:proofErr w:type="gramEnd"/>
      <w:r w:rsidRPr="00EF5FDF">
        <w:rPr>
          <w:rFonts w:ascii="Times New Roman" w:hAnsi="Times New Roman" w:cs="Times New Roman"/>
          <w:color w:val="000000" w:themeColor="text1"/>
          <w:sz w:val="24"/>
          <w:szCs w:val="24"/>
        </w:rPr>
        <w:t>current and radius of loop, r and x of meas. point)</w:t>
      </w:r>
    </w:p>
    <w:p w14:paraId="0C2397C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spellStart"/>
      <w:proofErr w:type="gramStart"/>
      <w:r w:rsidRPr="00EF5FDF">
        <w:rPr>
          <w:rFonts w:ascii="Times New Roman" w:hAnsi="Times New Roman" w:cs="Times New Roman"/>
          <w:color w:val="000000" w:themeColor="text1"/>
          <w:sz w:val="24"/>
          <w:szCs w:val="24"/>
        </w:rPr>
        <w:t>Bz</w:t>
      </w:r>
      <w:proofErr w:type="spellEnd"/>
      <w:r w:rsidRPr="00EF5FDF">
        <w:rPr>
          <w:rFonts w:ascii="Times New Roman" w:hAnsi="Times New Roman" w:cs="Times New Roman"/>
          <w:color w:val="000000" w:themeColor="text1"/>
          <w:sz w:val="24"/>
          <w:szCs w:val="24"/>
        </w:rPr>
        <w:t>(</w:t>
      </w:r>
      <w:proofErr w:type="spellStart"/>
      <w:proofErr w:type="gramEnd"/>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a, x, r):</w:t>
      </w:r>
    </w:p>
    <w:p w14:paraId="4C82B237"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r == 0:</w:t>
      </w:r>
    </w:p>
    <w:p w14:paraId="4CFBCAA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x == 0:</w:t>
      </w:r>
    </w:p>
    <w:p w14:paraId="729A97B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Bo(</w:t>
      </w:r>
      <w:proofErr w:type="spellStart"/>
      <w:proofErr w:type="gramStart"/>
      <w:r w:rsidRPr="00EF5FDF">
        <w:rPr>
          <w:rFonts w:ascii="Times New Roman" w:hAnsi="Times New Roman" w:cs="Times New Roman"/>
          <w:color w:val="000000" w:themeColor="text1"/>
          <w:sz w:val="24"/>
          <w:szCs w:val="24"/>
        </w:rPr>
        <w:t>i,a</w:t>
      </w:r>
      <w:proofErr w:type="spellEnd"/>
      <w:proofErr w:type="gramEnd"/>
      <w:r w:rsidRPr="00EF5FDF">
        <w:rPr>
          <w:rFonts w:ascii="Times New Roman" w:hAnsi="Times New Roman" w:cs="Times New Roman"/>
          <w:color w:val="000000" w:themeColor="text1"/>
          <w:sz w:val="24"/>
          <w:szCs w:val="24"/>
        </w:rPr>
        <w:t>)         # central field</w:t>
      </w:r>
    </w:p>
    <w:p w14:paraId="2FBA93D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else:</w:t>
      </w:r>
    </w:p>
    <w:p w14:paraId="23C70CB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w:t>
      </w:r>
      <w:proofErr w:type="spellStart"/>
      <w:r w:rsidRPr="00EF5FDF">
        <w:rPr>
          <w:rFonts w:ascii="Times New Roman" w:hAnsi="Times New Roman" w:cs="Times New Roman"/>
          <w:color w:val="000000" w:themeColor="text1"/>
          <w:sz w:val="24"/>
          <w:szCs w:val="24"/>
        </w:rPr>
        <w:t>Baxial</w:t>
      </w:r>
      <w:proofErr w:type="spellEnd"/>
      <w:r w:rsidRPr="00EF5FDF">
        <w:rPr>
          <w:rFonts w:ascii="Times New Roman" w:hAnsi="Times New Roman" w:cs="Times New Roman"/>
          <w:color w:val="000000" w:themeColor="text1"/>
          <w:sz w:val="24"/>
          <w:szCs w:val="24"/>
        </w:rPr>
        <w:t>(</w:t>
      </w:r>
      <w:proofErr w:type="spellStart"/>
      <w:proofErr w:type="gramStart"/>
      <w:r w:rsidRPr="00EF5FDF">
        <w:rPr>
          <w:rFonts w:ascii="Times New Roman" w:hAnsi="Times New Roman" w:cs="Times New Roman"/>
          <w:color w:val="000000" w:themeColor="text1"/>
          <w:sz w:val="24"/>
          <w:szCs w:val="24"/>
        </w:rPr>
        <w:t>i,a</w:t>
      </w:r>
      <w:proofErr w:type="gramEnd"/>
      <w:r w:rsidRPr="00EF5FDF">
        <w:rPr>
          <w:rFonts w:ascii="Times New Roman" w:hAnsi="Times New Roman" w:cs="Times New Roman"/>
          <w:color w:val="000000" w:themeColor="text1"/>
          <w:sz w:val="24"/>
          <w:szCs w:val="24"/>
        </w:rPr>
        <w:t>,x</w:t>
      </w:r>
      <w:proofErr w:type="spellEnd"/>
      <w:r w:rsidRPr="00EF5FDF">
        <w:rPr>
          <w:rFonts w:ascii="Times New Roman" w:hAnsi="Times New Roman" w:cs="Times New Roman"/>
          <w:color w:val="000000" w:themeColor="text1"/>
          <w:sz w:val="24"/>
          <w:szCs w:val="24"/>
        </w:rPr>
        <w:t>)   # axial field</w:t>
      </w:r>
    </w:p>
    <w:p w14:paraId="263F2E8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else:                          # axial component, any location</w:t>
      </w:r>
    </w:p>
    <w:p w14:paraId="60E9DD4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Bo(</w:t>
      </w:r>
      <w:proofErr w:type="spellStart"/>
      <w:proofErr w:type="gramStart"/>
      <w:r w:rsidRPr="00EF5FDF">
        <w:rPr>
          <w:rFonts w:ascii="Times New Roman" w:hAnsi="Times New Roman" w:cs="Times New Roman"/>
          <w:color w:val="000000" w:themeColor="text1"/>
          <w:sz w:val="24"/>
          <w:szCs w:val="24"/>
        </w:rPr>
        <w:t>i,a</w:t>
      </w:r>
      <w:proofErr w:type="spellEnd"/>
      <w:proofErr w:type="gramEnd"/>
      <w:r w:rsidRPr="00EF5FDF">
        <w:rPr>
          <w:rFonts w:ascii="Times New Roman" w:hAnsi="Times New Roman" w:cs="Times New Roman"/>
          <w:color w:val="000000" w:themeColor="text1"/>
          <w:sz w:val="24"/>
          <w:szCs w:val="24"/>
        </w:rPr>
        <w:t>)*\</w:t>
      </w:r>
    </w:p>
    <w:p w14:paraId="06DA783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(E(k(</w:t>
      </w:r>
      <w:proofErr w:type="spellStart"/>
      <w:proofErr w:type="gramStart"/>
      <w:r w:rsidRPr="00EF5FDF">
        <w:rPr>
          <w:rFonts w:ascii="Times New Roman" w:hAnsi="Times New Roman" w:cs="Times New Roman"/>
          <w:color w:val="000000" w:themeColor="text1"/>
          <w:sz w:val="24"/>
          <w:szCs w:val="24"/>
        </w:rPr>
        <w:t>r,x</w:t>
      </w:r>
      <w:proofErr w:type="gramEnd"/>
      <w:r w:rsidRPr="00EF5FDF">
        <w:rPr>
          <w:rFonts w:ascii="Times New Roman" w:hAnsi="Times New Roman" w:cs="Times New Roman"/>
          <w:color w:val="000000" w:themeColor="text1"/>
          <w:sz w:val="24"/>
          <w:szCs w:val="24"/>
        </w:rPr>
        <w:t>,a</w:t>
      </w:r>
      <w:proofErr w:type="spellEnd"/>
      <w:r w:rsidRPr="00EF5FDF">
        <w:rPr>
          <w:rFonts w:ascii="Times New Roman" w:hAnsi="Times New Roman" w:cs="Times New Roman"/>
          <w:color w:val="000000" w:themeColor="text1"/>
          <w:sz w:val="24"/>
          <w:szCs w:val="24"/>
        </w:rPr>
        <w:t>))*((1.0-al(</w:t>
      </w:r>
      <w:proofErr w:type="spellStart"/>
      <w:r w:rsidRPr="00EF5FDF">
        <w:rPr>
          <w:rFonts w:ascii="Times New Roman" w:hAnsi="Times New Roman" w:cs="Times New Roman"/>
          <w:color w:val="000000" w:themeColor="text1"/>
          <w:sz w:val="24"/>
          <w:szCs w:val="24"/>
        </w:rPr>
        <w:t>r,a</w:t>
      </w:r>
      <w:proofErr w:type="spellEnd"/>
      <w:r w:rsidRPr="00EF5FDF">
        <w:rPr>
          <w:rFonts w:ascii="Times New Roman" w:hAnsi="Times New Roman" w:cs="Times New Roman"/>
          <w:color w:val="000000" w:themeColor="text1"/>
          <w:sz w:val="24"/>
          <w:szCs w:val="24"/>
        </w:rPr>
        <w:t>)**2-be(</w:t>
      </w:r>
      <w:proofErr w:type="spellStart"/>
      <w:r w:rsidRPr="00EF5FDF">
        <w:rPr>
          <w:rFonts w:ascii="Times New Roman" w:hAnsi="Times New Roman" w:cs="Times New Roman"/>
          <w:color w:val="000000" w:themeColor="text1"/>
          <w:sz w:val="24"/>
          <w:szCs w:val="24"/>
        </w:rPr>
        <w:t>x,a</w:t>
      </w:r>
      <w:proofErr w:type="spellEnd"/>
      <w:r w:rsidRPr="00EF5FDF">
        <w:rPr>
          <w:rFonts w:ascii="Times New Roman" w:hAnsi="Times New Roman" w:cs="Times New Roman"/>
          <w:color w:val="000000" w:themeColor="text1"/>
          <w:sz w:val="24"/>
          <w:szCs w:val="24"/>
        </w:rPr>
        <w:t>)**2)/(Q(</w:t>
      </w:r>
      <w:proofErr w:type="spellStart"/>
      <w:r w:rsidRPr="00EF5FDF">
        <w:rPr>
          <w:rFonts w:ascii="Times New Roman" w:hAnsi="Times New Roman" w:cs="Times New Roman"/>
          <w:color w:val="000000" w:themeColor="text1"/>
          <w:sz w:val="24"/>
          <w:szCs w:val="24"/>
        </w:rPr>
        <w:t>r,x,a</w:t>
      </w:r>
      <w:proofErr w:type="spellEnd"/>
      <w:r w:rsidRPr="00EF5FDF">
        <w:rPr>
          <w:rFonts w:ascii="Times New Roman" w:hAnsi="Times New Roman" w:cs="Times New Roman"/>
          <w:color w:val="000000" w:themeColor="text1"/>
          <w:sz w:val="24"/>
          <w:szCs w:val="24"/>
        </w:rPr>
        <w:t>)-4*al(</w:t>
      </w:r>
      <w:proofErr w:type="spellStart"/>
      <w:r w:rsidRPr="00EF5FDF">
        <w:rPr>
          <w:rFonts w:ascii="Times New Roman" w:hAnsi="Times New Roman" w:cs="Times New Roman"/>
          <w:color w:val="000000" w:themeColor="text1"/>
          <w:sz w:val="24"/>
          <w:szCs w:val="24"/>
        </w:rPr>
        <w:t>r,a</w:t>
      </w:r>
      <w:proofErr w:type="spellEnd"/>
      <w:r w:rsidRPr="00EF5FDF">
        <w:rPr>
          <w:rFonts w:ascii="Times New Roman" w:hAnsi="Times New Roman" w:cs="Times New Roman"/>
          <w:color w:val="000000" w:themeColor="text1"/>
          <w:sz w:val="24"/>
          <w:szCs w:val="24"/>
        </w:rPr>
        <w:t>))) + K(k(</w:t>
      </w:r>
      <w:proofErr w:type="spellStart"/>
      <w:r w:rsidRPr="00EF5FDF">
        <w:rPr>
          <w:rFonts w:ascii="Times New Roman" w:hAnsi="Times New Roman" w:cs="Times New Roman"/>
          <w:color w:val="000000" w:themeColor="text1"/>
          <w:sz w:val="24"/>
          <w:szCs w:val="24"/>
        </w:rPr>
        <w:t>r,x,a</w:t>
      </w:r>
      <w:proofErr w:type="spellEnd"/>
      <w:r w:rsidRPr="00EF5FDF">
        <w:rPr>
          <w:rFonts w:ascii="Times New Roman" w:hAnsi="Times New Roman" w:cs="Times New Roman"/>
          <w:color w:val="000000" w:themeColor="text1"/>
          <w:sz w:val="24"/>
          <w:szCs w:val="24"/>
        </w:rPr>
        <w:t>)))\</w:t>
      </w:r>
    </w:p>
    <w:p w14:paraId="06416DE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/pi/sqrt(Q(</w:t>
      </w:r>
      <w:proofErr w:type="spellStart"/>
      <w:proofErr w:type="gramStart"/>
      <w:r w:rsidRPr="00EF5FDF">
        <w:rPr>
          <w:rFonts w:ascii="Times New Roman" w:hAnsi="Times New Roman" w:cs="Times New Roman"/>
          <w:color w:val="000000" w:themeColor="text1"/>
          <w:sz w:val="24"/>
          <w:szCs w:val="24"/>
        </w:rPr>
        <w:t>r,x</w:t>
      </w:r>
      <w:proofErr w:type="gramEnd"/>
      <w:r w:rsidRPr="00EF5FDF">
        <w:rPr>
          <w:rFonts w:ascii="Times New Roman" w:hAnsi="Times New Roman" w:cs="Times New Roman"/>
          <w:color w:val="000000" w:themeColor="text1"/>
          <w:sz w:val="24"/>
          <w:szCs w:val="24"/>
        </w:rPr>
        <w:t>,a</w:t>
      </w:r>
      <w:proofErr w:type="spellEnd"/>
      <w:r w:rsidRPr="00EF5FDF">
        <w:rPr>
          <w:rFonts w:ascii="Times New Roman" w:hAnsi="Times New Roman" w:cs="Times New Roman"/>
          <w:color w:val="000000" w:themeColor="text1"/>
          <w:sz w:val="24"/>
          <w:szCs w:val="24"/>
        </w:rPr>
        <w:t xml:space="preserve">))     </w:t>
      </w:r>
    </w:p>
    <w:p w14:paraId="1723088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Radial field component = </w:t>
      </w:r>
      <w:proofErr w:type="gramStart"/>
      <w:r w:rsidRPr="00EF5FDF">
        <w:rPr>
          <w:rFonts w:ascii="Times New Roman" w:hAnsi="Times New Roman" w:cs="Times New Roman"/>
          <w:color w:val="000000" w:themeColor="text1"/>
          <w:sz w:val="24"/>
          <w:szCs w:val="24"/>
        </w:rPr>
        <w:t>f(</w:t>
      </w:r>
      <w:proofErr w:type="gramEnd"/>
      <w:r w:rsidRPr="00EF5FDF">
        <w:rPr>
          <w:rFonts w:ascii="Times New Roman" w:hAnsi="Times New Roman" w:cs="Times New Roman"/>
          <w:color w:val="000000" w:themeColor="text1"/>
          <w:sz w:val="24"/>
          <w:szCs w:val="24"/>
        </w:rPr>
        <w:t>current and radius of loop, r and x of meas. point)</w:t>
      </w:r>
    </w:p>
    <w:p w14:paraId="360BA878"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gramStart"/>
      <w:r w:rsidRPr="00EF5FDF">
        <w:rPr>
          <w:rFonts w:ascii="Times New Roman" w:hAnsi="Times New Roman" w:cs="Times New Roman"/>
          <w:color w:val="000000" w:themeColor="text1"/>
          <w:sz w:val="24"/>
          <w:szCs w:val="24"/>
        </w:rPr>
        <w:t>Br(</w:t>
      </w:r>
      <w:proofErr w:type="spellStart"/>
      <w:proofErr w:type="gramEnd"/>
      <w:r w:rsidRPr="00EF5FDF">
        <w:rPr>
          <w:rFonts w:ascii="Times New Roman" w:hAnsi="Times New Roman" w:cs="Times New Roman"/>
          <w:color w:val="000000" w:themeColor="text1"/>
          <w:sz w:val="24"/>
          <w:szCs w:val="24"/>
        </w:rPr>
        <w:t>i</w:t>
      </w:r>
      <w:proofErr w:type="spellEnd"/>
      <w:r w:rsidRPr="00EF5FDF">
        <w:rPr>
          <w:rFonts w:ascii="Times New Roman" w:hAnsi="Times New Roman" w:cs="Times New Roman"/>
          <w:color w:val="000000" w:themeColor="text1"/>
          <w:sz w:val="24"/>
          <w:szCs w:val="24"/>
        </w:rPr>
        <w:t>, a, x, r):</w:t>
      </w:r>
    </w:p>
    <w:p w14:paraId="784AD39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if r == 0:</w:t>
      </w:r>
    </w:p>
    <w:p w14:paraId="69A52DE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0                   # no radial component on axis!</w:t>
      </w:r>
    </w:p>
    <w:p w14:paraId="00E02C6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else:                          # radial component, any location other than axis.</w:t>
      </w:r>
    </w:p>
    <w:p w14:paraId="33151C1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Bo(</w:t>
      </w:r>
      <w:proofErr w:type="spellStart"/>
      <w:proofErr w:type="gramStart"/>
      <w:r w:rsidRPr="00EF5FDF">
        <w:rPr>
          <w:rFonts w:ascii="Times New Roman" w:hAnsi="Times New Roman" w:cs="Times New Roman"/>
          <w:color w:val="000000" w:themeColor="text1"/>
          <w:sz w:val="24"/>
          <w:szCs w:val="24"/>
        </w:rPr>
        <w:t>i,a</w:t>
      </w:r>
      <w:proofErr w:type="spellEnd"/>
      <w:proofErr w:type="gramEnd"/>
      <w:r w:rsidRPr="00EF5FDF">
        <w:rPr>
          <w:rFonts w:ascii="Times New Roman" w:hAnsi="Times New Roman" w:cs="Times New Roman"/>
          <w:color w:val="000000" w:themeColor="text1"/>
          <w:sz w:val="24"/>
          <w:szCs w:val="24"/>
        </w:rPr>
        <w:t>)*ga(</w:t>
      </w:r>
      <w:proofErr w:type="spellStart"/>
      <w:r w:rsidRPr="00EF5FDF">
        <w:rPr>
          <w:rFonts w:ascii="Times New Roman" w:hAnsi="Times New Roman" w:cs="Times New Roman"/>
          <w:color w:val="000000" w:themeColor="text1"/>
          <w:sz w:val="24"/>
          <w:szCs w:val="24"/>
        </w:rPr>
        <w:t>x,r</w:t>
      </w:r>
      <w:proofErr w:type="spellEnd"/>
      <w:r w:rsidRPr="00EF5FDF">
        <w:rPr>
          <w:rFonts w:ascii="Times New Roman" w:hAnsi="Times New Roman" w:cs="Times New Roman"/>
          <w:color w:val="000000" w:themeColor="text1"/>
          <w:sz w:val="24"/>
          <w:szCs w:val="24"/>
        </w:rPr>
        <w:t>)*\</w:t>
      </w:r>
    </w:p>
    <w:p w14:paraId="4BE2F3D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(E(k(</w:t>
      </w:r>
      <w:proofErr w:type="spellStart"/>
      <w:proofErr w:type="gramStart"/>
      <w:r w:rsidRPr="00EF5FDF">
        <w:rPr>
          <w:rFonts w:ascii="Times New Roman" w:hAnsi="Times New Roman" w:cs="Times New Roman"/>
          <w:color w:val="000000" w:themeColor="text1"/>
          <w:sz w:val="24"/>
          <w:szCs w:val="24"/>
        </w:rPr>
        <w:t>r,x</w:t>
      </w:r>
      <w:proofErr w:type="gramEnd"/>
      <w:r w:rsidRPr="00EF5FDF">
        <w:rPr>
          <w:rFonts w:ascii="Times New Roman" w:hAnsi="Times New Roman" w:cs="Times New Roman"/>
          <w:color w:val="000000" w:themeColor="text1"/>
          <w:sz w:val="24"/>
          <w:szCs w:val="24"/>
        </w:rPr>
        <w:t>,a</w:t>
      </w:r>
      <w:proofErr w:type="spellEnd"/>
      <w:r w:rsidRPr="00EF5FDF">
        <w:rPr>
          <w:rFonts w:ascii="Times New Roman" w:hAnsi="Times New Roman" w:cs="Times New Roman"/>
          <w:color w:val="000000" w:themeColor="text1"/>
          <w:sz w:val="24"/>
          <w:szCs w:val="24"/>
        </w:rPr>
        <w:t>))*((1.0+al(</w:t>
      </w:r>
      <w:proofErr w:type="spellStart"/>
      <w:r w:rsidRPr="00EF5FDF">
        <w:rPr>
          <w:rFonts w:ascii="Times New Roman" w:hAnsi="Times New Roman" w:cs="Times New Roman"/>
          <w:color w:val="000000" w:themeColor="text1"/>
          <w:sz w:val="24"/>
          <w:szCs w:val="24"/>
        </w:rPr>
        <w:t>r,a</w:t>
      </w:r>
      <w:proofErr w:type="spellEnd"/>
      <w:r w:rsidRPr="00EF5FDF">
        <w:rPr>
          <w:rFonts w:ascii="Times New Roman" w:hAnsi="Times New Roman" w:cs="Times New Roman"/>
          <w:color w:val="000000" w:themeColor="text1"/>
          <w:sz w:val="24"/>
          <w:szCs w:val="24"/>
        </w:rPr>
        <w:t>)**2+be(</w:t>
      </w:r>
      <w:proofErr w:type="spellStart"/>
      <w:r w:rsidRPr="00EF5FDF">
        <w:rPr>
          <w:rFonts w:ascii="Times New Roman" w:hAnsi="Times New Roman" w:cs="Times New Roman"/>
          <w:color w:val="000000" w:themeColor="text1"/>
          <w:sz w:val="24"/>
          <w:szCs w:val="24"/>
        </w:rPr>
        <w:t>x,a</w:t>
      </w:r>
      <w:proofErr w:type="spellEnd"/>
      <w:r w:rsidRPr="00EF5FDF">
        <w:rPr>
          <w:rFonts w:ascii="Times New Roman" w:hAnsi="Times New Roman" w:cs="Times New Roman"/>
          <w:color w:val="000000" w:themeColor="text1"/>
          <w:sz w:val="24"/>
          <w:szCs w:val="24"/>
        </w:rPr>
        <w:t>)**2)/(Q(</w:t>
      </w:r>
      <w:proofErr w:type="spellStart"/>
      <w:r w:rsidRPr="00EF5FDF">
        <w:rPr>
          <w:rFonts w:ascii="Times New Roman" w:hAnsi="Times New Roman" w:cs="Times New Roman"/>
          <w:color w:val="000000" w:themeColor="text1"/>
          <w:sz w:val="24"/>
          <w:szCs w:val="24"/>
        </w:rPr>
        <w:t>r,x,a</w:t>
      </w:r>
      <w:proofErr w:type="spellEnd"/>
      <w:r w:rsidRPr="00EF5FDF">
        <w:rPr>
          <w:rFonts w:ascii="Times New Roman" w:hAnsi="Times New Roman" w:cs="Times New Roman"/>
          <w:color w:val="000000" w:themeColor="text1"/>
          <w:sz w:val="24"/>
          <w:szCs w:val="24"/>
        </w:rPr>
        <w:t>)-4*al(</w:t>
      </w:r>
      <w:proofErr w:type="spellStart"/>
      <w:r w:rsidRPr="00EF5FDF">
        <w:rPr>
          <w:rFonts w:ascii="Times New Roman" w:hAnsi="Times New Roman" w:cs="Times New Roman"/>
          <w:color w:val="000000" w:themeColor="text1"/>
          <w:sz w:val="24"/>
          <w:szCs w:val="24"/>
        </w:rPr>
        <w:t>r,a</w:t>
      </w:r>
      <w:proofErr w:type="spellEnd"/>
      <w:r w:rsidRPr="00EF5FDF">
        <w:rPr>
          <w:rFonts w:ascii="Times New Roman" w:hAnsi="Times New Roman" w:cs="Times New Roman"/>
          <w:color w:val="000000" w:themeColor="text1"/>
          <w:sz w:val="24"/>
          <w:szCs w:val="24"/>
        </w:rPr>
        <w:t>))) - K(k(</w:t>
      </w:r>
      <w:proofErr w:type="spellStart"/>
      <w:r w:rsidRPr="00EF5FDF">
        <w:rPr>
          <w:rFonts w:ascii="Times New Roman" w:hAnsi="Times New Roman" w:cs="Times New Roman"/>
          <w:color w:val="000000" w:themeColor="text1"/>
          <w:sz w:val="24"/>
          <w:szCs w:val="24"/>
        </w:rPr>
        <w:t>r,x,a</w:t>
      </w:r>
      <w:proofErr w:type="spellEnd"/>
      <w:r w:rsidRPr="00EF5FDF">
        <w:rPr>
          <w:rFonts w:ascii="Times New Roman" w:hAnsi="Times New Roman" w:cs="Times New Roman"/>
          <w:color w:val="000000" w:themeColor="text1"/>
          <w:sz w:val="24"/>
          <w:szCs w:val="24"/>
        </w:rPr>
        <w:t>)))\</w:t>
      </w:r>
    </w:p>
    <w:p w14:paraId="5CB297BA"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/pi/sqrt(Q(</w:t>
      </w:r>
      <w:proofErr w:type="spellStart"/>
      <w:proofErr w:type="gramStart"/>
      <w:r w:rsidRPr="00EF5FDF">
        <w:rPr>
          <w:rFonts w:ascii="Times New Roman" w:hAnsi="Times New Roman" w:cs="Times New Roman"/>
          <w:color w:val="000000" w:themeColor="text1"/>
          <w:sz w:val="24"/>
          <w:szCs w:val="24"/>
        </w:rPr>
        <w:t>r,x</w:t>
      </w:r>
      <w:proofErr w:type="gramEnd"/>
      <w:r w:rsidRPr="00EF5FDF">
        <w:rPr>
          <w:rFonts w:ascii="Times New Roman" w:hAnsi="Times New Roman" w:cs="Times New Roman"/>
          <w:color w:val="000000" w:themeColor="text1"/>
          <w:sz w:val="24"/>
          <w:szCs w:val="24"/>
        </w:rPr>
        <w:t>,a</w:t>
      </w:r>
      <w:proofErr w:type="spellEnd"/>
      <w:r w:rsidRPr="00EF5FDF">
        <w:rPr>
          <w:rFonts w:ascii="Times New Roman" w:hAnsi="Times New Roman" w:cs="Times New Roman"/>
          <w:color w:val="000000" w:themeColor="text1"/>
          <w:sz w:val="24"/>
          <w:szCs w:val="24"/>
        </w:rPr>
        <w:t>))</w:t>
      </w:r>
    </w:p>
    <w:p w14:paraId="4A73975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
    <w:p w14:paraId="4F816CC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axiallimit</w:t>
      </w:r>
      <w:proofErr w:type="spellEnd"/>
      <w:r w:rsidRPr="00EF5FDF">
        <w:rPr>
          <w:rFonts w:ascii="Times New Roman" w:hAnsi="Times New Roman" w:cs="Times New Roman"/>
          <w:color w:val="000000" w:themeColor="text1"/>
          <w:sz w:val="24"/>
          <w:szCs w:val="24"/>
        </w:rPr>
        <w:t xml:space="preserve"> = 0.2 # meters from center</w:t>
      </w:r>
    </w:p>
    <w:p w14:paraId="3336BA0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radiallimit</w:t>
      </w:r>
      <w:proofErr w:type="spellEnd"/>
      <w:r w:rsidRPr="00EF5FDF">
        <w:rPr>
          <w:rFonts w:ascii="Times New Roman" w:hAnsi="Times New Roman" w:cs="Times New Roman"/>
          <w:color w:val="000000" w:themeColor="text1"/>
          <w:sz w:val="24"/>
          <w:szCs w:val="24"/>
        </w:rPr>
        <w:t xml:space="preserve"> = 0.2 # maximum radius to investigate</w:t>
      </w:r>
    </w:p>
    <w:p w14:paraId="558C618F"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r w:rsidRPr="00EF5FDF">
        <w:rPr>
          <w:rFonts w:ascii="Times New Roman" w:hAnsi="Times New Roman" w:cs="Times New Roman"/>
          <w:color w:val="000000" w:themeColor="text1"/>
          <w:sz w:val="24"/>
          <w:szCs w:val="24"/>
        </w:rPr>
        <w:t>curveqty</w:t>
      </w:r>
      <w:proofErr w:type="spellEnd"/>
      <w:r w:rsidRPr="00EF5FDF">
        <w:rPr>
          <w:rFonts w:ascii="Times New Roman" w:hAnsi="Times New Roman" w:cs="Times New Roman"/>
          <w:color w:val="000000" w:themeColor="text1"/>
          <w:sz w:val="24"/>
          <w:szCs w:val="24"/>
        </w:rPr>
        <w:t xml:space="preserve"> = 101</w:t>
      </w:r>
    </w:p>
    <w:p w14:paraId="058786D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X = </w:t>
      </w:r>
      <w:proofErr w:type="spellStart"/>
      <w:proofErr w:type="gramStart"/>
      <w:r w:rsidRPr="00EF5FDF">
        <w:rPr>
          <w:rFonts w:ascii="Times New Roman" w:hAnsi="Times New Roman" w:cs="Times New Roman"/>
          <w:color w:val="000000" w:themeColor="text1"/>
          <w:sz w:val="24"/>
          <w:szCs w:val="24"/>
        </w:rPr>
        <w:t>linspace</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0 ,</w:t>
      </w:r>
      <w:proofErr w:type="spellStart"/>
      <w:r w:rsidRPr="00EF5FDF">
        <w:rPr>
          <w:rFonts w:ascii="Times New Roman" w:hAnsi="Times New Roman" w:cs="Times New Roman"/>
          <w:color w:val="000000" w:themeColor="text1"/>
          <w:sz w:val="24"/>
          <w:szCs w:val="24"/>
        </w:rPr>
        <w:t>axiallimit</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curveqty</w:t>
      </w:r>
      <w:proofErr w:type="spellEnd"/>
      <w:r w:rsidRPr="00EF5FDF">
        <w:rPr>
          <w:rFonts w:ascii="Times New Roman" w:hAnsi="Times New Roman" w:cs="Times New Roman"/>
          <w:color w:val="000000" w:themeColor="text1"/>
          <w:sz w:val="24"/>
          <w:szCs w:val="24"/>
        </w:rPr>
        <w:t>)</w:t>
      </w:r>
    </w:p>
    <w:p w14:paraId="3B4BA79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R = </w:t>
      </w:r>
      <w:proofErr w:type="spellStart"/>
      <w:proofErr w:type="gramStart"/>
      <w:r w:rsidRPr="00EF5FDF">
        <w:rPr>
          <w:rFonts w:ascii="Times New Roman" w:hAnsi="Times New Roman" w:cs="Times New Roman"/>
          <w:color w:val="000000" w:themeColor="text1"/>
          <w:sz w:val="24"/>
          <w:szCs w:val="24"/>
        </w:rPr>
        <w:t>linspace</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radiallimit</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radiallimit</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curveqty</w:t>
      </w:r>
      <w:proofErr w:type="spellEnd"/>
      <w:r w:rsidRPr="00EF5FDF">
        <w:rPr>
          <w:rFonts w:ascii="Times New Roman" w:hAnsi="Times New Roman" w:cs="Times New Roman"/>
          <w:color w:val="000000" w:themeColor="text1"/>
          <w:sz w:val="24"/>
          <w:szCs w:val="24"/>
        </w:rPr>
        <w:t>)</w:t>
      </w:r>
    </w:p>
    <w:p w14:paraId="60681C8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151B190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B9BB49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w:t>
      </w:r>
      <w:proofErr w:type="gramStart"/>
      <w:r w:rsidRPr="00EF5FDF">
        <w:rPr>
          <w:rFonts w:ascii="Times New Roman" w:hAnsi="Times New Roman" w:cs="Times New Roman"/>
          <w:color w:val="000000" w:themeColor="text1"/>
          <w:sz w:val="24"/>
          <w:szCs w:val="24"/>
        </w:rPr>
        <w:t>deviation(</w:t>
      </w:r>
      <w:proofErr w:type="gramEnd"/>
      <w:r w:rsidRPr="00EF5FDF">
        <w:rPr>
          <w:rFonts w:ascii="Times New Roman" w:hAnsi="Times New Roman" w:cs="Times New Roman"/>
          <w:color w:val="000000" w:themeColor="text1"/>
          <w:sz w:val="24"/>
          <w:szCs w:val="24"/>
        </w:rPr>
        <w:t xml:space="preserve">current, </w:t>
      </w:r>
      <w:proofErr w:type="spellStart"/>
      <w:r w:rsidRPr="00EF5FDF">
        <w:rPr>
          <w:rFonts w:ascii="Times New Roman" w:hAnsi="Times New Roman" w:cs="Times New Roman"/>
          <w:color w:val="000000" w:themeColor="text1"/>
          <w:sz w:val="24"/>
          <w:szCs w:val="24"/>
        </w:rPr>
        <w:t>dim_coil</w:t>
      </w:r>
      <w:proofErr w:type="spellEnd"/>
      <w:r w:rsidRPr="00EF5FDF">
        <w:rPr>
          <w:rFonts w:ascii="Times New Roman" w:hAnsi="Times New Roman" w:cs="Times New Roman"/>
          <w:color w:val="000000" w:themeColor="text1"/>
          <w:sz w:val="24"/>
          <w:szCs w:val="24"/>
        </w:rPr>
        <w:t xml:space="preserve">, </w:t>
      </w:r>
      <w:proofErr w:type="spellStart"/>
      <w:r w:rsidRPr="00EF5FDF">
        <w:rPr>
          <w:rFonts w:ascii="Times New Roman" w:hAnsi="Times New Roman" w:cs="Times New Roman"/>
          <w:color w:val="000000" w:themeColor="text1"/>
          <w:sz w:val="24"/>
          <w:szCs w:val="24"/>
        </w:rPr>
        <w:t>z,r</w:t>
      </w:r>
      <w:proofErr w:type="spellEnd"/>
      <w:r w:rsidRPr="00EF5FDF">
        <w:rPr>
          <w:rFonts w:ascii="Times New Roman" w:hAnsi="Times New Roman" w:cs="Times New Roman"/>
          <w:color w:val="000000" w:themeColor="text1"/>
          <w:sz w:val="24"/>
          <w:szCs w:val="24"/>
        </w:rPr>
        <w:t>): #Eq 3.2</w:t>
      </w:r>
    </w:p>
    <w:p w14:paraId="2F6B4A7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(ur-</w:t>
      </w:r>
      <w:proofErr w:type="gramStart"/>
      <w:r w:rsidRPr="00EF5FDF">
        <w:rPr>
          <w:rFonts w:ascii="Times New Roman" w:hAnsi="Times New Roman" w:cs="Times New Roman"/>
          <w:color w:val="000000" w:themeColor="text1"/>
          <w:sz w:val="24"/>
          <w:szCs w:val="24"/>
        </w:rPr>
        <w:t>1)*</w:t>
      </w:r>
      <w:proofErr w:type="gram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Bz</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current,dim_coil,z,r</w:t>
      </w:r>
      <w:proofErr w:type="spellEnd"/>
      <w:r w:rsidRPr="00EF5FDF">
        <w:rPr>
          <w:rFonts w:ascii="Times New Roman" w:hAnsi="Times New Roman" w:cs="Times New Roman"/>
          <w:color w:val="000000" w:themeColor="text1"/>
          <w:sz w:val="24"/>
          <w:szCs w:val="24"/>
        </w:rPr>
        <w:t>)**2+ Br(</w:t>
      </w:r>
      <w:proofErr w:type="spellStart"/>
      <w:r w:rsidRPr="00EF5FDF">
        <w:rPr>
          <w:rFonts w:ascii="Times New Roman" w:hAnsi="Times New Roman" w:cs="Times New Roman"/>
          <w:color w:val="000000" w:themeColor="text1"/>
          <w:sz w:val="24"/>
          <w:szCs w:val="24"/>
        </w:rPr>
        <w:t>current,dim_coil,z,r</w:t>
      </w:r>
      <w:proofErr w:type="spellEnd"/>
      <w:r w:rsidRPr="00EF5FDF">
        <w:rPr>
          <w:rFonts w:ascii="Times New Roman" w:hAnsi="Times New Roman" w:cs="Times New Roman"/>
          <w:color w:val="000000" w:themeColor="text1"/>
          <w:sz w:val="24"/>
          <w:szCs w:val="24"/>
        </w:rPr>
        <w:t>)**2*</w:t>
      </w:r>
      <w:proofErr w:type="spellStart"/>
      <w:r w:rsidRPr="00EF5FDF">
        <w:rPr>
          <w:rFonts w:ascii="Times New Roman" w:hAnsi="Times New Roman" w:cs="Times New Roman"/>
          <w:color w:val="000000" w:themeColor="text1"/>
          <w:sz w:val="24"/>
          <w:szCs w:val="24"/>
        </w:rPr>
        <w:t>ur</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uo</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ur</w:t>
      </w:r>
      <w:proofErr w:type="spellEnd"/>
      <w:r w:rsidRPr="00EF5FDF">
        <w:rPr>
          <w:rFonts w:ascii="Times New Roman" w:hAnsi="Times New Roman" w:cs="Times New Roman"/>
          <w:color w:val="000000" w:themeColor="text1"/>
          <w:sz w:val="24"/>
          <w:szCs w:val="24"/>
        </w:rPr>
        <w:t>* 9.81* rho)</w:t>
      </w:r>
    </w:p>
    <w:p w14:paraId="4215642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49AFA4E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def deviation2(current, </w:t>
      </w:r>
      <w:proofErr w:type="spellStart"/>
      <w:r w:rsidRPr="00EF5FDF">
        <w:rPr>
          <w:rFonts w:ascii="Times New Roman" w:hAnsi="Times New Roman" w:cs="Times New Roman"/>
          <w:color w:val="000000" w:themeColor="text1"/>
          <w:sz w:val="24"/>
          <w:szCs w:val="24"/>
        </w:rPr>
        <w:t>dim_coil</w:t>
      </w:r>
      <w:proofErr w:type="spellEnd"/>
      <w:r w:rsidRPr="00EF5FDF">
        <w:rPr>
          <w:rFonts w:ascii="Times New Roman" w:hAnsi="Times New Roman" w:cs="Times New Roman"/>
          <w:color w:val="000000" w:themeColor="text1"/>
          <w:sz w:val="24"/>
          <w:szCs w:val="24"/>
        </w:rPr>
        <w:t xml:space="preserve">, </w:t>
      </w:r>
      <w:proofErr w:type="spellStart"/>
      <w:proofErr w:type="gramStart"/>
      <w:r w:rsidRPr="00EF5FDF">
        <w:rPr>
          <w:rFonts w:ascii="Times New Roman" w:hAnsi="Times New Roman" w:cs="Times New Roman"/>
          <w:color w:val="000000" w:themeColor="text1"/>
          <w:sz w:val="24"/>
          <w:szCs w:val="24"/>
        </w:rPr>
        <w:t>z,r</w:t>
      </w:r>
      <w:proofErr w:type="spellEnd"/>
      <w:proofErr w:type="gramEnd"/>
      <w:r w:rsidRPr="00EF5FDF">
        <w:rPr>
          <w:rFonts w:ascii="Times New Roman" w:hAnsi="Times New Roman" w:cs="Times New Roman"/>
          <w:color w:val="000000" w:themeColor="text1"/>
          <w:sz w:val="24"/>
          <w:szCs w:val="24"/>
        </w:rPr>
        <w:t>): #Eq 3.2 with tilted (fixed for the tilted case - not general)</w:t>
      </w:r>
    </w:p>
    <w:p w14:paraId="7255F40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fieldz2 </w:t>
      </w:r>
      <w:proofErr w:type="gramStart"/>
      <w:r w:rsidRPr="00EF5FDF">
        <w:rPr>
          <w:rFonts w:ascii="Times New Roman" w:hAnsi="Times New Roman" w:cs="Times New Roman"/>
          <w:color w:val="000000" w:themeColor="text1"/>
          <w:sz w:val="24"/>
          <w:szCs w:val="24"/>
        </w:rPr>
        <w:t>=  (</w:t>
      </w:r>
      <w:proofErr w:type="spellStart"/>
      <w:proofErr w:type="gramEnd"/>
      <w:r w:rsidRPr="00EF5FDF">
        <w:rPr>
          <w:rFonts w:ascii="Times New Roman" w:hAnsi="Times New Roman" w:cs="Times New Roman"/>
          <w:color w:val="000000" w:themeColor="text1"/>
          <w:sz w:val="24"/>
          <w:szCs w:val="24"/>
        </w:rPr>
        <w:t>Bz</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current,dim_coil,z,r</w:t>
      </w:r>
      <w:proofErr w:type="spellEnd"/>
      <w:r w:rsidRPr="00EF5FDF">
        <w:rPr>
          <w:rFonts w:ascii="Times New Roman" w:hAnsi="Times New Roman" w:cs="Times New Roman"/>
          <w:color w:val="000000" w:themeColor="text1"/>
          <w:sz w:val="24"/>
          <w:szCs w:val="24"/>
        </w:rPr>
        <w:t>)**2 + (Br(</w:t>
      </w:r>
      <w:proofErr w:type="spellStart"/>
      <w:r w:rsidRPr="00EF5FDF">
        <w:rPr>
          <w:rFonts w:ascii="Times New Roman" w:hAnsi="Times New Roman" w:cs="Times New Roman"/>
          <w:color w:val="000000" w:themeColor="text1"/>
          <w:sz w:val="24"/>
          <w:szCs w:val="24"/>
        </w:rPr>
        <w:t>current,dim_coil,z,r</w:t>
      </w:r>
      <w:proofErr w:type="spellEnd"/>
      <w:r w:rsidRPr="00EF5FDF">
        <w:rPr>
          <w:rFonts w:ascii="Times New Roman" w:hAnsi="Times New Roman" w:cs="Times New Roman"/>
          <w:color w:val="000000" w:themeColor="text1"/>
          <w:sz w:val="24"/>
          <w:szCs w:val="24"/>
        </w:rPr>
        <w:t>) * -0.002/0.035)**2)/(1+(-0.002/0.035)**2)</w:t>
      </w:r>
    </w:p>
    <w:p w14:paraId="667EAC25"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fieldr2 </w:t>
      </w:r>
      <w:proofErr w:type="gramStart"/>
      <w:r w:rsidRPr="00EF5FDF">
        <w:rPr>
          <w:rFonts w:ascii="Times New Roman" w:hAnsi="Times New Roman" w:cs="Times New Roman"/>
          <w:color w:val="000000" w:themeColor="text1"/>
          <w:sz w:val="24"/>
          <w:szCs w:val="24"/>
        </w:rPr>
        <w:t>=  (</w:t>
      </w:r>
      <w:proofErr w:type="spellStart"/>
      <w:proofErr w:type="gramEnd"/>
      <w:r w:rsidRPr="00EF5FDF">
        <w:rPr>
          <w:rFonts w:ascii="Times New Roman" w:hAnsi="Times New Roman" w:cs="Times New Roman"/>
          <w:color w:val="000000" w:themeColor="text1"/>
          <w:sz w:val="24"/>
          <w:szCs w:val="24"/>
        </w:rPr>
        <w:t>Bz</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current,dim_coil,z,r</w:t>
      </w:r>
      <w:proofErr w:type="spellEnd"/>
      <w:r w:rsidRPr="00EF5FDF">
        <w:rPr>
          <w:rFonts w:ascii="Times New Roman" w:hAnsi="Times New Roman" w:cs="Times New Roman"/>
          <w:color w:val="000000" w:themeColor="text1"/>
          <w:sz w:val="24"/>
          <w:szCs w:val="24"/>
        </w:rPr>
        <w:t>) * (1 - 1/</w:t>
      </w:r>
      <w:proofErr w:type="spellStart"/>
      <w:r w:rsidRPr="00EF5FDF">
        <w:rPr>
          <w:rFonts w:ascii="Times New Roman" w:hAnsi="Times New Roman" w:cs="Times New Roman"/>
          <w:color w:val="000000" w:themeColor="text1"/>
          <w:sz w:val="24"/>
          <w:szCs w:val="24"/>
        </w:rPr>
        <w:t>np.sqrt</w:t>
      </w:r>
      <w:proofErr w:type="spellEnd"/>
      <w:r w:rsidRPr="00EF5FDF">
        <w:rPr>
          <w:rFonts w:ascii="Times New Roman" w:hAnsi="Times New Roman" w:cs="Times New Roman"/>
          <w:color w:val="000000" w:themeColor="text1"/>
          <w:sz w:val="24"/>
          <w:szCs w:val="24"/>
        </w:rPr>
        <w:t>(1+(-0.002/0.035)**2))  )**2 + (Br(</w:t>
      </w:r>
      <w:proofErr w:type="spellStart"/>
      <w:r w:rsidRPr="00EF5FDF">
        <w:rPr>
          <w:rFonts w:ascii="Times New Roman" w:hAnsi="Times New Roman" w:cs="Times New Roman"/>
          <w:color w:val="000000" w:themeColor="text1"/>
          <w:sz w:val="24"/>
          <w:szCs w:val="24"/>
        </w:rPr>
        <w:t>current,dim_coil,z,r</w:t>
      </w:r>
      <w:proofErr w:type="spellEnd"/>
      <w:r w:rsidRPr="00EF5FDF">
        <w:rPr>
          <w:rFonts w:ascii="Times New Roman" w:hAnsi="Times New Roman" w:cs="Times New Roman"/>
          <w:color w:val="000000" w:themeColor="text1"/>
          <w:sz w:val="24"/>
          <w:szCs w:val="24"/>
        </w:rPr>
        <w:t>) * (1 + (-0.002/0.035)/</w:t>
      </w:r>
      <w:proofErr w:type="spellStart"/>
      <w:r w:rsidRPr="00EF5FDF">
        <w:rPr>
          <w:rFonts w:ascii="Times New Roman" w:hAnsi="Times New Roman" w:cs="Times New Roman"/>
          <w:color w:val="000000" w:themeColor="text1"/>
          <w:sz w:val="24"/>
          <w:szCs w:val="24"/>
        </w:rPr>
        <w:t>np.sqrt</w:t>
      </w:r>
      <w:proofErr w:type="spellEnd"/>
      <w:r w:rsidRPr="00EF5FDF">
        <w:rPr>
          <w:rFonts w:ascii="Times New Roman" w:hAnsi="Times New Roman" w:cs="Times New Roman"/>
          <w:color w:val="000000" w:themeColor="text1"/>
          <w:sz w:val="24"/>
          <w:szCs w:val="24"/>
        </w:rPr>
        <w:t>(1+(-0.002/0.035)**2))  )**2</w:t>
      </w:r>
    </w:p>
    <w:p w14:paraId="249EE2E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return (ur-</w:t>
      </w:r>
      <w:proofErr w:type="gramStart"/>
      <w:r w:rsidRPr="00EF5FDF">
        <w:rPr>
          <w:rFonts w:ascii="Times New Roman" w:hAnsi="Times New Roman" w:cs="Times New Roman"/>
          <w:color w:val="000000" w:themeColor="text1"/>
          <w:sz w:val="24"/>
          <w:szCs w:val="24"/>
        </w:rPr>
        <w:t>1)*</w:t>
      </w:r>
      <w:proofErr w:type="gramEnd"/>
      <w:r w:rsidRPr="00EF5FDF">
        <w:rPr>
          <w:rFonts w:ascii="Times New Roman" w:hAnsi="Times New Roman" w:cs="Times New Roman"/>
          <w:color w:val="000000" w:themeColor="text1"/>
          <w:sz w:val="24"/>
          <w:szCs w:val="24"/>
        </w:rPr>
        <w:t>(  fieldz2 + fieldr2*</w:t>
      </w:r>
      <w:proofErr w:type="spellStart"/>
      <w:r w:rsidRPr="00EF5FDF">
        <w:rPr>
          <w:rFonts w:ascii="Times New Roman" w:hAnsi="Times New Roman" w:cs="Times New Roman"/>
          <w:color w:val="000000" w:themeColor="text1"/>
          <w:sz w:val="24"/>
          <w:szCs w:val="24"/>
        </w:rPr>
        <w:t>ur</w:t>
      </w:r>
      <w:proofErr w:type="spellEnd"/>
      <w:r w:rsidRPr="00EF5FDF">
        <w:rPr>
          <w:rFonts w:ascii="Times New Roman" w:hAnsi="Times New Roman" w:cs="Times New Roman"/>
          <w:color w:val="000000" w:themeColor="text1"/>
          <w:sz w:val="24"/>
          <w:szCs w:val="24"/>
        </w:rPr>
        <w:t>)/(</w:t>
      </w:r>
      <w:proofErr w:type="spellStart"/>
      <w:r w:rsidRPr="00EF5FDF">
        <w:rPr>
          <w:rFonts w:ascii="Times New Roman" w:hAnsi="Times New Roman" w:cs="Times New Roman"/>
          <w:color w:val="000000" w:themeColor="text1"/>
          <w:sz w:val="24"/>
          <w:szCs w:val="24"/>
        </w:rPr>
        <w:t>uo</w:t>
      </w:r>
      <w:proofErr w:type="spellEnd"/>
      <w:r w:rsidRPr="00EF5FDF">
        <w:rPr>
          <w:rFonts w:ascii="Times New Roman" w:hAnsi="Times New Roman" w:cs="Times New Roman"/>
          <w:color w:val="000000" w:themeColor="text1"/>
          <w:sz w:val="24"/>
          <w:szCs w:val="24"/>
        </w:rPr>
        <w:t xml:space="preserve"> * </w:t>
      </w:r>
      <w:proofErr w:type="spellStart"/>
      <w:r w:rsidRPr="00EF5FDF">
        <w:rPr>
          <w:rFonts w:ascii="Times New Roman" w:hAnsi="Times New Roman" w:cs="Times New Roman"/>
          <w:color w:val="000000" w:themeColor="text1"/>
          <w:sz w:val="24"/>
          <w:szCs w:val="24"/>
        </w:rPr>
        <w:t>ur</w:t>
      </w:r>
      <w:proofErr w:type="spellEnd"/>
      <w:r w:rsidRPr="00EF5FDF">
        <w:rPr>
          <w:rFonts w:ascii="Times New Roman" w:hAnsi="Times New Roman" w:cs="Times New Roman"/>
          <w:color w:val="000000" w:themeColor="text1"/>
          <w:sz w:val="24"/>
          <w:szCs w:val="24"/>
        </w:rPr>
        <w:t xml:space="preserve">* 9.81* rho)    </w:t>
      </w:r>
    </w:p>
    <w:p w14:paraId="7E7495FB"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59AAB00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gramStart"/>
      <w:r w:rsidRPr="00EF5FDF">
        <w:rPr>
          <w:rFonts w:ascii="Times New Roman" w:hAnsi="Times New Roman" w:cs="Times New Roman"/>
          <w:color w:val="000000" w:themeColor="text1"/>
          <w:sz w:val="24"/>
          <w:szCs w:val="24"/>
        </w:rPr>
        <w:t>plot(</w:t>
      </w:r>
      <w:proofErr w:type="gramEnd"/>
      <w:r w:rsidRPr="00EF5FDF">
        <w:rPr>
          <w:rFonts w:ascii="Times New Roman" w:hAnsi="Times New Roman" w:cs="Times New Roman"/>
          <w:color w:val="000000" w:themeColor="text1"/>
          <w:sz w:val="24"/>
          <w:szCs w:val="24"/>
        </w:rPr>
        <w:t>R, [deviation(1,0.035/2,0.03,np.abs(r)) for r in R], label="Flat")</w:t>
      </w:r>
    </w:p>
    <w:p w14:paraId="042EC68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gramStart"/>
      <w:r w:rsidRPr="00EF5FDF">
        <w:rPr>
          <w:rFonts w:ascii="Times New Roman" w:hAnsi="Times New Roman" w:cs="Times New Roman"/>
          <w:color w:val="000000" w:themeColor="text1"/>
          <w:sz w:val="24"/>
          <w:szCs w:val="24"/>
        </w:rPr>
        <w:t>plot(</w:t>
      </w:r>
      <w:proofErr w:type="gramEnd"/>
      <w:r w:rsidRPr="00EF5FDF">
        <w:rPr>
          <w:rFonts w:ascii="Times New Roman" w:hAnsi="Times New Roman" w:cs="Times New Roman"/>
          <w:color w:val="000000" w:themeColor="text1"/>
          <w:sz w:val="24"/>
          <w:szCs w:val="24"/>
        </w:rPr>
        <w:t xml:space="preserve">R, [deviation(1,0.035/2,0.03-0.002*r/0.035,np.abs(r)) for r in R], label="Naive Tilted " , alpha = 0.8, </w:t>
      </w:r>
      <w:proofErr w:type="spellStart"/>
      <w:r w:rsidRPr="00EF5FDF">
        <w:rPr>
          <w:rFonts w:ascii="Times New Roman" w:hAnsi="Times New Roman" w:cs="Times New Roman"/>
          <w:color w:val="000000" w:themeColor="text1"/>
          <w:sz w:val="24"/>
          <w:szCs w:val="24"/>
        </w:rPr>
        <w:t>linestyle</w:t>
      </w:r>
      <w:proofErr w:type="spellEnd"/>
      <w:r w:rsidRPr="00EF5FDF">
        <w:rPr>
          <w:rFonts w:ascii="Times New Roman" w:hAnsi="Times New Roman" w:cs="Times New Roman"/>
          <w:color w:val="000000" w:themeColor="text1"/>
          <w:sz w:val="24"/>
          <w:szCs w:val="24"/>
        </w:rPr>
        <w:t>= '--')</w:t>
      </w:r>
    </w:p>
    <w:p w14:paraId="1183947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gramStart"/>
      <w:r w:rsidRPr="00EF5FDF">
        <w:rPr>
          <w:rFonts w:ascii="Times New Roman" w:hAnsi="Times New Roman" w:cs="Times New Roman"/>
          <w:color w:val="000000" w:themeColor="text1"/>
          <w:sz w:val="24"/>
          <w:szCs w:val="24"/>
        </w:rPr>
        <w:t>plot(</w:t>
      </w:r>
      <w:proofErr w:type="gramEnd"/>
      <w:r w:rsidRPr="00EF5FDF">
        <w:rPr>
          <w:rFonts w:ascii="Times New Roman" w:hAnsi="Times New Roman" w:cs="Times New Roman"/>
          <w:color w:val="000000" w:themeColor="text1"/>
          <w:sz w:val="24"/>
          <w:szCs w:val="24"/>
        </w:rPr>
        <w:t xml:space="preserve">R, [deviation2(1,0.035/2,0.03-0.002*r/0.035,np.abs(r)) for r in R], label="Tilted"  , alpha = 0.8, </w:t>
      </w:r>
      <w:proofErr w:type="spellStart"/>
      <w:r w:rsidRPr="00EF5FDF">
        <w:rPr>
          <w:rFonts w:ascii="Times New Roman" w:hAnsi="Times New Roman" w:cs="Times New Roman"/>
          <w:color w:val="000000" w:themeColor="text1"/>
          <w:sz w:val="24"/>
          <w:szCs w:val="24"/>
        </w:rPr>
        <w:t>linestyle</w:t>
      </w:r>
      <w:proofErr w:type="spellEnd"/>
      <w:r w:rsidRPr="00EF5FDF">
        <w:rPr>
          <w:rFonts w:ascii="Times New Roman" w:hAnsi="Times New Roman" w:cs="Times New Roman"/>
          <w:color w:val="000000" w:themeColor="text1"/>
          <w:sz w:val="24"/>
          <w:szCs w:val="24"/>
        </w:rPr>
        <w:t>= '-.')</w:t>
      </w:r>
    </w:p>
    <w:p w14:paraId="7FE38E7D"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xlabel</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"Position from the center of the coil [m]")</w:t>
      </w:r>
    </w:p>
    <w:p w14:paraId="57DE5BE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ylabel</w:t>
      </w:r>
      <w:proofErr w:type="spellEnd"/>
      <w:r w:rsidRPr="00EF5FDF">
        <w:rPr>
          <w:rFonts w:ascii="Times New Roman" w:hAnsi="Times New Roman" w:cs="Times New Roman"/>
          <w:color w:val="000000" w:themeColor="text1"/>
          <w:sz w:val="24"/>
          <w:szCs w:val="24"/>
        </w:rPr>
        <w:t>(</w:t>
      </w:r>
      <w:proofErr w:type="gramEnd"/>
      <w:r w:rsidRPr="00EF5FDF">
        <w:rPr>
          <w:rFonts w:ascii="Times New Roman" w:hAnsi="Times New Roman" w:cs="Times New Roman"/>
          <w:color w:val="000000" w:themeColor="text1"/>
          <w:sz w:val="24"/>
          <w:szCs w:val="24"/>
        </w:rPr>
        <w:t>r" $\Omega(</w:t>
      </w:r>
      <w:proofErr w:type="spellStart"/>
      <w:r w:rsidRPr="00EF5FDF">
        <w:rPr>
          <w:rFonts w:ascii="Times New Roman" w:hAnsi="Times New Roman" w:cs="Times New Roman"/>
          <w:color w:val="000000" w:themeColor="text1"/>
          <w:sz w:val="24"/>
          <w:szCs w:val="24"/>
        </w:rPr>
        <w:t>x,y</w:t>
      </w:r>
      <w:proofErr w:type="spellEnd"/>
      <w:r w:rsidRPr="00EF5FDF">
        <w:rPr>
          <w:rFonts w:ascii="Times New Roman" w:hAnsi="Times New Roman" w:cs="Times New Roman"/>
          <w:color w:val="000000" w:themeColor="text1"/>
          <w:sz w:val="24"/>
          <w:szCs w:val="24"/>
        </w:rPr>
        <w:t>)$ [m]")</w:t>
      </w:r>
    </w:p>
    <w:p w14:paraId="087793FE"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plt.title</w:t>
      </w:r>
      <w:proofErr w:type="spellEnd"/>
      <w:proofErr w:type="gramEnd"/>
      <w:r w:rsidRPr="00EF5FDF">
        <w:rPr>
          <w:rFonts w:ascii="Times New Roman" w:hAnsi="Times New Roman" w:cs="Times New Roman"/>
          <w:color w:val="000000" w:themeColor="text1"/>
          <w:sz w:val="24"/>
          <w:szCs w:val="24"/>
        </w:rPr>
        <w:t>(r" Comparison of the expected ferrofluid surface deviation ($\rho=1210$ kg/m$^3$, $\</w:t>
      </w:r>
      <w:proofErr w:type="spellStart"/>
      <w:r w:rsidRPr="00EF5FDF">
        <w:rPr>
          <w:rFonts w:ascii="Times New Roman" w:hAnsi="Times New Roman" w:cs="Times New Roman"/>
          <w:color w:val="000000" w:themeColor="text1"/>
          <w:sz w:val="24"/>
          <w:szCs w:val="24"/>
        </w:rPr>
        <w:t>mu_r</w:t>
      </w:r>
      <w:proofErr w:type="spellEnd"/>
      <w:r w:rsidRPr="00EF5FDF">
        <w:rPr>
          <w:rFonts w:ascii="Times New Roman" w:hAnsi="Times New Roman" w:cs="Times New Roman"/>
          <w:color w:val="000000" w:themeColor="text1"/>
          <w:sz w:val="24"/>
          <w:szCs w:val="24"/>
        </w:rPr>
        <w:t>=2.7$) from the "+"\n" +"  magnetic field of a single coil (35mm diameter, 1A current, surface distance 30 mm at center) \n for a flat surface and a tilted surface of 2 mm over the coil ")</w:t>
      </w:r>
    </w:p>
    <w:p w14:paraId="6E75352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gramStart"/>
      <w:r w:rsidRPr="00EF5FDF">
        <w:rPr>
          <w:rFonts w:ascii="Times New Roman" w:hAnsi="Times New Roman" w:cs="Times New Roman"/>
          <w:color w:val="000000" w:themeColor="text1"/>
          <w:sz w:val="24"/>
          <w:szCs w:val="24"/>
        </w:rPr>
        <w:t>legend(</w:t>
      </w:r>
      <w:proofErr w:type="gramEnd"/>
      <w:r w:rsidRPr="00EF5FDF">
        <w:rPr>
          <w:rFonts w:ascii="Times New Roman" w:hAnsi="Times New Roman" w:cs="Times New Roman"/>
          <w:color w:val="000000" w:themeColor="text1"/>
          <w:sz w:val="24"/>
          <w:szCs w:val="24"/>
        </w:rPr>
        <w:t>)</w:t>
      </w:r>
    </w:p>
    <w:p w14:paraId="21856773"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gramStart"/>
      <w:r w:rsidRPr="00EF5FDF">
        <w:rPr>
          <w:rFonts w:ascii="Times New Roman" w:hAnsi="Times New Roman" w:cs="Times New Roman"/>
          <w:color w:val="000000" w:themeColor="text1"/>
          <w:sz w:val="24"/>
          <w:szCs w:val="24"/>
        </w:rPr>
        <w:t>show(</w:t>
      </w:r>
      <w:proofErr w:type="gramEnd"/>
      <w:r w:rsidRPr="00EF5FDF">
        <w:rPr>
          <w:rFonts w:ascii="Times New Roman" w:hAnsi="Times New Roman" w:cs="Times New Roman"/>
          <w:color w:val="000000" w:themeColor="text1"/>
          <w:sz w:val="24"/>
          <w:szCs w:val="24"/>
        </w:rPr>
        <w:t>)</w:t>
      </w:r>
    </w:p>
    <w:p w14:paraId="15DE5C8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0E8F7D69" w14:textId="77777777" w:rsidR="00653722" w:rsidRPr="00EF5FDF" w:rsidRDefault="00653722" w:rsidP="00B21BB8">
      <w:pPr>
        <w:spacing w:after="0" w:line="360" w:lineRule="auto"/>
        <w:rPr>
          <w:rFonts w:ascii="Times New Roman" w:hAnsi="Times New Roman" w:cs="Times New Roman"/>
          <w:color w:val="000000" w:themeColor="text1"/>
          <w:sz w:val="24"/>
          <w:szCs w:val="24"/>
        </w:rPr>
      </w:pPr>
      <w:r w:rsidRPr="00EF5FDF">
        <w:rPr>
          <w:rFonts w:ascii="Times New Roman" w:hAnsi="Times New Roman" w:cs="Times New Roman"/>
          <w:color w:val="000000" w:themeColor="text1"/>
          <w:sz w:val="24"/>
          <w:szCs w:val="24"/>
        </w:rPr>
        <w:t xml:space="preserve"># </w:t>
      </w:r>
      <w:proofErr w:type="gramStart"/>
      <w:r w:rsidRPr="00EF5FDF">
        <w:rPr>
          <w:rFonts w:ascii="Times New Roman" w:hAnsi="Times New Roman" w:cs="Times New Roman"/>
          <w:color w:val="000000" w:themeColor="text1"/>
          <w:sz w:val="24"/>
          <w:szCs w:val="24"/>
        </w:rPr>
        <w:t>see</w:t>
      </w:r>
      <w:proofErr w:type="gramEnd"/>
      <w:r w:rsidRPr="00EF5FDF">
        <w:rPr>
          <w:rFonts w:ascii="Times New Roman" w:hAnsi="Times New Roman" w:cs="Times New Roman"/>
          <w:color w:val="000000" w:themeColor="text1"/>
          <w:sz w:val="24"/>
          <w:szCs w:val="24"/>
        </w:rPr>
        <w:t xml:space="preserve"> tilted surface</w:t>
      </w:r>
    </w:p>
    <w:p w14:paraId="31CACFA1"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gramStart"/>
      <w:r w:rsidRPr="00EF5FDF">
        <w:rPr>
          <w:rFonts w:ascii="Times New Roman" w:hAnsi="Times New Roman" w:cs="Times New Roman"/>
          <w:color w:val="000000" w:themeColor="text1"/>
          <w:sz w:val="24"/>
          <w:szCs w:val="24"/>
        </w:rPr>
        <w:t>plot(</w:t>
      </w:r>
      <w:proofErr w:type="gramEnd"/>
      <w:r w:rsidRPr="00EF5FDF">
        <w:rPr>
          <w:rFonts w:ascii="Times New Roman" w:hAnsi="Times New Roman" w:cs="Times New Roman"/>
          <w:color w:val="000000" w:themeColor="text1"/>
          <w:sz w:val="24"/>
          <w:szCs w:val="24"/>
        </w:rPr>
        <w:t>R, [0.03-0.001*r/(0.035/2) for r in R])</w:t>
      </w:r>
    </w:p>
    <w:p w14:paraId="4C8C2CF4"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plt.vlines</w:t>
      </w:r>
      <w:proofErr w:type="spellEnd"/>
      <w:proofErr w:type="gramEnd"/>
      <w:r w:rsidRPr="00EF5FDF">
        <w:rPr>
          <w:rFonts w:ascii="Times New Roman" w:hAnsi="Times New Roman" w:cs="Times New Roman"/>
          <w:color w:val="000000" w:themeColor="text1"/>
          <w:sz w:val="24"/>
          <w:szCs w:val="24"/>
        </w:rPr>
        <w:t>(-0.035/2,0,0.4)</w:t>
      </w:r>
    </w:p>
    <w:p w14:paraId="38A561D6"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plt.vlines</w:t>
      </w:r>
      <w:proofErr w:type="spellEnd"/>
      <w:proofErr w:type="gramEnd"/>
      <w:r w:rsidRPr="00EF5FDF">
        <w:rPr>
          <w:rFonts w:ascii="Times New Roman" w:hAnsi="Times New Roman" w:cs="Times New Roman"/>
          <w:color w:val="000000" w:themeColor="text1"/>
          <w:sz w:val="24"/>
          <w:szCs w:val="24"/>
        </w:rPr>
        <w:t>(0.035/2,0,0.4)</w:t>
      </w:r>
    </w:p>
    <w:p w14:paraId="3BA71660"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plt.ylim</w:t>
      </w:r>
      <w:proofErr w:type="spellEnd"/>
      <w:proofErr w:type="gramEnd"/>
      <w:r w:rsidRPr="00EF5FDF">
        <w:rPr>
          <w:rFonts w:ascii="Times New Roman" w:hAnsi="Times New Roman" w:cs="Times New Roman"/>
          <w:color w:val="000000" w:themeColor="text1"/>
          <w:sz w:val="24"/>
          <w:szCs w:val="24"/>
        </w:rPr>
        <w:t>(0.027,0.033)</w:t>
      </w:r>
    </w:p>
    <w:p w14:paraId="708BC419" w14:textId="14122D3B" w:rsidR="00653722" w:rsidRPr="00EF5FDF" w:rsidRDefault="00653722" w:rsidP="00B21BB8">
      <w:pPr>
        <w:spacing w:after="0" w:line="360" w:lineRule="auto"/>
        <w:rPr>
          <w:rFonts w:ascii="Times New Roman" w:hAnsi="Times New Roman" w:cs="Times New Roman"/>
          <w:color w:val="000000" w:themeColor="text1"/>
          <w:sz w:val="24"/>
          <w:szCs w:val="24"/>
        </w:rPr>
      </w:pPr>
      <w:proofErr w:type="spellStart"/>
      <w:proofErr w:type="gramStart"/>
      <w:r w:rsidRPr="00EF5FDF">
        <w:rPr>
          <w:rFonts w:ascii="Times New Roman" w:hAnsi="Times New Roman" w:cs="Times New Roman"/>
          <w:color w:val="000000" w:themeColor="text1"/>
          <w:sz w:val="24"/>
          <w:szCs w:val="24"/>
        </w:rPr>
        <w:t>plt.show</w:t>
      </w:r>
      <w:proofErr w:type="spellEnd"/>
      <w:proofErr w:type="gramEnd"/>
      <w:r w:rsidRPr="00EF5FDF">
        <w:rPr>
          <w:rFonts w:ascii="Times New Roman" w:hAnsi="Times New Roman" w:cs="Times New Roman"/>
          <w:color w:val="000000" w:themeColor="text1"/>
          <w:sz w:val="24"/>
          <w:szCs w:val="24"/>
        </w:rPr>
        <w:t>()</w:t>
      </w:r>
    </w:p>
    <w:p w14:paraId="65844D3C" w14:textId="77777777" w:rsidR="00653722" w:rsidRPr="00EF5FDF" w:rsidRDefault="00653722" w:rsidP="00B21BB8">
      <w:pPr>
        <w:spacing w:after="0" w:line="360" w:lineRule="auto"/>
        <w:rPr>
          <w:rFonts w:ascii="Times New Roman" w:hAnsi="Times New Roman" w:cs="Times New Roman"/>
          <w:color w:val="000000" w:themeColor="text1"/>
          <w:sz w:val="24"/>
          <w:szCs w:val="24"/>
        </w:rPr>
      </w:pPr>
    </w:p>
    <w:p w14:paraId="662816EC" w14:textId="77777777" w:rsidR="00E6119B" w:rsidRPr="00EF5FDF" w:rsidRDefault="00E6119B" w:rsidP="00B21BB8">
      <w:pPr>
        <w:spacing w:after="0" w:line="360" w:lineRule="auto"/>
        <w:rPr>
          <w:rFonts w:ascii="Times New Roman" w:hAnsi="Times New Roman" w:cs="Times New Roman"/>
          <w:color w:val="000000" w:themeColor="text1"/>
          <w:sz w:val="24"/>
          <w:szCs w:val="24"/>
          <w:u w:val="single"/>
        </w:rPr>
      </w:pPr>
    </w:p>
    <w:p w14:paraId="3DDCC6C2" w14:textId="552B71D9" w:rsidR="00E6119B" w:rsidRPr="00EF5FDF" w:rsidRDefault="008F6786" w:rsidP="0080648A">
      <w:pPr>
        <w:pStyle w:val="Heading2"/>
        <w:spacing w:line="360" w:lineRule="auto"/>
        <w:rPr>
          <w:rFonts w:cs="Times New Roman"/>
          <w:color w:val="000000" w:themeColor="text1"/>
          <w:szCs w:val="24"/>
          <w:u w:val="single"/>
        </w:rPr>
      </w:pPr>
      <w:bookmarkStart w:id="186" w:name="_Toc171689104"/>
      <w:r w:rsidRPr="00EF5FDF">
        <w:rPr>
          <w:rFonts w:cs="Times New Roman"/>
          <w:color w:val="000000" w:themeColor="text1"/>
        </w:rPr>
        <w:t>COMSOL Multiphysics simulation</w:t>
      </w:r>
      <w:bookmarkEnd w:id="186"/>
      <w:r w:rsidRPr="00EF5FDF">
        <w:rPr>
          <w:rFonts w:cs="Times New Roman"/>
          <w:color w:val="000000" w:themeColor="text1"/>
        </w:rPr>
        <w:t xml:space="preserve"> </w:t>
      </w:r>
    </w:p>
    <w:p w14:paraId="1B9AFB9B" w14:textId="4A0F8E6B" w:rsidR="00ED2003" w:rsidRPr="00EF5FDF" w:rsidRDefault="00ED2003" w:rsidP="00ED2003">
      <w:pPr>
        <w:rPr>
          <w:rFonts w:ascii="Times New Roman" w:hAnsi="Times New Roman" w:cs="Times New Roman"/>
          <w:color w:val="000000" w:themeColor="text1"/>
        </w:rPr>
      </w:pPr>
      <w:r w:rsidRPr="00EF5FDF">
        <w:rPr>
          <w:rFonts w:ascii="Times New Roman" w:hAnsi="Times New Roman" w:cs="Times New Roman"/>
          <w:color w:val="000000" w:themeColor="text1"/>
        </w:rPr>
        <w:t>All the files of COMSOL Multiphysics simulation are uploaded separately.</w:t>
      </w:r>
    </w:p>
    <w:p w14:paraId="6768EA71" w14:textId="77777777" w:rsidR="00653722" w:rsidRPr="00EF5FDF" w:rsidRDefault="00653722" w:rsidP="00B21BB8">
      <w:pPr>
        <w:spacing w:after="0" w:line="360" w:lineRule="auto"/>
        <w:rPr>
          <w:rFonts w:ascii="Times New Roman" w:hAnsi="Times New Roman" w:cs="Times New Roman"/>
          <w:color w:val="000000" w:themeColor="text1"/>
          <w:sz w:val="24"/>
          <w:szCs w:val="24"/>
          <w:u w:val="single"/>
        </w:rPr>
      </w:pPr>
    </w:p>
    <w:p w14:paraId="211500E6" w14:textId="744ACF19" w:rsidR="00653722" w:rsidRPr="00EF5FDF" w:rsidRDefault="00E6119B" w:rsidP="00ED2003">
      <w:pPr>
        <w:pStyle w:val="Heading2"/>
        <w:rPr>
          <w:rFonts w:cs="Times New Roman"/>
          <w:color w:val="000000" w:themeColor="text1"/>
        </w:rPr>
      </w:pPr>
      <w:bookmarkStart w:id="187" w:name="_Toc171689105"/>
      <w:r w:rsidRPr="00EF5FDF">
        <w:rPr>
          <w:rFonts w:cs="Times New Roman"/>
          <w:color w:val="000000" w:themeColor="text1"/>
        </w:rPr>
        <w:t>Codes for system controller</w:t>
      </w:r>
      <w:bookmarkEnd w:id="187"/>
    </w:p>
    <w:p w14:paraId="768E7759" w14:textId="77777777" w:rsidR="00934E06" w:rsidRPr="00EF5FDF" w:rsidRDefault="00934E06" w:rsidP="00934E06">
      <w:pPr>
        <w:rPr>
          <w:rFonts w:ascii="Times New Roman" w:hAnsi="Times New Roman" w:cs="Times New Roman"/>
          <w:color w:val="000000" w:themeColor="text1"/>
          <w:lang w:eastAsia="en-US"/>
        </w:rPr>
      </w:pPr>
    </w:p>
    <w:p w14:paraId="6F002DA7" w14:textId="40C18305" w:rsidR="00827D19" w:rsidRPr="00EF5FDF" w:rsidRDefault="004D72C8" w:rsidP="004D72C8">
      <w:pPr>
        <w:pStyle w:val="Heading3"/>
        <w:rPr>
          <w:rFonts w:cs="Times New Roman"/>
          <w:color w:val="000000" w:themeColor="text1"/>
        </w:rPr>
      </w:pPr>
      <w:bookmarkStart w:id="188" w:name="_Toc171689106"/>
      <w:r w:rsidRPr="00EF5FDF">
        <w:rPr>
          <w:rFonts w:cs="Times New Roman"/>
          <w:color w:val="000000" w:themeColor="text1"/>
        </w:rPr>
        <w:t xml:space="preserve">FDM </w:t>
      </w:r>
      <w:r w:rsidR="00934E06" w:rsidRPr="00EF5FDF">
        <w:rPr>
          <w:rFonts w:cs="Times New Roman"/>
          <w:color w:val="000000" w:themeColor="text1"/>
        </w:rPr>
        <w:t>M</w:t>
      </w:r>
      <w:r w:rsidRPr="00EF5FDF">
        <w:rPr>
          <w:rFonts w:cs="Times New Roman"/>
          <w:color w:val="000000" w:themeColor="text1"/>
        </w:rPr>
        <w:t>odel</w:t>
      </w:r>
      <w:r w:rsidR="00FC5692" w:rsidRPr="00EF5FDF">
        <w:rPr>
          <w:rFonts w:cs="Times New Roman"/>
          <w:color w:val="000000" w:themeColor="text1"/>
        </w:rPr>
        <w:t xml:space="preserve"> - MATLAB</w:t>
      </w:r>
      <w:bookmarkEnd w:id="188"/>
    </w:p>
    <w:p w14:paraId="4DB373DB" w14:textId="77777777" w:rsidR="00934E06" w:rsidRPr="00EF5FDF" w:rsidRDefault="00934E06" w:rsidP="00934E06">
      <w:pPr>
        <w:rPr>
          <w:rFonts w:ascii="Times New Roman" w:hAnsi="Times New Roman" w:cs="Times New Roman"/>
          <w:color w:val="000000" w:themeColor="text1"/>
          <w:lang w:eastAsia="en-US"/>
        </w:rPr>
      </w:pPr>
    </w:p>
    <w:p w14:paraId="6D456104" w14:textId="1AC6552E" w:rsidR="00934E06" w:rsidRPr="00EF5FDF" w:rsidRDefault="00934E06" w:rsidP="00934E06">
      <w:pPr>
        <w:tabs>
          <w:tab w:val="center" w:pos="4680"/>
        </w:tabs>
        <w:spacing w:after="0" w:line="360" w:lineRule="auto"/>
        <w:rPr>
          <w:rFonts w:ascii="Times New Roman" w:hAnsi="Times New Roman" w:cs="Times New Roman"/>
          <w:i/>
          <w:iCs/>
          <w:color w:val="000000" w:themeColor="text1"/>
          <w:kern w:val="0"/>
          <w:sz w:val="24"/>
          <w:szCs w:val="24"/>
          <w:u w:val="single"/>
          <w14:ligatures w14:val="none"/>
        </w:rPr>
      </w:pPr>
      <w:r w:rsidRPr="00EF5FDF">
        <w:rPr>
          <w:rFonts w:ascii="Times New Roman" w:hAnsi="Times New Roman" w:cs="Times New Roman"/>
          <w:i/>
          <w:iCs/>
          <w:color w:val="000000" w:themeColor="text1"/>
          <w:kern w:val="0"/>
          <w:sz w:val="24"/>
          <w:szCs w:val="24"/>
          <w:u w:val="single"/>
          <w14:ligatures w14:val="none"/>
        </w:rPr>
        <w:t xml:space="preserve">Main Execution Function - </w:t>
      </w:r>
      <w:proofErr w:type="spellStart"/>
      <w:r w:rsidRPr="00EF5FDF">
        <w:rPr>
          <w:rFonts w:ascii="Times New Roman" w:hAnsi="Times New Roman" w:cs="Times New Roman"/>
          <w:i/>
          <w:iCs/>
          <w:color w:val="000000" w:themeColor="text1"/>
          <w:kern w:val="0"/>
          <w:sz w:val="24"/>
          <w:szCs w:val="24"/>
          <w:u w:val="single"/>
          <w14:ligatures w14:val="none"/>
        </w:rPr>
        <w:t>mainCompModel_wDenisMdl.m</w:t>
      </w:r>
      <w:proofErr w:type="spellEnd"/>
    </w:p>
    <w:p w14:paraId="10D7893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clear all; close all;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clc</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37B7DFA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40C710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This is the main script to create state space model, transfer function </w:t>
      </w:r>
    </w:p>
    <w:p w14:paraId="0C59AF9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and step response for MFDM (Magnetic Ferrofluid Deformable Mirror) system</w:t>
      </w:r>
    </w:p>
    <w:p w14:paraId="67B2836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46680C2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The model is developed based on the work of Dr. Azhar Iqbal's 2008 paper </w:t>
      </w:r>
    </w:p>
    <w:p w14:paraId="20A789D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titled "Modeling and </w:t>
      </w:r>
      <w:proofErr w:type="spellStart"/>
      <w:r w:rsidRPr="00EF5FDF">
        <w:rPr>
          <w:rFonts w:ascii="Times New Roman" w:eastAsia="Times New Roman" w:hAnsi="Times New Roman" w:cs="Times New Roman"/>
          <w:color w:val="000000" w:themeColor="text1"/>
          <w:kern w:val="0"/>
          <w:sz w:val="24"/>
          <w:szCs w:val="24"/>
          <w14:ligatures w14:val="none"/>
        </w:rPr>
        <w:t>Exerimental</w:t>
      </w:r>
      <w:proofErr w:type="spellEnd"/>
      <w:r w:rsidRPr="00EF5FDF">
        <w:rPr>
          <w:rFonts w:ascii="Times New Roman" w:eastAsia="Times New Roman" w:hAnsi="Times New Roman" w:cs="Times New Roman"/>
          <w:color w:val="000000" w:themeColor="text1"/>
          <w:kern w:val="0"/>
          <w:sz w:val="24"/>
          <w:szCs w:val="24"/>
          <w14:ligatures w14:val="none"/>
        </w:rPr>
        <w:t xml:space="preserve"> Evaluation of a Circular Magnetic-Fluid </w:t>
      </w:r>
    </w:p>
    <w:p w14:paraId="5660BE9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Deformable Mirror" in International Journal of </w:t>
      </w:r>
      <w:proofErr w:type="spellStart"/>
      <w:r w:rsidRPr="00EF5FDF">
        <w:rPr>
          <w:rFonts w:ascii="Times New Roman" w:eastAsia="Times New Roman" w:hAnsi="Times New Roman" w:cs="Times New Roman"/>
          <w:color w:val="000000" w:themeColor="text1"/>
          <w:kern w:val="0"/>
          <w:sz w:val="24"/>
          <w:szCs w:val="24"/>
          <w14:ligatures w14:val="none"/>
        </w:rPr>
        <w:t>Optomechatronics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
    <w:p w14:paraId="587DC3B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This paper is referred to as [Azhar 2008] in comments below</w:t>
      </w:r>
    </w:p>
    <w:p w14:paraId="6BC9F0C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
    <w:p w14:paraId="3D28314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Truncation parameters for Bessel function of first kind</w:t>
      </w:r>
    </w:p>
    <w:p w14:paraId="49F7693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M_bessel</w:t>
      </w:r>
      <w:proofErr w:type="spellEnd"/>
      <w:r w:rsidRPr="00EF5FDF">
        <w:rPr>
          <w:rFonts w:ascii="Times New Roman" w:eastAsia="Times New Roman" w:hAnsi="Times New Roman" w:cs="Times New Roman"/>
          <w:color w:val="000000" w:themeColor="text1"/>
          <w:kern w:val="0"/>
          <w:sz w:val="24"/>
          <w:szCs w:val="24"/>
          <w14:ligatures w14:val="none"/>
        </w:rPr>
        <w:t xml:space="preserve"> = 4; % an integer value &gt;= 0</w:t>
      </w:r>
    </w:p>
    <w:p w14:paraId="338BC5C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N_bessel</w:t>
      </w:r>
      <w:proofErr w:type="spellEnd"/>
      <w:r w:rsidRPr="00EF5FDF">
        <w:rPr>
          <w:rFonts w:ascii="Times New Roman" w:eastAsia="Times New Roman" w:hAnsi="Times New Roman" w:cs="Times New Roman"/>
          <w:color w:val="000000" w:themeColor="text1"/>
          <w:kern w:val="0"/>
          <w:sz w:val="24"/>
          <w:szCs w:val="24"/>
          <w14:ligatures w14:val="none"/>
        </w:rPr>
        <w:t xml:space="preserve"> = 4; % an integer value &gt; 0</w:t>
      </w:r>
    </w:p>
    <w:p w14:paraId="142E837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5776137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Location of deformation measurement in polar </w:t>
      </w:r>
      <w:proofErr w:type="spellStart"/>
      <w:r w:rsidRPr="00EF5FDF">
        <w:rPr>
          <w:rFonts w:ascii="Times New Roman" w:eastAsia="Times New Roman" w:hAnsi="Times New Roman" w:cs="Times New Roman"/>
          <w:color w:val="000000" w:themeColor="text1"/>
          <w:kern w:val="0"/>
          <w:sz w:val="24"/>
          <w:szCs w:val="24"/>
          <w14:ligatures w14:val="none"/>
        </w:rPr>
        <w:t>coordinations</w:t>
      </w:r>
      <w:proofErr w:type="spellEnd"/>
    </w:p>
    <w:p w14:paraId="67D6A98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r_in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3131A6C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theta_in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58D9311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F3CE35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Location of EM coil in polar coordinates</w:t>
      </w:r>
    </w:p>
    <w:p w14:paraId="7DE9A1D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r_coils_in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06F1D7C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theta_coils_in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06EE87F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07E1DBF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Roots of Bessel function of first kind, </w:t>
      </w:r>
      <w:proofErr w:type="spellStart"/>
      <w:r w:rsidRPr="00EF5FDF">
        <w:rPr>
          <w:rFonts w:ascii="Times New Roman" w:eastAsia="Times New Roman" w:hAnsi="Times New Roman" w:cs="Times New Roman"/>
          <w:color w:val="000000" w:themeColor="text1"/>
          <w:kern w:val="0"/>
          <w:sz w:val="24"/>
          <w:szCs w:val="24"/>
          <w14:ligatures w14:val="none"/>
        </w:rPr>
        <w:t>J_m</w:t>
      </w:r>
      <w:proofErr w:type="spellEnd"/>
      <w:r w:rsidRPr="00EF5FDF">
        <w:rPr>
          <w:rFonts w:ascii="Times New Roman" w:eastAsia="Times New Roman" w:hAnsi="Times New Roman" w:cs="Times New Roman"/>
          <w:color w:val="000000" w:themeColor="text1"/>
          <w:kern w:val="0"/>
          <w:sz w:val="24"/>
          <w:szCs w:val="24"/>
          <w14:ligatures w14:val="none"/>
        </w:rPr>
        <w:t>(E) = 0, m= 0,1,2, ...</w:t>
      </w:r>
    </w:p>
    <w:p w14:paraId="7EBFEA5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38E0F7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E_orig</w:t>
      </w:r>
      <w:proofErr w:type="spellEnd"/>
      <w:r w:rsidRPr="00EF5FDF">
        <w:rPr>
          <w:rFonts w:ascii="Times New Roman" w:eastAsia="Times New Roman" w:hAnsi="Times New Roman" w:cs="Times New Roman"/>
          <w:color w:val="000000" w:themeColor="text1"/>
          <w:kern w:val="0"/>
          <w:sz w:val="24"/>
          <w:szCs w:val="24"/>
          <w14:ligatures w14:val="none"/>
        </w:rPr>
        <w:t xml:space="preserve"> = [2.405</w:t>
      </w:r>
      <w:proofErr w:type="gramStart"/>
      <w:r w:rsidRPr="00EF5FDF">
        <w:rPr>
          <w:rFonts w:ascii="Times New Roman" w:eastAsia="Times New Roman" w:hAnsi="Times New Roman" w:cs="Times New Roman"/>
          <w:color w:val="000000" w:themeColor="text1"/>
          <w:kern w:val="0"/>
          <w:sz w:val="24"/>
          <w:szCs w:val="24"/>
          <w14:ligatures w14:val="none"/>
        </w:rPr>
        <w:t>,  5.520</w:t>
      </w:r>
      <w:proofErr w:type="gramEnd"/>
      <w:r w:rsidRPr="00EF5FDF">
        <w:rPr>
          <w:rFonts w:ascii="Times New Roman" w:eastAsia="Times New Roman" w:hAnsi="Times New Roman" w:cs="Times New Roman"/>
          <w:color w:val="000000" w:themeColor="text1"/>
          <w:kern w:val="0"/>
          <w:sz w:val="24"/>
          <w:szCs w:val="24"/>
          <w14:ligatures w14:val="none"/>
        </w:rPr>
        <w:t>,  8.654, 11.792, 14.931, 18.071, 21.212, 24.352, 27.493, 30.635;</w:t>
      </w:r>
    </w:p>
    <w:p w14:paraId="1BF4AF8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3.832</w:t>
      </w:r>
      <w:proofErr w:type="gramStart"/>
      <w:r w:rsidRPr="00EF5FDF">
        <w:rPr>
          <w:rFonts w:ascii="Times New Roman" w:eastAsia="Times New Roman" w:hAnsi="Times New Roman" w:cs="Times New Roman"/>
          <w:color w:val="000000" w:themeColor="text1"/>
          <w:kern w:val="0"/>
          <w:sz w:val="24"/>
          <w:szCs w:val="24"/>
          <w14:ligatures w14:val="none"/>
        </w:rPr>
        <w:t>,  7.016</w:t>
      </w:r>
      <w:proofErr w:type="gramEnd"/>
      <w:r w:rsidRPr="00EF5FDF">
        <w:rPr>
          <w:rFonts w:ascii="Times New Roman" w:eastAsia="Times New Roman" w:hAnsi="Times New Roman" w:cs="Times New Roman"/>
          <w:color w:val="000000" w:themeColor="text1"/>
          <w:kern w:val="0"/>
          <w:sz w:val="24"/>
          <w:szCs w:val="24"/>
          <w14:ligatures w14:val="none"/>
        </w:rPr>
        <w:t>, 10.173, 13.324, 16.471, 19.616, 22.760, 25.904, 29.047, 32.19;</w:t>
      </w:r>
    </w:p>
    <w:p w14:paraId="14FEEA0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5.136</w:t>
      </w:r>
      <w:proofErr w:type="gramStart"/>
      <w:r w:rsidRPr="00EF5FDF">
        <w:rPr>
          <w:rFonts w:ascii="Times New Roman" w:eastAsia="Times New Roman" w:hAnsi="Times New Roman" w:cs="Times New Roman"/>
          <w:color w:val="000000" w:themeColor="text1"/>
          <w:kern w:val="0"/>
          <w:sz w:val="24"/>
          <w:szCs w:val="24"/>
          <w14:ligatures w14:val="none"/>
        </w:rPr>
        <w:t>,  8.417</w:t>
      </w:r>
      <w:proofErr w:type="gramEnd"/>
      <w:r w:rsidRPr="00EF5FDF">
        <w:rPr>
          <w:rFonts w:ascii="Times New Roman" w:eastAsia="Times New Roman" w:hAnsi="Times New Roman" w:cs="Times New Roman"/>
          <w:color w:val="000000" w:themeColor="text1"/>
          <w:kern w:val="0"/>
          <w:sz w:val="24"/>
          <w:szCs w:val="24"/>
          <w14:ligatures w14:val="none"/>
        </w:rPr>
        <w:t xml:space="preserve">, 11.620, 14.796, 17.960, 21.117, 24.270, 30.569, 33.717, 36.863; </w:t>
      </w:r>
    </w:p>
    <w:p w14:paraId="1265889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6.380</w:t>
      </w:r>
      <w:proofErr w:type="gramStart"/>
      <w:r w:rsidRPr="00EF5FDF">
        <w:rPr>
          <w:rFonts w:ascii="Times New Roman" w:eastAsia="Times New Roman" w:hAnsi="Times New Roman" w:cs="Times New Roman"/>
          <w:color w:val="000000" w:themeColor="text1"/>
          <w:kern w:val="0"/>
          <w:sz w:val="24"/>
          <w:szCs w:val="24"/>
          <w14:ligatures w14:val="none"/>
        </w:rPr>
        <w:t>,  9.761</w:t>
      </w:r>
      <w:proofErr w:type="gramEnd"/>
      <w:r w:rsidRPr="00EF5FDF">
        <w:rPr>
          <w:rFonts w:ascii="Times New Roman" w:eastAsia="Times New Roman" w:hAnsi="Times New Roman" w:cs="Times New Roman"/>
          <w:color w:val="000000" w:themeColor="text1"/>
          <w:kern w:val="0"/>
          <w:sz w:val="24"/>
          <w:szCs w:val="24"/>
          <w14:ligatures w14:val="none"/>
        </w:rPr>
        <w:t>, 13.015, 16.223, 19.409, 22.583, 25.748, 28.908, 32.065, 35.219;</w:t>
      </w:r>
    </w:p>
    <w:p w14:paraId="5C3574C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7.588, 11.065, 14.373, 17.616, 20.827, 24.019, 27.199, 30.371, 33.537, </w:t>
      </w:r>
      <w:proofErr w:type="gramStart"/>
      <w:r w:rsidRPr="00EF5FDF">
        <w:rPr>
          <w:rFonts w:ascii="Times New Roman" w:eastAsia="Times New Roman" w:hAnsi="Times New Roman" w:cs="Times New Roman"/>
          <w:color w:val="000000" w:themeColor="text1"/>
          <w:kern w:val="0"/>
          <w:sz w:val="24"/>
          <w:szCs w:val="24"/>
          <w14:ligatures w14:val="none"/>
        </w:rPr>
        <w:t>36.699;</w:t>
      </w:r>
      <w:proofErr w:type="gramEnd"/>
      <w:r w:rsidRPr="00EF5FDF">
        <w:rPr>
          <w:rFonts w:ascii="Times New Roman" w:eastAsia="Times New Roman" w:hAnsi="Times New Roman" w:cs="Times New Roman"/>
          <w:color w:val="000000" w:themeColor="text1"/>
          <w:kern w:val="0"/>
          <w:sz w:val="24"/>
          <w:szCs w:val="24"/>
          <w14:ligatures w14:val="none"/>
        </w:rPr>
        <w:t xml:space="preserve"> </w:t>
      </w:r>
    </w:p>
    <w:p w14:paraId="09CDB61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8.772, 12.339, 12.339, 15.700, 18.980, 22.218, 25.430, 28.627, 31.812, </w:t>
      </w:r>
      <w:proofErr w:type="gramStart"/>
      <w:r w:rsidRPr="00EF5FDF">
        <w:rPr>
          <w:rFonts w:ascii="Times New Roman" w:eastAsia="Times New Roman" w:hAnsi="Times New Roman" w:cs="Times New Roman"/>
          <w:color w:val="000000" w:themeColor="text1"/>
          <w:kern w:val="0"/>
          <w:sz w:val="24"/>
          <w:szCs w:val="24"/>
          <w14:ligatures w14:val="none"/>
        </w:rPr>
        <w:t>34.989;</w:t>
      </w:r>
      <w:proofErr w:type="gramEnd"/>
    </w:p>
    <w:p w14:paraId="33CE270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9.936, 13.589, 17.004, 20.321, 23.586, 26.820, 30.034, 33.233, 36.422, </w:t>
      </w:r>
      <w:proofErr w:type="gramStart"/>
      <w:r w:rsidRPr="00EF5FDF">
        <w:rPr>
          <w:rFonts w:ascii="Times New Roman" w:eastAsia="Times New Roman" w:hAnsi="Times New Roman" w:cs="Times New Roman"/>
          <w:color w:val="000000" w:themeColor="text1"/>
          <w:kern w:val="0"/>
          <w:sz w:val="24"/>
          <w:szCs w:val="24"/>
          <w14:ligatures w14:val="none"/>
        </w:rPr>
        <w:t>39.603;</w:t>
      </w:r>
      <w:proofErr w:type="gramEnd"/>
    </w:p>
    <w:p w14:paraId="06BC1F9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11.086, 14.821, 18.288, 21.642, 24.935, 28.191, 31.423, 34.637, 41.031, </w:t>
      </w:r>
      <w:proofErr w:type="gramStart"/>
      <w:r w:rsidRPr="00EF5FDF">
        <w:rPr>
          <w:rFonts w:ascii="Times New Roman" w:eastAsia="Times New Roman" w:hAnsi="Times New Roman" w:cs="Times New Roman"/>
          <w:color w:val="000000" w:themeColor="text1"/>
          <w:kern w:val="0"/>
          <w:sz w:val="24"/>
          <w:szCs w:val="24"/>
          <w14:ligatures w14:val="none"/>
        </w:rPr>
        <w:t>44.215;</w:t>
      </w:r>
      <w:proofErr w:type="gramEnd"/>
    </w:p>
    <w:p w14:paraId="7A15D5B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12.225, 16.038, 19.555, 22.945, 26.267, 29.546, 32.796, 36.026, 39.240, </w:t>
      </w:r>
      <w:proofErr w:type="gramStart"/>
      <w:r w:rsidRPr="00EF5FDF">
        <w:rPr>
          <w:rFonts w:ascii="Times New Roman" w:eastAsia="Times New Roman" w:hAnsi="Times New Roman" w:cs="Times New Roman"/>
          <w:color w:val="000000" w:themeColor="text1"/>
          <w:kern w:val="0"/>
          <w:sz w:val="24"/>
          <w:szCs w:val="24"/>
          <w14:ligatures w14:val="none"/>
        </w:rPr>
        <w:t>42.444;</w:t>
      </w:r>
      <w:proofErr w:type="gramEnd"/>
    </w:p>
    <w:p w14:paraId="32B4240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13.354, 17.241, 20.807, 24.234, 27.584, 30.885, 34.154, 37.400, 40.629, 43.844</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43D7A91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437FA5B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E = </w:t>
      </w:r>
      <w:proofErr w:type="spellStart"/>
      <w:r w:rsidRPr="00EF5FDF">
        <w:rPr>
          <w:rFonts w:ascii="Times New Roman" w:eastAsia="Times New Roman" w:hAnsi="Times New Roman" w:cs="Times New Roman"/>
          <w:color w:val="000000" w:themeColor="text1"/>
          <w:kern w:val="0"/>
          <w:sz w:val="24"/>
          <w:szCs w:val="24"/>
          <w14:ligatures w14:val="none"/>
        </w:rPr>
        <w:t>E_</w:t>
      </w:r>
      <w:proofErr w:type="gramStart"/>
      <w:r w:rsidRPr="00EF5FDF">
        <w:rPr>
          <w:rFonts w:ascii="Times New Roman" w:eastAsia="Times New Roman" w:hAnsi="Times New Roman" w:cs="Times New Roman"/>
          <w:color w:val="000000" w:themeColor="text1"/>
          <w:kern w:val="0"/>
          <w:sz w:val="24"/>
          <w:szCs w:val="24"/>
          <w14:ligatures w14:val="none"/>
        </w:rPr>
        <w:t>orig</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1:M_bessel+1, 1:N_bessel);</w:t>
      </w:r>
    </w:p>
    <w:p w14:paraId="130416D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Load parameters and compute lambda and z</w:t>
      </w:r>
    </w:p>
    <w:p w14:paraId="1EED485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run(</w:t>
      </w:r>
      <w:proofErr w:type="gram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modelParameters.m</w:t>
      </w:r>
      <w:proofErr w:type="spellEnd"/>
      <w:r w:rsidRPr="00EF5FDF">
        <w:rPr>
          <w:rFonts w:ascii="Times New Roman" w:eastAsia="Times New Roman" w:hAnsi="Times New Roman" w:cs="Times New Roman"/>
          <w:color w:val="000000" w:themeColor="text1"/>
          <w:kern w:val="0"/>
          <w:sz w:val="24"/>
          <w:szCs w:val="24"/>
          <w14:ligatures w14:val="none"/>
        </w:rPr>
        <w:t>');</w:t>
      </w:r>
    </w:p>
    <w:p w14:paraId="0FFE073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F67338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R =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gramStart"/>
      <w:r w:rsidRPr="00EF5FDF">
        <w:rPr>
          <w:rFonts w:ascii="Times New Roman" w:eastAsia="Times New Roman" w:hAnsi="Times New Roman" w:cs="Times New Roman"/>
          <w:color w:val="000000" w:themeColor="text1"/>
          <w:kern w:val="0"/>
          <w:sz w:val="24"/>
          <w:szCs w:val="24"/>
          <w14:ligatures w14:val="none"/>
        </w:rPr>
        <w:t>R</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5531840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lambda = E./</w:t>
      </w:r>
      <w:proofErr w:type="gramStart"/>
      <w:r w:rsidRPr="00EF5FDF">
        <w:rPr>
          <w:rFonts w:ascii="Times New Roman" w:eastAsia="Times New Roman" w:hAnsi="Times New Roman" w:cs="Times New Roman"/>
          <w:color w:val="000000" w:themeColor="text1"/>
          <w:kern w:val="0"/>
          <w:sz w:val="24"/>
          <w:szCs w:val="24"/>
          <w14:ligatures w14:val="none"/>
        </w:rPr>
        <w:t>R;  %</w:t>
      </w:r>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43, [Azhar 2008]</w:t>
      </w:r>
    </w:p>
    <w:p w14:paraId="67A22E1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53D03C9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h = MdlParams.</w:t>
      </w:r>
      <w:proofErr w:type="gramStart"/>
      <w:r w:rsidRPr="00EF5FDF">
        <w:rPr>
          <w:rFonts w:ascii="Times New Roman" w:eastAsia="Times New Roman" w:hAnsi="Times New Roman" w:cs="Times New Roman"/>
          <w:color w:val="000000" w:themeColor="text1"/>
          <w:kern w:val="0"/>
          <w:sz w:val="24"/>
          <w:szCs w:val="24"/>
          <w14:ligatures w14:val="none"/>
        </w:rPr>
        <w:t>EMcoil2filmDist;</w:t>
      </w:r>
      <w:proofErr w:type="gramEnd"/>
    </w:p>
    <w:p w14:paraId="76B16B2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z = -</w:t>
      </w:r>
      <w:proofErr w:type="gramStart"/>
      <w:r w:rsidRPr="00EF5FDF">
        <w:rPr>
          <w:rFonts w:ascii="Times New Roman" w:eastAsia="Times New Roman" w:hAnsi="Times New Roman" w:cs="Times New Roman"/>
          <w:color w:val="000000" w:themeColor="text1"/>
          <w:kern w:val="0"/>
          <w:sz w:val="24"/>
          <w:szCs w:val="24"/>
          <w14:ligatures w14:val="none"/>
        </w:rPr>
        <w:t>h;</w:t>
      </w:r>
      <w:proofErr w:type="gramEnd"/>
    </w:p>
    <w:p w14:paraId="0F69CD5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Compute Y and Z functions</w:t>
      </w:r>
    </w:p>
    <w:p w14:paraId="68F7E97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09C41FB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Y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fnCompY</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lambda, z,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Y,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(35), [Azhar 2008]</w:t>
      </w:r>
    </w:p>
    <w:p w14:paraId="4400C29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Z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fnCompZ</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lambda, z,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Z,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(36), [Azhar 2008]</w:t>
      </w:r>
    </w:p>
    <w:p w14:paraId="6C36B76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Compute omega^2, F, </w:t>
      </w:r>
      <w:proofErr w:type="spellStart"/>
      <w:r w:rsidRPr="00EF5FDF">
        <w:rPr>
          <w:rFonts w:ascii="Times New Roman" w:eastAsia="Times New Roman" w:hAnsi="Times New Roman" w:cs="Times New Roman"/>
          <w:color w:val="000000" w:themeColor="text1"/>
          <w:kern w:val="0"/>
          <w:sz w:val="24"/>
          <w:szCs w:val="24"/>
          <w14:ligatures w14:val="none"/>
        </w:rPr>
        <w:t>Hmnc</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Hmns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omega_d</w:t>
      </w:r>
      <w:proofErr w:type="spellEnd"/>
    </w:p>
    <w:p w14:paraId="0A27F23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3984208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omega2                              = fnCompOmega2(Y, Z, lambda,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omega^2,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(50), [Azhar 2008]</w:t>
      </w:r>
    </w:p>
    <w:p w14:paraId="1CE131F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Fmn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fnCompF</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lambda, Y, E,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w:t>
      </w:r>
      <w:proofErr w:type="spellStart"/>
      <w:r w:rsidRPr="00EF5FDF">
        <w:rPr>
          <w:rFonts w:ascii="Times New Roman" w:eastAsia="Times New Roman" w:hAnsi="Times New Roman" w:cs="Times New Roman"/>
          <w:color w:val="000000" w:themeColor="text1"/>
          <w:kern w:val="0"/>
          <w:sz w:val="24"/>
          <w:szCs w:val="24"/>
          <w14:ligatures w14:val="none"/>
        </w:rPr>
        <w:t>Fmn</w:t>
      </w:r>
      <w:proofErr w:type="spellEnd"/>
      <w:r w:rsidRPr="00EF5FDF">
        <w:rPr>
          <w:rFonts w:ascii="Times New Roman" w:eastAsia="Times New Roman" w:hAnsi="Times New Roman" w:cs="Times New Roman"/>
          <w:color w:val="000000" w:themeColor="text1"/>
          <w:kern w:val="0"/>
          <w:sz w:val="24"/>
          <w:szCs w:val="24"/>
          <w14:ligatures w14:val="none"/>
        </w:rPr>
        <w:t xml:space="preserve">,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(52), [Azhar 2008]</w:t>
      </w:r>
    </w:p>
    <w:p w14:paraId="06459BE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[H0_coils, </w:t>
      </w:r>
      <w:proofErr w:type="spellStart"/>
      <w:r w:rsidRPr="00EF5FDF">
        <w:rPr>
          <w:rFonts w:ascii="Times New Roman" w:eastAsia="Times New Roman" w:hAnsi="Times New Roman" w:cs="Times New Roman"/>
          <w:color w:val="000000" w:themeColor="text1"/>
          <w:kern w:val="0"/>
          <w:sz w:val="24"/>
          <w:szCs w:val="24"/>
          <w14:ligatures w14:val="none"/>
        </w:rPr>
        <w:t>Hmnc_coils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Hmns_</w:t>
      </w:r>
      <w:proofErr w:type="gramStart"/>
      <w:r w:rsidRPr="00EF5FDF">
        <w:rPr>
          <w:rFonts w:ascii="Times New Roman" w:eastAsia="Times New Roman" w:hAnsi="Times New Roman" w:cs="Times New Roman"/>
          <w:color w:val="000000" w:themeColor="text1"/>
          <w:kern w:val="0"/>
          <w:sz w:val="24"/>
          <w:szCs w:val="24"/>
          <w14:ligatures w14:val="none"/>
        </w:rPr>
        <w:t>coils</w:t>
      </w:r>
      <w:proofErr w:type="spellEnd"/>
      <w:r w:rsidRPr="00EF5FDF">
        <w:rPr>
          <w:rFonts w:ascii="Times New Roman" w:eastAsia="Times New Roman" w:hAnsi="Times New Roman" w:cs="Times New Roman"/>
          <w:color w:val="000000" w:themeColor="text1"/>
          <w:kern w:val="0"/>
          <w:sz w:val="24"/>
          <w:szCs w:val="24"/>
          <w14:ligatures w14:val="none"/>
        </w:rPr>
        <w:t>]  =</w:t>
      </w:r>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fnCompH_coils</w:t>
      </w:r>
      <w:proofErr w:type="spellEnd"/>
      <w:r w:rsidRPr="00EF5FDF">
        <w:rPr>
          <w:rFonts w:ascii="Times New Roman" w:eastAsia="Times New Roman" w:hAnsi="Times New Roman" w:cs="Times New Roman"/>
          <w:color w:val="000000" w:themeColor="text1"/>
          <w:kern w:val="0"/>
          <w:sz w:val="24"/>
          <w:szCs w:val="24"/>
          <w14:ligatures w14:val="none"/>
        </w:rPr>
        <w:t xml:space="preserve">(lambda, E, </w:t>
      </w:r>
      <w:proofErr w:type="spellStart"/>
      <w:r w:rsidRPr="00EF5FDF">
        <w:rPr>
          <w:rFonts w:ascii="Times New Roman" w:eastAsia="Times New Roman" w:hAnsi="Times New Roman" w:cs="Times New Roman"/>
          <w:color w:val="000000" w:themeColor="text1"/>
          <w:kern w:val="0"/>
          <w:sz w:val="24"/>
          <w:szCs w:val="24"/>
          <w14:ligatures w14:val="none"/>
        </w:rPr>
        <w:t>r_coils_in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theta_coils_in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w:t>
      </w:r>
      <w:proofErr w:type="spellStart"/>
      <w:r w:rsidRPr="00EF5FDF">
        <w:rPr>
          <w:rFonts w:ascii="Times New Roman" w:eastAsia="Times New Roman" w:hAnsi="Times New Roman" w:cs="Times New Roman"/>
          <w:color w:val="000000" w:themeColor="text1"/>
          <w:kern w:val="0"/>
          <w:sz w:val="24"/>
          <w:szCs w:val="24"/>
          <w14:ligatures w14:val="none"/>
        </w:rPr>
        <w:t>H_mnc^j</w:t>
      </w:r>
      <w:proofErr w:type="spellEnd"/>
      <w:r w:rsidRPr="00EF5FDF">
        <w:rPr>
          <w:rFonts w:ascii="Times New Roman" w:eastAsia="Times New Roman" w:hAnsi="Times New Roman" w:cs="Times New Roman"/>
          <w:color w:val="000000" w:themeColor="text1"/>
          <w:kern w:val="0"/>
          <w:sz w:val="24"/>
          <w:szCs w:val="24"/>
          <w14:ligatures w14:val="none"/>
        </w:rPr>
        <w:t xml:space="preserve"> and </w:t>
      </w:r>
      <w:proofErr w:type="spellStart"/>
      <w:r w:rsidRPr="00EF5FDF">
        <w:rPr>
          <w:rFonts w:ascii="Times New Roman" w:eastAsia="Times New Roman" w:hAnsi="Times New Roman" w:cs="Times New Roman"/>
          <w:color w:val="000000" w:themeColor="text1"/>
          <w:kern w:val="0"/>
          <w:sz w:val="24"/>
          <w:szCs w:val="24"/>
          <w14:ligatures w14:val="none"/>
        </w:rPr>
        <w:t>H_mns^j</w:t>
      </w:r>
      <w:proofErr w:type="spellEnd"/>
      <w:r w:rsidRPr="00EF5FDF">
        <w:rPr>
          <w:rFonts w:ascii="Times New Roman" w:eastAsia="Times New Roman" w:hAnsi="Times New Roman" w:cs="Times New Roman"/>
          <w:color w:val="000000" w:themeColor="text1"/>
          <w:kern w:val="0"/>
          <w:sz w:val="24"/>
          <w:szCs w:val="24"/>
          <w14:ligatures w14:val="none"/>
        </w:rPr>
        <w:t>,</w:t>
      </w:r>
    </w:p>
    <w:p w14:paraId="377BC7D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(53</w:t>
      </w:r>
      <w:proofErr w:type="gramStart"/>
      <w:r w:rsidRPr="00EF5FDF">
        <w:rPr>
          <w:rFonts w:ascii="Times New Roman" w:eastAsia="Times New Roman" w:hAnsi="Times New Roman" w:cs="Times New Roman"/>
          <w:color w:val="000000" w:themeColor="text1"/>
          <w:kern w:val="0"/>
          <w:sz w:val="24"/>
          <w:szCs w:val="24"/>
          <w14:ligatures w14:val="none"/>
        </w:rPr>
        <w:t>)  and</w:t>
      </w:r>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(56), [Azhar 2008]</w:t>
      </w:r>
    </w:p>
    <w:p w14:paraId="22AE366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omega_d</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fnCompOmegad</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lambda,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w:t>
      </w:r>
      <w:proofErr w:type="spellStart"/>
      <w:r w:rsidRPr="00EF5FDF">
        <w:rPr>
          <w:rFonts w:ascii="Times New Roman" w:eastAsia="Times New Roman" w:hAnsi="Times New Roman" w:cs="Times New Roman"/>
          <w:color w:val="000000" w:themeColor="text1"/>
          <w:kern w:val="0"/>
          <w:sz w:val="24"/>
          <w:szCs w:val="24"/>
          <w14:ligatures w14:val="none"/>
        </w:rPr>
        <w:t>omega_d_mn</w:t>
      </w:r>
      <w:proofErr w:type="spellEnd"/>
      <w:r w:rsidRPr="00EF5FDF">
        <w:rPr>
          <w:rFonts w:ascii="Times New Roman" w:eastAsia="Times New Roman" w:hAnsi="Times New Roman" w:cs="Times New Roman"/>
          <w:color w:val="000000" w:themeColor="text1"/>
          <w:kern w:val="0"/>
          <w:sz w:val="24"/>
          <w:szCs w:val="24"/>
          <w14:ligatures w14:val="none"/>
        </w:rPr>
        <w:t xml:space="preserve">,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(58), [Azhar 2008]</w:t>
      </w:r>
    </w:p>
    <w:p w14:paraId="106B041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[H0, </w:t>
      </w:r>
      <w:proofErr w:type="spellStart"/>
      <w:r w:rsidRPr="00EF5FDF">
        <w:rPr>
          <w:rFonts w:ascii="Times New Roman" w:eastAsia="Times New Roman" w:hAnsi="Times New Roman" w:cs="Times New Roman"/>
          <w:color w:val="000000" w:themeColor="text1"/>
          <w:kern w:val="0"/>
          <w:sz w:val="24"/>
          <w:szCs w:val="24"/>
          <w14:ligatures w14:val="none"/>
        </w:rPr>
        <w:t>Hmnc</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Hmns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fnCompH</w:t>
      </w:r>
      <w:proofErr w:type="spellEnd"/>
      <w:r w:rsidRPr="00EF5FDF">
        <w:rPr>
          <w:rFonts w:ascii="Times New Roman" w:eastAsia="Times New Roman" w:hAnsi="Times New Roman" w:cs="Times New Roman"/>
          <w:color w:val="000000" w:themeColor="text1"/>
          <w:kern w:val="0"/>
          <w:sz w:val="24"/>
          <w:szCs w:val="24"/>
          <w14:ligatures w14:val="none"/>
        </w:rPr>
        <w:t xml:space="preserve">(lambda, </w:t>
      </w:r>
      <w:proofErr w:type="spellStart"/>
      <w:r w:rsidRPr="00EF5FDF">
        <w:rPr>
          <w:rFonts w:ascii="Times New Roman" w:eastAsia="Times New Roman" w:hAnsi="Times New Roman" w:cs="Times New Roman"/>
          <w:color w:val="000000" w:themeColor="text1"/>
          <w:kern w:val="0"/>
          <w:sz w:val="24"/>
          <w:szCs w:val="24"/>
          <w14:ligatures w14:val="none"/>
        </w:rPr>
        <w:t>r_in</w:t>
      </w:r>
      <w:proofErr w:type="spellEnd"/>
      <w:r w:rsidRPr="00EF5FDF">
        <w:rPr>
          <w:rFonts w:ascii="Times New Roman" w:eastAsia="Times New Roman" w:hAnsi="Times New Roman" w:cs="Times New Roman"/>
          <w:color w:val="000000" w:themeColor="text1"/>
          <w:kern w:val="0"/>
          <w:sz w:val="24"/>
          <w:szCs w:val="24"/>
          <w14:ligatures w14:val="none"/>
        </w:rPr>
        <w:t xml:space="preserve">, theta_in); % function to compute </w:t>
      </w:r>
      <w:proofErr w:type="spellStart"/>
      <w:r w:rsidRPr="00EF5FDF">
        <w:rPr>
          <w:rFonts w:ascii="Times New Roman" w:eastAsia="Times New Roman" w:hAnsi="Times New Roman" w:cs="Times New Roman"/>
          <w:color w:val="000000" w:themeColor="text1"/>
          <w:kern w:val="0"/>
          <w:sz w:val="24"/>
          <w:szCs w:val="24"/>
          <w14:ligatures w14:val="none"/>
        </w:rPr>
        <w:t>H_mnc</w:t>
      </w:r>
      <w:proofErr w:type="spellEnd"/>
      <w:r w:rsidRPr="00EF5FDF">
        <w:rPr>
          <w:rFonts w:ascii="Times New Roman" w:eastAsia="Times New Roman" w:hAnsi="Times New Roman" w:cs="Times New Roman"/>
          <w:color w:val="000000" w:themeColor="text1"/>
          <w:kern w:val="0"/>
          <w:sz w:val="24"/>
          <w:szCs w:val="24"/>
          <w14:ligatures w14:val="none"/>
        </w:rPr>
        <w:t xml:space="preserve"> and </w:t>
      </w:r>
      <w:proofErr w:type="spellStart"/>
      <w:r w:rsidRPr="00EF5FDF">
        <w:rPr>
          <w:rFonts w:ascii="Times New Roman" w:eastAsia="Times New Roman" w:hAnsi="Times New Roman" w:cs="Times New Roman"/>
          <w:color w:val="000000" w:themeColor="text1"/>
          <w:kern w:val="0"/>
          <w:sz w:val="24"/>
          <w:szCs w:val="24"/>
          <w14:ligatures w14:val="none"/>
        </w:rPr>
        <w:t>H_mns</w:t>
      </w:r>
      <w:proofErr w:type="spellEnd"/>
      <w:r w:rsidRPr="00EF5FDF">
        <w:rPr>
          <w:rFonts w:ascii="Times New Roman" w:eastAsia="Times New Roman" w:hAnsi="Times New Roman" w:cs="Times New Roman"/>
          <w:color w:val="000000" w:themeColor="text1"/>
          <w:kern w:val="0"/>
          <w:sz w:val="24"/>
          <w:szCs w:val="24"/>
          <w14:ligatures w14:val="none"/>
        </w:rPr>
        <w:t xml:space="preserve">,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(44), [Azhar 2008]</w:t>
      </w:r>
    </w:p>
    <w:p w14:paraId="7487951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Compute A, B, C, D matrices</w:t>
      </w:r>
    </w:p>
    <w:p w14:paraId="106F141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06322C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A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fnCompA</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omega2, </w:t>
      </w:r>
      <w:proofErr w:type="spellStart"/>
      <w:r w:rsidRPr="00EF5FDF">
        <w:rPr>
          <w:rFonts w:ascii="Times New Roman" w:eastAsia="Times New Roman" w:hAnsi="Times New Roman" w:cs="Times New Roman"/>
          <w:color w:val="000000" w:themeColor="text1"/>
          <w:kern w:val="0"/>
          <w:sz w:val="24"/>
          <w:szCs w:val="24"/>
          <w14:ligatures w14:val="none"/>
        </w:rPr>
        <w:t>omega_d</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system's A matrix, Pg 135 after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(59), [Azhar 2008]</w:t>
      </w:r>
    </w:p>
    <w:p w14:paraId="463922E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B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fnCompB</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End"/>
      <w:r w:rsidRPr="00EF5FDF">
        <w:rPr>
          <w:rFonts w:ascii="Times New Roman" w:eastAsia="Times New Roman" w:hAnsi="Times New Roman" w:cs="Times New Roman"/>
          <w:color w:val="000000" w:themeColor="text1"/>
          <w:kern w:val="0"/>
          <w:sz w:val="24"/>
          <w:szCs w:val="24"/>
          <w14:ligatures w14:val="none"/>
        </w:rPr>
        <w:t>Fmn</w:t>
      </w:r>
      <w:proofErr w:type="spellEnd"/>
      <w:r w:rsidRPr="00EF5FDF">
        <w:rPr>
          <w:rFonts w:ascii="Times New Roman" w:eastAsia="Times New Roman" w:hAnsi="Times New Roman" w:cs="Times New Roman"/>
          <w:color w:val="000000" w:themeColor="text1"/>
          <w:kern w:val="0"/>
          <w:sz w:val="24"/>
          <w:szCs w:val="24"/>
          <w14:ligatures w14:val="none"/>
        </w:rPr>
        <w:t xml:space="preserve">, H0_coils, </w:t>
      </w:r>
      <w:proofErr w:type="spellStart"/>
      <w:r w:rsidRPr="00EF5FDF">
        <w:rPr>
          <w:rFonts w:ascii="Times New Roman" w:eastAsia="Times New Roman" w:hAnsi="Times New Roman" w:cs="Times New Roman"/>
          <w:color w:val="000000" w:themeColor="text1"/>
          <w:kern w:val="0"/>
          <w:sz w:val="24"/>
          <w:szCs w:val="24"/>
          <w14:ligatures w14:val="none"/>
        </w:rPr>
        <w:t>Hmnc_coils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Hmns_coils</w:t>
      </w:r>
      <w:proofErr w:type="spellEnd"/>
      <w:r w:rsidRPr="00EF5FDF">
        <w:rPr>
          <w:rFonts w:ascii="Times New Roman" w:eastAsia="Times New Roman" w:hAnsi="Times New Roman" w:cs="Times New Roman"/>
          <w:color w:val="000000" w:themeColor="text1"/>
          <w:kern w:val="0"/>
          <w:sz w:val="24"/>
          <w:szCs w:val="24"/>
          <w14:ligatures w14:val="none"/>
        </w:rPr>
        <w:t>, length(</w:t>
      </w:r>
      <w:proofErr w:type="spellStart"/>
      <w:r w:rsidRPr="00EF5FDF">
        <w:rPr>
          <w:rFonts w:ascii="Times New Roman" w:eastAsia="Times New Roman" w:hAnsi="Times New Roman" w:cs="Times New Roman"/>
          <w:color w:val="000000" w:themeColor="text1"/>
          <w:kern w:val="0"/>
          <w:sz w:val="24"/>
          <w:szCs w:val="24"/>
          <w14:ligatures w14:val="none"/>
        </w:rPr>
        <w:t>r_coils_in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system's B matrix, Pg 135 &amp; Pg 136after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(59), [Azhar 2008]</w:t>
      </w:r>
    </w:p>
    <w:p w14:paraId="18FBC04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C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fnCompC</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H0, </w:t>
      </w:r>
      <w:proofErr w:type="spellStart"/>
      <w:r w:rsidRPr="00EF5FDF">
        <w:rPr>
          <w:rFonts w:ascii="Times New Roman" w:eastAsia="Times New Roman" w:hAnsi="Times New Roman" w:cs="Times New Roman"/>
          <w:color w:val="000000" w:themeColor="text1"/>
          <w:kern w:val="0"/>
          <w:sz w:val="24"/>
          <w:szCs w:val="24"/>
          <w14:ligatures w14:val="none"/>
        </w:rPr>
        <w:t>Hmnc</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Hmns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system's C matrix, Pg 136 after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(59), [Azhar 2008]</w:t>
      </w:r>
    </w:p>
    <w:p w14:paraId="0D0BE93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D = zeros(length(</w:t>
      </w:r>
      <w:proofErr w:type="spellStart"/>
      <w:r w:rsidRPr="00EF5FDF">
        <w:rPr>
          <w:rFonts w:ascii="Times New Roman" w:eastAsia="Times New Roman" w:hAnsi="Times New Roman" w:cs="Times New Roman"/>
          <w:color w:val="000000" w:themeColor="text1"/>
          <w:kern w:val="0"/>
          <w:sz w:val="24"/>
          <w:szCs w:val="24"/>
          <w14:ligatures w14:val="none"/>
        </w:rPr>
        <w:t>r_in</w:t>
      </w:r>
      <w:proofErr w:type="spellEnd"/>
      <w:r w:rsidRPr="00EF5FDF">
        <w:rPr>
          <w:rFonts w:ascii="Times New Roman" w:eastAsia="Times New Roman" w:hAnsi="Times New Roman" w:cs="Times New Roman"/>
          <w:color w:val="000000" w:themeColor="text1"/>
          <w:kern w:val="0"/>
          <w:sz w:val="24"/>
          <w:szCs w:val="24"/>
          <w14:ligatures w14:val="none"/>
        </w:rPr>
        <w:t>), length(</w:t>
      </w:r>
      <w:proofErr w:type="spellStart"/>
      <w:r w:rsidRPr="00EF5FDF">
        <w:rPr>
          <w:rFonts w:ascii="Times New Roman" w:eastAsia="Times New Roman" w:hAnsi="Times New Roman" w:cs="Times New Roman"/>
          <w:color w:val="000000" w:themeColor="text1"/>
          <w:kern w:val="0"/>
          <w:sz w:val="24"/>
          <w:szCs w:val="24"/>
          <w14:ligatures w14:val="none"/>
        </w:rPr>
        <w:t>r_coils_in</w:t>
      </w:r>
      <w:proofErr w:type="spellEnd"/>
      <w:r w:rsidRPr="00EF5FDF">
        <w:rPr>
          <w:rFonts w:ascii="Times New Roman" w:eastAsia="Times New Roman" w:hAnsi="Times New Roman" w:cs="Times New Roman"/>
          <w:color w:val="000000" w:themeColor="text1"/>
          <w:kern w:val="0"/>
          <w:sz w:val="24"/>
          <w:szCs w:val="24"/>
          <w14:ligatures w14:val="none"/>
        </w:rPr>
        <w:t>)); % D matrix is 0 matrix</w:t>
      </w:r>
    </w:p>
    <w:p w14:paraId="1CFDB34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Compute Transfer function, Bode plot and Step response</w:t>
      </w:r>
    </w:p>
    <w:p w14:paraId="4BD3604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0721EB4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ss_value</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0.0467;</w:t>
      </w:r>
      <w:proofErr w:type="gramEnd"/>
    </w:p>
    <w:p w14:paraId="3B4AAD1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GG = </w:t>
      </w:r>
      <w:proofErr w:type="spellStart"/>
      <w:r w:rsidRPr="00EF5FDF">
        <w:rPr>
          <w:rFonts w:ascii="Times New Roman" w:eastAsia="Times New Roman" w:hAnsi="Times New Roman" w:cs="Times New Roman"/>
          <w:color w:val="000000" w:themeColor="text1"/>
          <w:kern w:val="0"/>
          <w:sz w:val="24"/>
          <w:szCs w:val="24"/>
          <w14:ligatures w14:val="none"/>
        </w:rPr>
        <w:t>tf</w:t>
      </w:r>
      <w:proofErr w:type="spellEnd"/>
      <w:r w:rsidRPr="00EF5FDF">
        <w:rPr>
          <w:rFonts w:ascii="Times New Roman" w:eastAsia="Times New Roman" w:hAnsi="Times New Roman" w:cs="Times New Roman"/>
          <w:color w:val="000000" w:themeColor="text1"/>
          <w:kern w:val="0"/>
          <w:sz w:val="24"/>
          <w:szCs w:val="24"/>
          <w14:ligatures w14:val="none"/>
        </w:rPr>
        <w:t>(ss(</w:t>
      </w:r>
      <w:proofErr w:type="gramStart"/>
      <w:r w:rsidRPr="00EF5FDF">
        <w:rPr>
          <w:rFonts w:ascii="Times New Roman" w:eastAsia="Times New Roman" w:hAnsi="Times New Roman" w:cs="Times New Roman"/>
          <w:color w:val="000000" w:themeColor="text1"/>
          <w:kern w:val="0"/>
          <w:sz w:val="24"/>
          <w:szCs w:val="24"/>
          <w14:ligatures w14:val="none"/>
        </w:rPr>
        <w:t>A,B</w:t>
      </w:r>
      <w:proofErr w:type="gramEnd"/>
      <w:r w:rsidRPr="00EF5FDF">
        <w:rPr>
          <w:rFonts w:ascii="Times New Roman" w:eastAsia="Times New Roman" w:hAnsi="Times New Roman" w:cs="Times New Roman"/>
          <w:color w:val="000000" w:themeColor="text1"/>
          <w:kern w:val="0"/>
          <w:sz w:val="24"/>
          <w:szCs w:val="24"/>
          <w14:ligatures w14:val="none"/>
        </w:rPr>
        <w:t>,C,D))*1/</w:t>
      </w:r>
      <w:proofErr w:type="spellStart"/>
      <w:r w:rsidRPr="00EF5FDF">
        <w:rPr>
          <w:rFonts w:ascii="Times New Roman" w:eastAsia="Times New Roman" w:hAnsi="Times New Roman" w:cs="Times New Roman"/>
          <w:color w:val="000000" w:themeColor="text1"/>
          <w:kern w:val="0"/>
          <w:sz w:val="24"/>
          <w:szCs w:val="24"/>
          <w14:ligatures w14:val="none"/>
        </w:rPr>
        <w:t>ss_value</w:t>
      </w:r>
      <w:proofErr w:type="spellEnd"/>
      <w:r w:rsidRPr="00EF5FDF">
        <w:rPr>
          <w:rFonts w:ascii="Times New Roman" w:eastAsia="Times New Roman" w:hAnsi="Times New Roman" w:cs="Times New Roman"/>
          <w:color w:val="000000" w:themeColor="text1"/>
          <w:kern w:val="0"/>
          <w:sz w:val="24"/>
          <w:szCs w:val="24"/>
          <w14:ligatures w14:val="none"/>
        </w:rPr>
        <w:t>;</w:t>
      </w:r>
    </w:p>
    <w:p w14:paraId="3ADF706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8E8BEF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y_m</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t_m</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  step</w:t>
      </w:r>
      <w:proofErr w:type="gramEnd"/>
      <w:r w:rsidRPr="00EF5FDF">
        <w:rPr>
          <w:rFonts w:ascii="Times New Roman" w:eastAsia="Times New Roman" w:hAnsi="Times New Roman" w:cs="Times New Roman"/>
          <w:color w:val="000000" w:themeColor="text1"/>
          <w:kern w:val="0"/>
          <w:sz w:val="24"/>
          <w:szCs w:val="24"/>
          <w14:ligatures w14:val="none"/>
        </w:rPr>
        <w:t>(GG,5);</w:t>
      </w:r>
    </w:p>
    <w:p w14:paraId="03F3F55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4118912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r w:rsidRPr="00EF5FDF">
        <w:rPr>
          <w:rFonts w:ascii="Times New Roman" w:eastAsia="Times New Roman" w:hAnsi="Times New Roman" w:cs="Times New Roman"/>
          <w:color w:val="000000" w:themeColor="text1"/>
          <w:kern w:val="0"/>
          <w:sz w:val="24"/>
          <w:szCs w:val="24"/>
          <w14:ligatures w14:val="none"/>
        </w:rPr>
        <w:t>1);</w:t>
      </w:r>
    </w:p>
    <w:p w14:paraId="668570F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bode(</w:t>
      </w:r>
      <w:proofErr w:type="gramEnd"/>
      <w:r w:rsidRPr="00EF5FDF">
        <w:rPr>
          <w:rFonts w:ascii="Times New Roman" w:eastAsia="Times New Roman" w:hAnsi="Times New Roman" w:cs="Times New Roman"/>
          <w:color w:val="000000" w:themeColor="text1"/>
          <w:kern w:val="0"/>
          <w:sz w:val="24"/>
          <w:szCs w:val="24"/>
          <w14:ligatures w14:val="none"/>
        </w:rPr>
        <w:t>GG);</w:t>
      </w:r>
    </w:p>
    <w:p w14:paraId="284C825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title(</w:t>
      </w:r>
      <w:proofErr w:type="gramEnd"/>
      <w:r w:rsidRPr="00EF5FDF">
        <w:rPr>
          <w:rFonts w:ascii="Times New Roman" w:eastAsia="Times New Roman" w:hAnsi="Times New Roman" w:cs="Times New Roman"/>
          <w:color w:val="000000" w:themeColor="text1"/>
          <w:kern w:val="0"/>
          <w:sz w:val="24"/>
          <w:szCs w:val="24"/>
          <w14:ligatures w14:val="none"/>
        </w:rPr>
        <w:t xml:space="preserve">'Bode plot - Iqbal </w:t>
      </w:r>
      <w:proofErr w:type="spellStart"/>
      <w:r w:rsidRPr="00EF5FDF">
        <w:rPr>
          <w:rFonts w:ascii="Times New Roman" w:eastAsia="Times New Roman" w:hAnsi="Times New Roman" w:cs="Times New Roman"/>
          <w:color w:val="000000" w:themeColor="text1"/>
          <w:kern w:val="0"/>
          <w:sz w:val="24"/>
          <w:szCs w:val="24"/>
          <w14:ligatures w14:val="none"/>
        </w:rPr>
        <w:t>Mdl</w:t>
      </w:r>
      <w:proofErr w:type="spellEnd"/>
      <w:r w:rsidRPr="00EF5FDF">
        <w:rPr>
          <w:rFonts w:ascii="Times New Roman" w:eastAsia="Times New Roman" w:hAnsi="Times New Roman" w:cs="Times New Roman"/>
          <w:color w:val="000000" w:themeColor="text1"/>
          <w:kern w:val="0"/>
          <w:sz w:val="24"/>
          <w:szCs w:val="24"/>
          <w14:ligatures w14:val="none"/>
        </w:rPr>
        <w:t>');</w:t>
      </w:r>
    </w:p>
    <w:p w14:paraId="1A31E53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grid on</w:t>
      </w:r>
    </w:p>
    <w:p w14:paraId="0732D74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xlim</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[0.1,100])</w:t>
      </w:r>
    </w:p>
    <w:p w14:paraId="447A95E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DD51B6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Parameter's</w:t>
      </w:r>
      <w:proofErr w:type="gramEnd"/>
      <w:r w:rsidRPr="00EF5FDF">
        <w:rPr>
          <w:rFonts w:ascii="Times New Roman" w:eastAsia="Times New Roman" w:hAnsi="Times New Roman" w:cs="Times New Roman"/>
          <w:color w:val="000000" w:themeColor="text1"/>
          <w:kern w:val="0"/>
          <w:sz w:val="24"/>
          <w:szCs w:val="24"/>
          <w14:ligatures w14:val="none"/>
        </w:rPr>
        <w:t xml:space="preserve"> from Denis Brousseau's 2014 paper using simplified model</w:t>
      </w:r>
    </w:p>
    <w:p w14:paraId="6389148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Title: Modal dynamics of magnetic-liquid deformable mirrors</w:t>
      </w:r>
    </w:p>
    <w:p w14:paraId="1CE4B41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0CDEA42A" w14:textId="29ABF42A"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Parameters</w:t>
      </w:r>
    </w:p>
    <w:p w14:paraId="544C9AC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g1 = </w:t>
      </w:r>
      <w:proofErr w:type="gramStart"/>
      <w:r w:rsidRPr="00EF5FDF">
        <w:rPr>
          <w:rFonts w:ascii="Times New Roman" w:eastAsia="Times New Roman" w:hAnsi="Times New Roman" w:cs="Times New Roman"/>
          <w:color w:val="000000" w:themeColor="text1"/>
          <w:kern w:val="0"/>
          <w:sz w:val="24"/>
          <w:szCs w:val="24"/>
          <w14:ligatures w14:val="none"/>
        </w:rPr>
        <w:t>0.135;</w:t>
      </w:r>
      <w:proofErr w:type="gramEnd"/>
    </w:p>
    <w:p w14:paraId="19D99A2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g2 = </w:t>
      </w:r>
      <w:proofErr w:type="gramStart"/>
      <w:r w:rsidRPr="00EF5FDF">
        <w:rPr>
          <w:rFonts w:ascii="Times New Roman" w:eastAsia="Times New Roman" w:hAnsi="Times New Roman" w:cs="Times New Roman"/>
          <w:color w:val="000000" w:themeColor="text1"/>
          <w:kern w:val="0"/>
          <w:sz w:val="24"/>
          <w:szCs w:val="24"/>
          <w14:ligatures w14:val="none"/>
        </w:rPr>
        <w:t>0.865;</w:t>
      </w:r>
      <w:proofErr w:type="gramEnd"/>
    </w:p>
    <w:p w14:paraId="4BFAD0C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T  =</w:t>
      </w:r>
      <w:proofErr w:type="gramEnd"/>
      <w:r w:rsidRPr="00EF5FDF">
        <w:rPr>
          <w:rFonts w:ascii="Times New Roman" w:eastAsia="Times New Roman" w:hAnsi="Times New Roman" w:cs="Times New Roman"/>
          <w:color w:val="000000" w:themeColor="text1"/>
          <w:kern w:val="0"/>
          <w:sz w:val="24"/>
          <w:szCs w:val="24"/>
          <w14:ligatures w14:val="none"/>
        </w:rPr>
        <w:t xml:space="preserve"> 0.3136; % Time [s^-1]</w:t>
      </w:r>
    </w:p>
    <w:p w14:paraId="70287EF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w0 = 37.792; % natural freq. [rad/s]</w:t>
      </w:r>
    </w:p>
    <w:p w14:paraId="5C9BC2A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xi = 0.5749; % damping const.  </w:t>
      </w:r>
    </w:p>
    <w:p w14:paraId="5E87D43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BE42CE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Transfer function from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1</w:t>
      </w:r>
    </w:p>
    <w:p w14:paraId="1B9A556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num</w:t>
      </w:r>
      <w:proofErr w:type="gramStart"/>
      <w:r w:rsidRPr="00EF5FDF">
        <w:rPr>
          <w:rFonts w:ascii="Times New Roman" w:eastAsia="Times New Roman" w:hAnsi="Times New Roman" w:cs="Times New Roman"/>
          <w:color w:val="000000" w:themeColor="text1"/>
          <w:kern w:val="0"/>
          <w:sz w:val="24"/>
          <w:szCs w:val="24"/>
          <w14:ligatures w14:val="none"/>
        </w:rPr>
        <w:t>1  =</w:t>
      </w:r>
      <w:proofErr w:type="gramEnd"/>
      <w:r w:rsidRPr="00EF5FDF">
        <w:rPr>
          <w:rFonts w:ascii="Times New Roman" w:eastAsia="Times New Roman" w:hAnsi="Times New Roman" w:cs="Times New Roman"/>
          <w:color w:val="000000" w:themeColor="text1"/>
          <w:kern w:val="0"/>
          <w:sz w:val="24"/>
          <w:szCs w:val="24"/>
          <w14:ligatures w14:val="none"/>
        </w:rPr>
        <w:t xml:space="preserve"> 1;</w:t>
      </w:r>
    </w:p>
    <w:p w14:paraId="0ACA596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den</w:t>
      </w:r>
      <w:proofErr w:type="gramStart"/>
      <w:r w:rsidRPr="00EF5FDF">
        <w:rPr>
          <w:rFonts w:ascii="Times New Roman" w:eastAsia="Times New Roman" w:hAnsi="Times New Roman" w:cs="Times New Roman"/>
          <w:color w:val="000000" w:themeColor="text1"/>
          <w:kern w:val="0"/>
          <w:sz w:val="24"/>
          <w:szCs w:val="24"/>
          <w14:ligatures w14:val="none"/>
        </w:rPr>
        <w:t>1  =</w:t>
      </w:r>
      <w:proofErr w:type="gramEnd"/>
      <w:r w:rsidRPr="00EF5FDF">
        <w:rPr>
          <w:rFonts w:ascii="Times New Roman" w:eastAsia="Times New Roman" w:hAnsi="Times New Roman" w:cs="Times New Roman"/>
          <w:color w:val="000000" w:themeColor="text1"/>
          <w:kern w:val="0"/>
          <w:sz w:val="24"/>
          <w:szCs w:val="24"/>
          <w14:ligatures w14:val="none"/>
        </w:rPr>
        <w:t xml:space="preserve"> [T 1];</w:t>
      </w:r>
    </w:p>
    <w:p w14:paraId="0FD5C01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num</w:t>
      </w:r>
      <w:proofErr w:type="gramStart"/>
      <w:r w:rsidRPr="00EF5FDF">
        <w:rPr>
          <w:rFonts w:ascii="Times New Roman" w:eastAsia="Times New Roman" w:hAnsi="Times New Roman" w:cs="Times New Roman"/>
          <w:color w:val="000000" w:themeColor="text1"/>
          <w:kern w:val="0"/>
          <w:sz w:val="24"/>
          <w:szCs w:val="24"/>
          <w14:ligatures w14:val="none"/>
        </w:rPr>
        <w:t>2  =</w:t>
      </w:r>
      <w:proofErr w:type="gramEnd"/>
      <w:r w:rsidRPr="00EF5FDF">
        <w:rPr>
          <w:rFonts w:ascii="Times New Roman" w:eastAsia="Times New Roman" w:hAnsi="Times New Roman" w:cs="Times New Roman"/>
          <w:color w:val="000000" w:themeColor="text1"/>
          <w:kern w:val="0"/>
          <w:sz w:val="24"/>
          <w:szCs w:val="24"/>
          <w14:ligatures w14:val="none"/>
        </w:rPr>
        <w:t xml:space="preserve"> w0^2;</w:t>
      </w:r>
    </w:p>
    <w:p w14:paraId="1636A76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den</w:t>
      </w:r>
      <w:proofErr w:type="gramStart"/>
      <w:r w:rsidRPr="00EF5FDF">
        <w:rPr>
          <w:rFonts w:ascii="Times New Roman" w:eastAsia="Times New Roman" w:hAnsi="Times New Roman" w:cs="Times New Roman"/>
          <w:color w:val="000000" w:themeColor="text1"/>
          <w:kern w:val="0"/>
          <w:sz w:val="24"/>
          <w:szCs w:val="24"/>
          <w14:ligatures w14:val="none"/>
        </w:rPr>
        <w:t>2  =</w:t>
      </w:r>
      <w:proofErr w:type="gramEnd"/>
      <w:r w:rsidRPr="00EF5FDF">
        <w:rPr>
          <w:rFonts w:ascii="Times New Roman" w:eastAsia="Times New Roman" w:hAnsi="Times New Roman" w:cs="Times New Roman"/>
          <w:color w:val="000000" w:themeColor="text1"/>
          <w:kern w:val="0"/>
          <w:sz w:val="24"/>
          <w:szCs w:val="24"/>
          <w14:ligatures w14:val="none"/>
        </w:rPr>
        <w:t xml:space="preserve"> [1 2*xi*w0 w0^2];</w:t>
      </w:r>
    </w:p>
    <w:p w14:paraId="49C179C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E69B33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G1 = g1*</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tf</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num1, den1);</w:t>
      </w:r>
    </w:p>
    <w:p w14:paraId="580C27D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G2 = g2*</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tf</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num2, den2);</w:t>
      </w:r>
    </w:p>
    <w:p w14:paraId="6561DA3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G3 = G1 + </w:t>
      </w:r>
      <w:proofErr w:type="gramStart"/>
      <w:r w:rsidRPr="00EF5FDF">
        <w:rPr>
          <w:rFonts w:ascii="Times New Roman" w:eastAsia="Times New Roman" w:hAnsi="Times New Roman" w:cs="Times New Roman"/>
          <w:color w:val="000000" w:themeColor="text1"/>
          <w:kern w:val="0"/>
          <w:sz w:val="24"/>
          <w:szCs w:val="24"/>
          <w14:ligatures w14:val="none"/>
        </w:rPr>
        <w:t>G2;</w:t>
      </w:r>
      <w:proofErr w:type="gramEnd"/>
    </w:p>
    <w:p w14:paraId="75FD722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710496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t_s</w:t>
      </w:r>
      <w:proofErr w:type="spellEnd"/>
      <w:r w:rsidRPr="00EF5FDF">
        <w:rPr>
          <w:rFonts w:ascii="Times New Roman" w:eastAsia="Times New Roman" w:hAnsi="Times New Roman" w:cs="Times New Roman"/>
          <w:color w:val="000000" w:themeColor="text1"/>
          <w:kern w:val="0"/>
          <w:sz w:val="24"/>
          <w:szCs w:val="24"/>
          <w14:ligatures w14:val="none"/>
        </w:rPr>
        <w:t xml:space="preserve"> = 5; % simulation time</w:t>
      </w:r>
    </w:p>
    <w:p w14:paraId="66DC15E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[y1, t1] = step(G</w:t>
      </w:r>
      <w:proofErr w:type="gramStart"/>
      <w:r w:rsidRPr="00EF5FDF">
        <w:rPr>
          <w:rFonts w:ascii="Times New Roman" w:eastAsia="Times New Roman" w:hAnsi="Times New Roman" w:cs="Times New Roman"/>
          <w:color w:val="000000" w:themeColor="text1"/>
          <w:kern w:val="0"/>
          <w:sz w:val="24"/>
          <w:szCs w:val="24"/>
          <w14:ligatures w14:val="none"/>
        </w:rPr>
        <w:t>1,t</w:t>
      </w:r>
      <w:proofErr w:type="gramEnd"/>
      <w:r w:rsidRPr="00EF5FDF">
        <w:rPr>
          <w:rFonts w:ascii="Times New Roman" w:eastAsia="Times New Roman" w:hAnsi="Times New Roman" w:cs="Times New Roman"/>
          <w:color w:val="000000" w:themeColor="text1"/>
          <w:kern w:val="0"/>
          <w:sz w:val="24"/>
          <w:szCs w:val="24"/>
          <w14:ligatures w14:val="none"/>
        </w:rPr>
        <w:t>_s);</w:t>
      </w:r>
    </w:p>
    <w:p w14:paraId="244249C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[y2, t2] = step(G</w:t>
      </w:r>
      <w:proofErr w:type="gramStart"/>
      <w:r w:rsidRPr="00EF5FDF">
        <w:rPr>
          <w:rFonts w:ascii="Times New Roman" w:eastAsia="Times New Roman" w:hAnsi="Times New Roman" w:cs="Times New Roman"/>
          <w:color w:val="000000" w:themeColor="text1"/>
          <w:kern w:val="0"/>
          <w:sz w:val="24"/>
          <w:szCs w:val="24"/>
          <w14:ligatures w14:val="none"/>
        </w:rPr>
        <w:t>2,t</w:t>
      </w:r>
      <w:proofErr w:type="gramEnd"/>
      <w:r w:rsidRPr="00EF5FDF">
        <w:rPr>
          <w:rFonts w:ascii="Times New Roman" w:eastAsia="Times New Roman" w:hAnsi="Times New Roman" w:cs="Times New Roman"/>
          <w:color w:val="000000" w:themeColor="text1"/>
          <w:kern w:val="0"/>
          <w:sz w:val="24"/>
          <w:szCs w:val="24"/>
          <w14:ligatures w14:val="none"/>
        </w:rPr>
        <w:t>_s);</w:t>
      </w:r>
    </w:p>
    <w:p w14:paraId="1E15ADA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[y3, t3] = step(G</w:t>
      </w:r>
      <w:proofErr w:type="gramStart"/>
      <w:r w:rsidRPr="00EF5FDF">
        <w:rPr>
          <w:rFonts w:ascii="Times New Roman" w:eastAsia="Times New Roman" w:hAnsi="Times New Roman" w:cs="Times New Roman"/>
          <w:color w:val="000000" w:themeColor="text1"/>
          <w:kern w:val="0"/>
          <w:sz w:val="24"/>
          <w:szCs w:val="24"/>
          <w14:ligatures w14:val="none"/>
        </w:rPr>
        <w:t>3,t</w:t>
      </w:r>
      <w:proofErr w:type="gramEnd"/>
      <w:r w:rsidRPr="00EF5FDF">
        <w:rPr>
          <w:rFonts w:ascii="Times New Roman" w:eastAsia="Times New Roman" w:hAnsi="Times New Roman" w:cs="Times New Roman"/>
          <w:color w:val="000000" w:themeColor="text1"/>
          <w:kern w:val="0"/>
          <w:sz w:val="24"/>
          <w:szCs w:val="24"/>
          <w14:ligatures w14:val="none"/>
        </w:rPr>
        <w:t>_s);</w:t>
      </w:r>
    </w:p>
    <w:p w14:paraId="40B4201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593FB0D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r w:rsidRPr="00EF5FDF">
        <w:rPr>
          <w:rFonts w:ascii="Times New Roman" w:eastAsia="Times New Roman" w:hAnsi="Times New Roman" w:cs="Times New Roman"/>
          <w:color w:val="000000" w:themeColor="text1"/>
          <w:kern w:val="0"/>
          <w:sz w:val="24"/>
          <w:szCs w:val="24"/>
          <w14:ligatures w14:val="none"/>
        </w:rPr>
        <w:t>2);</w:t>
      </w:r>
    </w:p>
    <w:p w14:paraId="7B70724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bode(G3</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23DC50B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title(</w:t>
      </w:r>
      <w:proofErr w:type="gramEnd"/>
      <w:r w:rsidRPr="00EF5FDF">
        <w:rPr>
          <w:rFonts w:ascii="Times New Roman" w:eastAsia="Times New Roman" w:hAnsi="Times New Roman" w:cs="Times New Roman"/>
          <w:color w:val="000000" w:themeColor="text1"/>
          <w:kern w:val="0"/>
          <w:sz w:val="24"/>
          <w:szCs w:val="24"/>
          <w14:ligatures w14:val="none"/>
        </w:rPr>
        <w:t xml:space="preserve">'Bode plot - Denis </w:t>
      </w:r>
      <w:proofErr w:type="spellStart"/>
      <w:r w:rsidRPr="00EF5FDF">
        <w:rPr>
          <w:rFonts w:ascii="Times New Roman" w:eastAsia="Times New Roman" w:hAnsi="Times New Roman" w:cs="Times New Roman"/>
          <w:color w:val="000000" w:themeColor="text1"/>
          <w:kern w:val="0"/>
          <w:sz w:val="24"/>
          <w:szCs w:val="24"/>
          <w14:ligatures w14:val="none"/>
        </w:rPr>
        <w:t>Mdl</w:t>
      </w:r>
      <w:proofErr w:type="spellEnd"/>
      <w:r w:rsidRPr="00EF5FDF">
        <w:rPr>
          <w:rFonts w:ascii="Times New Roman" w:eastAsia="Times New Roman" w:hAnsi="Times New Roman" w:cs="Times New Roman"/>
          <w:color w:val="000000" w:themeColor="text1"/>
          <w:kern w:val="0"/>
          <w:sz w:val="24"/>
          <w:szCs w:val="24"/>
          <w14:ligatures w14:val="none"/>
        </w:rPr>
        <w:t>');</w:t>
      </w:r>
    </w:p>
    <w:p w14:paraId="5611C80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0334D52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CE1C34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Plots comparing the model from Denis and Iqbal models</w:t>
      </w:r>
    </w:p>
    <w:p w14:paraId="1C0D8F0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r w:rsidRPr="00EF5FDF">
        <w:rPr>
          <w:rFonts w:ascii="Times New Roman" w:eastAsia="Times New Roman" w:hAnsi="Times New Roman" w:cs="Times New Roman"/>
          <w:color w:val="000000" w:themeColor="text1"/>
          <w:kern w:val="0"/>
          <w:sz w:val="24"/>
          <w:szCs w:val="24"/>
          <w14:ligatures w14:val="none"/>
        </w:rPr>
        <w:t>3);</w:t>
      </w:r>
    </w:p>
    <w:p w14:paraId="4F33EEC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plot(t</w:t>
      </w:r>
      <w:proofErr w:type="gramStart"/>
      <w:r w:rsidRPr="00EF5FDF">
        <w:rPr>
          <w:rFonts w:ascii="Times New Roman" w:eastAsia="Times New Roman" w:hAnsi="Times New Roman" w:cs="Times New Roman"/>
          <w:color w:val="000000" w:themeColor="text1"/>
          <w:kern w:val="0"/>
          <w:sz w:val="24"/>
          <w:szCs w:val="24"/>
          <w14:ligatures w14:val="none"/>
        </w:rPr>
        <w:t>3,y</w:t>
      </w:r>
      <w:proofErr w:type="gramEnd"/>
      <w:r w:rsidRPr="00EF5FDF">
        <w:rPr>
          <w:rFonts w:ascii="Times New Roman" w:eastAsia="Times New Roman" w:hAnsi="Times New Roman" w:cs="Times New Roman"/>
          <w:color w:val="000000" w:themeColor="text1"/>
          <w:kern w:val="0"/>
          <w:sz w:val="24"/>
          <w:szCs w:val="24"/>
          <w14:ligatures w14:val="none"/>
        </w:rPr>
        <w:t>3,'r');hold on;</w:t>
      </w:r>
    </w:p>
    <w:p w14:paraId="165C4B3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plot(</w:t>
      </w:r>
      <w:proofErr w:type="spellStart"/>
      <w:r w:rsidRPr="00EF5FDF">
        <w:rPr>
          <w:rFonts w:ascii="Times New Roman" w:eastAsia="Times New Roman" w:hAnsi="Times New Roman" w:cs="Times New Roman"/>
          <w:color w:val="000000" w:themeColor="text1"/>
          <w:kern w:val="0"/>
          <w:sz w:val="24"/>
          <w:szCs w:val="24"/>
          <w14:ligatures w14:val="none"/>
        </w:rPr>
        <w:t>t_</w:t>
      </w:r>
      <w:proofErr w:type="gramStart"/>
      <w:r w:rsidRPr="00EF5FDF">
        <w:rPr>
          <w:rFonts w:ascii="Times New Roman" w:eastAsia="Times New Roman" w:hAnsi="Times New Roman" w:cs="Times New Roman"/>
          <w:color w:val="000000" w:themeColor="text1"/>
          <w:kern w:val="0"/>
          <w:sz w:val="24"/>
          <w:szCs w:val="24"/>
          <w14:ligatures w14:val="none"/>
        </w:rPr>
        <w:t>m,y</w:t>
      </w:r>
      <w:proofErr w:type="gramEnd"/>
      <w:r w:rsidRPr="00EF5FDF">
        <w:rPr>
          <w:rFonts w:ascii="Times New Roman" w:eastAsia="Times New Roman" w:hAnsi="Times New Roman" w:cs="Times New Roman"/>
          <w:color w:val="000000" w:themeColor="text1"/>
          <w:kern w:val="0"/>
          <w:sz w:val="24"/>
          <w:szCs w:val="24"/>
          <w14:ligatures w14:val="none"/>
        </w:rPr>
        <w:t>_m,'b</w:t>
      </w:r>
      <w:proofErr w:type="spellEnd"/>
      <w:r w:rsidRPr="00EF5FDF">
        <w:rPr>
          <w:rFonts w:ascii="Times New Roman" w:eastAsia="Times New Roman" w:hAnsi="Times New Roman" w:cs="Times New Roman"/>
          <w:color w:val="000000" w:themeColor="text1"/>
          <w:kern w:val="0"/>
          <w:sz w:val="24"/>
          <w:szCs w:val="24"/>
          <w14:ligatures w14:val="none"/>
        </w:rPr>
        <w:t>');</w:t>
      </w:r>
    </w:p>
    <w:p w14:paraId="6DBD7D2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title(</w:t>
      </w:r>
      <w:proofErr w:type="gramEnd"/>
      <w:r w:rsidRPr="00EF5FDF">
        <w:rPr>
          <w:rFonts w:ascii="Times New Roman" w:eastAsia="Times New Roman" w:hAnsi="Times New Roman" w:cs="Times New Roman"/>
          <w:color w:val="000000" w:themeColor="text1"/>
          <w:kern w:val="0"/>
          <w:sz w:val="24"/>
          <w:szCs w:val="24"/>
          <w14:ligatures w14:val="none"/>
        </w:rPr>
        <w:t>'Step Response of FDM system');</w:t>
      </w:r>
    </w:p>
    <w:p w14:paraId="19771FA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xlabel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'Time (s)');</w:t>
      </w:r>
    </w:p>
    <w:p w14:paraId="0A06257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'Normalized Amplitude');</w:t>
      </w:r>
    </w:p>
    <w:p w14:paraId="28D7C08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ylim</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[0,1.2]);</w:t>
      </w:r>
    </w:p>
    <w:p w14:paraId="7802291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xlim</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[0,1]);</w:t>
      </w:r>
    </w:p>
    <w:p w14:paraId="05EFA26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grid </w:t>
      </w:r>
      <w:proofErr w:type="gramStart"/>
      <w:r w:rsidRPr="00EF5FDF">
        <w:rPr>
          <w:rFonts w:ascii="Times New Roman" w:eastAsia="Times New Roman" w:hAnsi="Times New Roman" w:cs="Times New Roman"/>
          <w:color w:val="000000" w:themeColor="text1"/>
          <w:kern w:val="0"/>
          <w:sz w:val="24"/>
          <w:szCs w:val="24"/>
          <w14:ligatures w14:val="none"/>
        </w:rPr>
        <w:t>on;</w:t>
      </w:r>
      <w:proofErr w:type="gramEnd"/>
    </w:p>
    <w:p w14:paraId="5536799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hold </w:t>
      </w:r>
      <w:proofErr w:type="gramStart"/>
      <w:r w:rsidRPr="00EF5FDF">
        <w:rPr>
          <w:rFonts w:ascii="Times New Roman" w:eastAsia="Times New Roman" w:hAnsi="Times New Roman" w:cs="Times New Roman"/>
          <w:color w:val="000000" w:themeColor="text1"/>
          <w:kern w:val="0"/>
          <w:sz w:val="24"/>
          <w:szCs w:val="24"/>
          <w14:ligatures w14:val="none"/>
        </w:rPr>
        <w:t>on;</w:t>
      </w:r>
      <w:proofErr w:type="gramEnd"/>
    </w:p>
    <w:p w14:paraId="25E2D7A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legend(</w:t>
      </w:r>
      <w:proofErr w:type="gramEnd"/>
      <w:r w:rsidRPr="00EF5FDF">
        <w:rPr>
          <w:rFonts w:ascii="Times New Roman" w:eastAsia="Times New Roman" w:hAnsi="Times New Roman" w:cs="Times New Roman"/>
          <w:color w:val="000000" w:themeColor="text1"/>
          <w:kern w:val="0"/>
          <w:sz w:val="24"/>
          <w:szCs w:val="24"/>
          <w14:ligatures w14:val="none"/>
        </w:rPr>
        <w:t xml:space="preserve">'Denis </w:t>
      </w:r>
      <w:proofErr w:type="spellStart"/>
      <w:r w:rsidRPr="00EF5FDF">
        <w:rPr>
          <w:rFonts w:ascii="Times New Roman" w:eastAsia="Times New Roman" w:hAnsi="Times New Roman" w:cs="Times New Roman"/>
          <w:color w:val="000000" w:themeColor="text1"/>
          <w:kern w:val="0"/>
          <w:sz w:val="24"/>
          <w:szCs w:val="24"/>
          <w14:ligatures w14:val="none"/>
        </w:rPr>
        <w:t>Mdl</w:t>
      </w:r>
      <w:proofErr w:type="spellEnd"/>
      <w:r w:rsidRPr="00EF5FDF">
        <w:rPr>
          <w:rFonts w:ascii="Times New Roman" w:eastAsia="Times New Roman" w:hAnsi="Times New Roman" w:cs="Times New Roman"/>
          <w:color w:val="000000" w:themeColor="text1"/>
          <w:kern w:val="0"/>
          <w:sz w:val="24"/>
          <w:szCs w:val="24"/>
          <w14:ligatures w14:val="none"/>
        </w:rPr>
        <w:t xml:space="preserve">', 'Iqbal </w:t>
      </w:r>
      <w:proofErr w:type="spellStart"/>
      <w:r w:rsidRPr="00EF5FDF">
        <w:rPr>
          <w:rFonts w:ascii="Times New Roman" w:eastAsia="Times New Roman" w:hAnsi="Times New Roman" w:cs="Times New Roman"/>
          <w:color w:val="000000" w:themeColor="text1"/>
          <w:kern w:val="0"/>
          <w:sz w:val="24"/>
          <w:szCs w:val="24"/>
          <w14:ligatures w14:val="none"/>
        </w:rPr>
        <w:t>Mdl</w:t>
      </w:r>
      <w:proofErr w:type="spellEnd"/>
      <w:r w:rsidRPr="00EF5FDF">
        <w:rPr>
          <w:rFonts w:ascii="Times New Roman" w:eastAsia="Times New Roman" w:hAnsi="Times New Roman" w:cs="Times New Roman"/>
          <w:color w:val="000000" w:themeColor="text1"/>
          <w:kern w:val="0"/>
          <w:sz w:val="24"/>
          <w:szCs w:val="24"/>
          <w14:ligatures w14:val="none"/>
        </w:rPr>
        <w:t>')</w:t>
      </w:r>
    </w:p>
    <w:p w14:paraId="0A7877B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D083AB3" w14:textId="77777777" w:rsidR="00934E06" w:rsidRPr="00EF5FDF" w:rsidRDefault="00934E06" w:rsidP="00934E06">
      <w:pPr>
        <w:rPr>
          <w:rFonts w:ascii="Times New Roman" w:hAnsi="Times New Roman" w:cs="Times New Roman"/>
          <w:color w:val="000000" w:themeColor="text1"/>
          <w:sz w:val="24"/>
          <w:szCs w:val="24"/>
          <w:lang w:eastAsia="en-US"/>
        </w:rPr>
      </w:pPr>
    </w:p>
    <w:p w14:paraId="60A85553" w14:textId="6C20BBEE" w:rsidR="004D72C8" w:rsidRPr="00EF5FDF" w:rsidRDefault="00934E06" w:rsidP="00934E06">
      <w:pPr>
        <w:pStyle w:val="Heading3"/>
        <w:rPr>
          <w:rFonts w:cs="Times New Roman"/>
          <w:color w:val="000000" w:themeColor="text1"/>
        </w:rPr>
      </w:pPr>
      <w:bookmarkStart w:id="189" w:name="_Toc171689107"/>
      <w:r w:rsidRPr="00EF5FDF">
        <w:rPr>
          <w:rFonts w:cs="Times New Roman"/>
          <w:color w:val="000000" w:themeColor="text1"/>
        </w:rPr>
        <w:t>Single Coil Control</w:t>
      </w:r>
      <w:r w:rsidR="00FC5692" w:rsidRPr="00EF5FDF">
        <w:rPr>
          <w:rFonts w:cs="Times New Roman"/>
          <w:color w:val="000000" w:themeColor="text1"/>
        </w:rPr>
        <w:t xml:space="preserve"> - MATLAB</w:t>
      </w:r>
      <w:bookmarkEnd w:id="189"/>
    </w:p>
    <w:p w14:paraId="737BF697" w14:textId="77777777" w:rsidR="00827D19" w:rsidRPr="00EF5FDF" w:rsidRDefault="00827D19" w:rsidP="00653722">
      <w:pPr>
        <w:spacing w:after="0"/>
        <w:rPr>
          <w:rFonts w:ascii="Times New Roman" w:hAnsi="Times New Roman" w:cs="Times New Roman"/>
          <w:b/>
          <w:bCs/>
          <w:color w:val="000000" w:themeColor="text1"/>
          <w:kern w:val="0"/>
          <w:sz w:val="24"/>
          <w:szCs w:val="24"/>
          <w:u w:val="single"/>
          <w14:ligatures w14:val="none"/>
        </w:rPr>
      </w:pPr>
    </w:p>
    <w:p w14:paraId="5C84F0B5" w14:textId="77777777" w:rsidR="00934E06" w:rsidRPr="00EF5FDF" w:rsidRDefault="00934E06" w:rsidP="00934E06">
      <w:pPr>
        <w:tabs>
          <w:tab w:val="center" w:pos="4680"/>
        </w:tabs>
        <w:spacing w:after="0" w:line="360" w:lineRule="auto"/>
        <w:rPr>
          <w:rFonts w:ascii="Times New Roman" w:hAnsi="Times New Roman" w:cs="Times New Roman"/>
          <w:i/>
          <w:iCs/>
          <w:color w:val="000000" w:themeColor="text1"/>
          <w:kern w:val="0"/>
          <w:sz w:val="24"/>
          <w:szCs w:val="24"/>
          <w:u w:val="single"/>
          <w14:ligatures w14:val="none"/>
        </w:rPr>
      </w:pPr>
      <w:r w:rsidRPr="00EF5FDF">
        <w:rPr>
          <w:rFonts w:ascii="Times New Roman" w:hAnsi="Times New Roman" w:cs="Times New Roman"/>
          <w:i/>
          <w:iCs/>
          <w:color w:val="000000" w:themeColor="text1"/>
          <w:kern w:val="0"/>
          <w:sz w:val="24"/>
          <w:szCs w:val="24"/>
          <w:u w:val="single"/>
          <w14:ligatures w14:val="none"/>
        </w:rPr>
        <w:t xml:space="preserve">Main Execution Function - </w:t>
      </w:r>
      <w:proofErr w:type="spellStart"/>
      <w:r w:rsidRPr="00EF5FDF">
        <w:rPr>
          <w:rFonts w:ascii="Times New Roman" w:hAnsi="Times New Roman" w:cs="Times New Roman"/>
          <w:i/>
          <w:iCs/>
          <w:color w:val="000000" w:themeColor="text1"/>
          <w:kern w:val="0"/>
          <w:sz w:val="24"/>
          <w:szCs w:val="24"/>
          <w:u w:val="single"/>
          <w14:ligatures w14:val="none"/>
        </w:rPr>
        <w:t>mainCompModel_wDenisMdl.m</w:t>
      </w:r>
      <w:proofErr w:type="spellEnd"/>
    </w:p>
    <w:p w14:paraId="2534450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This is the main script to create state space model, transfer function </w:t>
      </w:r>
    </w:p>
    <w:p w14:paraId="6149589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and step response for MFDM (Magnetic Ferrofluid Deformable Mirror) system</w:t>
      </w:r>
    </w:p>
    <w:p w14:paraId="55D7748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459E9F0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The model is developed based on the work of Dr. Azhar Iqbal's 2008 paper </w:t>
      </w:r>
    </w:p>
    <w:p w14:paraId="7146F78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titled "Modeling and </w:t>
      </w:r>
      <w:proofErr w:type="spellStart"/>
      <w:r w:rsidRPr="00EF5FDF">
        <w:rPr>
          <w:rFonts w:ascii="Times New Roman" w:eastAsia="Times New Roman" w:hAnsi="Times New Roman" w:cs="Times New Roman"/>
          <w:color w:val="000000" w:themeColor="text1"/>
          <w:kern w:val="0"/>
          <w:sz w:val="24"/>
          <w:szCs w:val="24"/>
          <w14:ligatures w14:val="none"/>
        </w:rPr>
        <w:t>Exerimental</w:t>
      </w:r>
      <w:proofErr w:type="spellEnd"/>
      <w:r w:rsidRPr="00EF5FDF">
        <w:rPr>
          <w:rFonts w:ascii="Times New Roman" w:eastAsia="Times New Roman" w:hAnsi="Times New Roman" w:cs="Times New Roman"/>
          <w:color w:val="000000" w:themeColor="text1"/>
          <w:kern w:val="0"/>
          <w:sz w:val="24"/>
          <w:szCs w:val="24"/>
          <w14:ligatures w14:val="none"/>
        </w:rPr>
        <w:t xml:space="preserve"> Evaluation of a Circular Magnetic-Fluid </w:t>
      </w:r>
    </w:p>
    <w:p w14:paraId="4A91D94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Deformable Mirror" in International Journal of </w:t>
      </w:r>
      <w:proofErr w:type="spellStart"/>
      <w:r w:rsidRPr="00EF5FDF">
        <w:rPr>
          <w:rFonts w:ascii="Times New Roman" w:eastAsia="Times New Roman" w:hAnsi="Times New Roman" w:cs="Times New Roman"/>
          <w:color w:val="000000" w:themeColor="text1"/>
          <w:kern w:val="0"/>
          <w:sz w:val="24"/>
          <w:szCs w:val="24"/>
          <w14:ligatures w14:val="none"/>
        </w:rPr>
        <w:t>Optomechatronics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
    <w:p w14:paraId="5849EC6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This paper is referred to as [Azhar 2008] in comments below</w:t>
      </w:r>
    </w:p>
    <w:p w14:paraId="26FE592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06AECFB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clear all; close all;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clc</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7B6348D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AEE442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1B8B91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
    <w:p w14:paraId="76A0D6E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Truncation parameters for Bessel function of first kind</w:t>
      </w:r>
    </w:p>
    <w:p w14:paraId="136072C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M_bessel</w:t>
      </w:r>
      <w:proofErr w:type="spellEnd"/>
      <w:r w:rsidRPr="00EF5FDF">
        <w:rPr>
          <w:rFonts w:ascii="Times New Roman" w:eastAsia="Times New Roman" w:hAnsi="Times New Roman" w:cs="Times New Roman"/>
          <w:color w:val="000000" w:themeColor="text1"/>
          <w:kern w:val="0"/>
          <w:sz w:val="24"/>
          <w:szCs w:val="24"/>
          <w14:ligatures w14:val="none"/>
        </w:rPr>
        <w:t xml:space="preserve"> = 4; % an integer value &gt;= 0</w:t>
      </w:r>
    </w:p>
    <w:p w14:paraId="7620B5B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N_bessel</w:t>
      </w:r>
      <w:proofErr w:type="spellEnd"/>
      <w:r w:rsidRPr="00EF5FDF">
        <w:rPr>
          <w:rFonts w:ascii="Times New Roman" w:eastAsia="Times New Roman" w:hAnsi="Times New Roman" w:cs="Times New Roman"/>
          <w:color w:val="000000" w:themeColor="text1"/>
          <w:kern w:val="0"/>
          <w:sz w:val="24"/>
          <w:szCs w:val="24"/>
          <w14:ligatures w14:val="none"/>
        </w:rPr>
        <w:t xml:space="preserve"> = 4; % an integer value &gt; 0</w:t>
      </w:r>
    </w:p>
    <w:p w14:paraId="5FE8948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789812A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Location of deformation measurement in polar </w:t>
      </w:r>
      <w:proofErr w:type="spellStart"/>
      <w:r w:rsidRPr="00EF5FDF">
        <w:rPr>
          <w:rFonts w:ascii="Times New Roman" w:eastAsia="Times New Roman" w:hAnsi="Times New Roman" w:cs="Times New Roman"/>
          <w:color w:val="000000" w:themeColor="text1"/>
          <w:kern w:val="0"/>
          <w:sz w:val="24"/>
          <w:szCs w:val="24"/>
          <w14:ligatures w14:val="none"/>
        </w:rPr>
        <w:t>coordinations</w:t>
      </w:r>
      <w:proofErr w:type="spellEnd"/>
    </w:p>
    <w:p w14:paraId="7D118A2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r_in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24EDFE9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theta_in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594BD90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4DD14E3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Location of EM coil in polar coordinates</w:t>
      </w:r>
    </w:p>
    <w:p w14:paraId="71B24CB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r_coils_in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60355C1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theta_coils_in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7A1BFD1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EC8F71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Roots of Bessel function of first kind, </w:t>
      </w:r>
      <w:proofErr w:type="spellStart"/>
      <w:r w:rsidRPr="00EF5FDF">
        <w:rPr>
          <w:rFonts w:ascii="Times New Roman" w:eastAsia="Times New Roman" w:hAnsi="Times New Roman" w:cs="Times New Roman"/>
          <w:color w:val="000000" w:themeColor="text1"/>
          <w:kern w:val="0"/>
          <w:sz w:val="24"/>
          <w:szCs w:val="24"/>
          <w14:ligatures w14:val="none"/>
        </w:rPr>
        <w:t>J_m</w:t>
      </w:r>
      <w:proofErr w:type="spellEnd"/>
      <w:r w:rsidRPr="00EF5FDF">
        <w:rPr>
          <w:rFonts w:ascii="Times New Roman" w:eastAsia="Times New Roman" w:hAnsi="Times New Roman" w:cs="Times New Roman"/>
          <w:color w:val="000000" w:themeColor="text1"/>
          <w:kern w:val="0"/>
          <w:sz w:val="24"/>
          <w:szCs w:val="24"/>
          <w14:ligatures w14:val="none"/>
        </w:rPr>
        <w:t>(E) = 0, m= 0,1,2, ...</w:t>
      </w:r>
    </w:p>
    <w:p w14:paraId="1EBB9C3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E64138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E_orig</w:t>
      </w:r>
      <w:proofErr w:type="spellEnd"/>
      <w:r w:rsidRPr="00EF5FDF">
        <w:rPr>
          <w:rFonts w:ascii="Times New Roman" w:eastAsia="Times New Roman" w:hAnsi="Times New Roman" w:cs="Times New Roman"/>
          <w:color w:val="000000" w:themeColor="text1"/>
          <w:kern w:val="0"/>
          <w:sz w:val="24"/>
          <w:szCs w:val="24"/>
          <w14:ligatures w14:val="none"/>
        </w:rPr>
        <w:t xml:space="preserve"> = [2.405</w:t>
      </w:r>
      <w:proofErr w:type="gramStart"/>
      <w:r w:rsidRPr="00EF5FDF">
        <w:rPr>
          <w:rFonts w:ascii="Times New Roman" w:eastAsia="Times New Roman" w:hAnsi="Times New Roman" w:cs="Times New Roman"/>
          <w:color w:val="000000" w:themeColor="text1"/>
          <w:kern w:val="0"/>
          <w:sz w:val="24"/>
          <w:szCs w:val="24"/>
          <w14:ligatures w14:val="none"/>
        </w:rPr>
        <w:t>,  5.520</w:t>
      </w:r>
      <w:proofErr w:type="gramEnd"/>
      <w:r w:rsidRPr="00EF5FDF">
        <w:rPr>
          <w:rFonts w:ascii="Times New Roman" w:eastAsia="Times New Roman" w:hAnsi="Times New Roman" w:cs="Times New Roman"/>
          <w:color w:val="000000" w:themeColor="text1"/>
          <w:kern w:val="0"/>
          <w:sz w:val="24"/>
          <w:szCs w:val="24"/>
          <w14:ligatures w14:val="none"/>
        </w:rPr>
        <w:t>,  8.654, 11.792, 14.931, 18.071, 21.212, 24.352, 27.493, 30.635;</w:t>
      </w:r>
    </w:p>
    <w:p w14:paraId="004D714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3.832</w:t>
      </w:r>
      <w:proofErr w:type="gramStart"/>
      <w:r w:rsidRPr="00EF5FDF">
        <w:rPr>
          <w:rFonts w:ascii="Times New Roman" w:eastAsia="Times New Roman" w:hAnsi="Times New Roman" w:cs="Times New Roman"/>
          <w:color w:val="000000" w:themeColor="text1"/>
          <w:kern w:val="0"/>
          <w:sz w:val="24"/>
          <w:szCs w:val="24"/>
          <w14:ligatures w14:val="none"/>
        </w:rPr>
        <w:t>,  7.016</w:t>
      </w:r>
      <w:proofErr w:type="gramEnd"/>
      <w:r w:rsidRPr="00EF5FDF">
        <w:rPr>
          <w:rFonts w:ascii="Times New Roman" w:eastAsia="Times New Roman" w:hAnsi="Times New Roman" w:cs="Times New Roman"/>
          <w:color w:val="000000" w:themeColor="text1"/>
          <w:kern w:val="0"/>
          <w:sz w:val="24"/>
          <w:szCs w:val="24"/>
          <w14:ligatures w14:val="none"/>
        </w:rPr>
        <w:t>, 10.173, 13.324, 16.471, 19.616, 22.760, 25.904, 29.047, 32.19;</w:t>
      </w:r>
    </w:p>
    <w:p w14:paraId="35FF0E0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5.136</w:t>
      </w:r>
      <w:proofErr w:type="gramStart"/>
      <w:r w:rsidRPr="00EF5FDF">
        <w:rPr>
          <w:rFonts w:ascii="Times New Roman" w:eastAsia="Times New Roman" w:hAnsi="Times New Roman" w:cs="Times New Roman"/>
          <w:color w:val="000000" w:themeColor="text1"/>
          <w:kern w:val="0"/>
          <w:sz w:val="24"/>
          <w:szCs w:val="24"/>
          <w14:ligatures w14:val="none"/>
        </w:rPr>
        <w:t>,  8.417</w:t>
      </w:r>
      <w:proofErr w:type="gramEnd"/>
      <w:r w:rsidRPr="00EF5FDF">
        <w:rPr>
          <w:rFonts w:ascii="Times New Roman" w:eastAsia="Times New Roman" w:hAnsi="Times New Roman" w:cs="Times New Roman"/>
          <w:color w:val="000000" w:themeColor="text1"/>
          <w:kern w:val="0"/>
          <w:sz w:val="24"/>
          <w:szCs w:val="24"/>
          <w14:ligatures w14:val="none"/>
        </w:rPr>
        <w:t xml:space="preserve">, 11.620, 14.796, 17.960, 21.117, 24.270, 30.569, 33.717, 36.863; </w:t>
      </w:r>
    </w:p>
    <w:p w14:paraId="14C9F19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6.380</w:t>
      </w:r>
      <w:proofErr w:type="gramStart"/>
      <w:r w:rsidRPr="00EF5FDF">
        <w:rPr>
          <w:rFonts w:ascii="Times New Roman" w:eastAsia="Times New Roman" w:hAnsi="Times New Roman" w:cs="Times New Roman"/>
          <w:color w:val="000000" w:themeColor="text1"/>
          <w:kern w:val="0"/>
          <w:sz w:val="24"/>
          <w:szCs w:val="24"/>
          <w14:ligatures w14:val="none"/>
        </w:rPr>
        <w:t>,  9.761</w:t>
      </w:r>
      <w:proofErr w:type="gramEnd"/>
      <w:r w:rsidRPr="00EF5FDF">
        <w:rPr>
          <w:rFonts w:ascii="Times New Roman" w:eastAsia="Times New Roman" w:hAnsi="Times New Roman" w:cs="Times New Roman"/>
          <w:color w:val="000000" w:themeColor="text1"/>
          <w:kern w:val="0"/>
          <w:sz w:val="24"/>
          <w:szCs w:val="24"/>
          <w14:ligatures w14:val="none"/>
        </w:rPr>
        <w:t>, 13.015, 16.223, 19.409, 22.583, 25.748, 28.908, 32.065, 35.219;</w:t>
      </w:r>
    </w:p>
    <w:p w14:paraId="22462E4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7.588, 11.065, 14.373, 17.616, 20.827, 24.019, 27.199, 30.371, 33.537, </w:t>
      </w:r>
      <w:proofErr w:type="gramStart"/>
      <w:r w:rsidRPr="00EF5FDF">
        <w:rPr>
          <w:rFonts w:ascii="Times New Roman" w:eastAsia="Times New Roman" w:hAnsi="Times New Roman" w:cs="Times New Roman"/>
          <w:color w:val="000000" w:themeColor="text1"/>
          <w:kern w:val="0"/>
          <w:sz w:val="24"/>
          <w:szCs w:val="24"/>
          <w14:ligatures w14:val="none"/>
        </w:rPr>
        <w:t>36.699;</w:t>
      </w:r>
      <w:proofErr w:type="gramEnd"/>
      <w:r w:rsidRPr="00EF5FDF">
        <w:rPr>
          <w:rFonts w:ascii="Times New Roman" w:eastAsia="Times New Roman" w:hAnsi="Times New Roman" w:cs="Times New Roman"/>
          <w:color w:val="000000" w:themeColor="text1"/>
          <w:kern w:val="0"/>
          <w:sz w:val="24"/>
          <w:szCs w:val="24"/>
          <w14:ligatures w14:val="none"/>
        </w:rPr>
        <w:t xml:space="preserve"> </w:t>
      </w:r>
    </w:p>
    <w:p w14:paraId="796A66B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8.772, 12.339, 12.339, 15.700, 18.980, 22.218, 25.430, 28.627, 31.812, </w:t>
      </w:r>
      <w:proofErr w:type="gramStart"/>
      <w:r w:rsidRPr="00EF5FDF">
        <w:rPr>
          <w:rFonts w:ascii="Times New Roman" w:eastAsia="Times New Roman" w:hAnsi="Times New Roman" w:cs="Times New Roman"/>
          <w:color w:val="000000" w:themeColor="text1"/>
          <w:kern w:val="0"/>
          <w:sz w:val="24"/>
          <w:szCs w:val="24"/>
          <w14:ligatures w14:val="none"/>
        </w:rPr>
        <w:t>34.989;</w:t>
      </w:r>
      <w:proofErr w:type="gramEnd"/>
    </w:p>
    <w:p w14:paraId="01F4075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9.936, 13.589, 17.004, 20.321, 23.586, 26.820, 30.034, 33.233, 36.422, </w:t>
      </w:r>
      <w:proofErr w:type="gramStart"/>
      <w:r w:rsidRPr="00EF5FDF">
        <w:rPr>
          <w:rFonts w:ascii="Times New Roman" w:eastAsia="Times New Roman" w:hAnsi="Times New Roman" w:cs="Times New Roman"/>
          <w:color w:val="000000" w:themeColor="text1"/>
          <w:kern w:val="0"/>
          <w:sz w:val="24"/>
          <w:szCs w:val="24"/>
          <w14:ligatures w14:val="none"/>
        </w:rPr>
        <w:t>39.603;</w:t>
      </w:r>
      <w:proofErr w:type="gramEnd"/>
    </w:p>
    <w:p w14:paraId="09C9CA8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11.086, 14.821, 18.288, 21.642, 24.935, 28.191, 31.423, 34.637, 41.031, </w:t>
      </w:r>
      <w:proofErr w:type="gramStart"/>
      <w:r w:rsidRPr="00EF5FDF">
        <w:rPr>
          <w:rFonts w:ascii="Times New Roman" w:eastAsia="Times New Roman" w:hAnsi="Times New Roman" w:cs="Times New Roman"/>
          <w:color w:val="000000" w:themeColor="text1"/>
          <w:kern w:val="0"/>
          <w:sz w:val="24"/>
          <w:szCs w:val="24"/>
          <w14:ligatures w14:val="none"/>
        </w:rPr>
        <w:t>44.215;</w:t>
      </w:r>
      <w:proofErr w:type="gramEnd"/>
    </w:p>
    <w:p w14:paraId="1D6A780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12.225, 16.038, 19.555, 22.945, 26.267, 29.546, 32.796, 36.026, 39.240, </w:t>
      </w:r>
      <w:proofErr w:type="gramStart"/>
      <w:r w:rsidRPr="00EF5FDF">
        <w:rPr>
          <w:rFonts w:ascii="Times New Roman" w:eastAsia="Times New Roman" w:hAnsi="Times New Roman" w:cs="Times New Roman"/>
          <w:color w:val="000000" w:themeColor="text1"/>
          <w:kern w:val="0"/>
          <w:sz w:val="24"/>
          <w:szCs w:val="24"/>
          <w14:ligatures w14:val="none"/>
        </w:rPr>
        <w:t>42.444;</w:t>
      </w:r>
      <w:proofErr w:type="gramEnd"/>
    </w:p>
    <w:p w14:paraId="188C7C9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13.354, 17.241, 20.807, 24.234, 27.584, 30.885, 34.154, 37.400, 40.629, 43.844</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6095147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5240279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E = </w:t>
      </w:r>
      <w:proofErr w:type="spellStart"/>
      <w:r w:rsidRPr="00EF5FDF">
        <w:rPr>
          <w:rFonts w:ascii="Times New Roman" w:eastAsia="Times New Roman" w:hAnsi="Times New Roman" w:cs="Times New Roman"/>
          <w:color w:val="000000" w:themeColor="text1"/>
          <w:kern w:val="0"/>
          <w:sz w:val="24"/>
          <w:szCs w:val="24"/>
          <w14:ligatures w14:val="none"/>
        </w:rPr>
        <w:t>E_</w:t>
      </w:r>
      <w:proofErr w:type="gramStart"/>
      <w:r w:rsidRPr="00EF5FDF">
        <w:rPr>
          <w:rFonts w:ascii="Times New Roman" w:eastAsia="Times New Roman" w:hAnsi="Times New Roman" w:cs="Times New Roman"/>
          <w:color w:val="000000" w:themeColor="text1"/>
          <w:kern w:val="0"/>
          <w:sz w:val="24"/>
          <w:szCs w:val="24"/>
          <w14:ligatures w14:val="none"/>
        </w:rPr>
        <w:t>orig</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1:M_bessel+1, 1:N_bessel);</w:t>
      </w:r>
    </w:p>
    <w:p w14:paraId="023B86C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Load parameters and compute lambda and z</w:t>
      </w:r>
    </w:p>
    <w:p w14:paraId="40AD44B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run(</w:t>
      </w:r>
      <w:proofErr w:type="gram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modelParameters.m</w:t>
      </w:r>
      <w:proofErr w:type="spellEnd"/>
      <w:r w:rsidRPr="00EF5FDF">
        <w:rPr>
          <w:rFonts w:ascii="Times New Roman" w:eastAsia="Times New Roman" w:hAnsi="Times New Roman" w:cs="Times New Roman"/>
          <w:color w:val="000000" w:themeColor="text1"/>
          <w:kern w:val="0"/>
          <w:sz w:val="24"/>
          <w:szCs w:val="24"/>
          <w14:ligatures w14:val="none"/>
        </w:rPr>
        <w:t>');</w:t>
      </w:r>
    </w:p>
    <w:p w14:paraId="52333AC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2633B5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R =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gramStart"/>
      <w:r w:rsidRPr="00EF5FDF">
        <w:rPr>
          <w:rFonts w:ascii="Times New Roman" w:eastAsia="Times New Roman" w:hAnsi="Times New Roman" w:cs="Times New Roman"/>
          <w:color w:val="000000" w:themeColor="text1"/>
          <w:kern w:val="0"/>
          <w:sz w:val="24"/>
          <w:szCs w:val="24"/>
          <w14:ligatures w14:val="none"/>
        </w:rPr>
        <w:t>R</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p>
    <w:p w14:paraId="03E837E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lambda = E./</w:t>
      </w:r>
      <w:proofErr w:type="gramStart"/>
      <w:r w:rsidRPr="00EF5FDF">
        <w:rPr>
          <w:rFonts w:ascii="Times New Roman" w:eastAsia="Times New Roman" w:hAnsi="Times New Roman" w:cs="Times New Roman"/>
          <w:color w:val="000000" w:themeColor="text1"/>
          <w:kern w:val="0"/>
          <w:sz w:val="24"/>
          <w:szCs w:val="24"/>
          <w14:ligatures w14:val="none"/>
        </w:rPr>
        <w:t>R;  %</w:t>
      </w:r>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43, [Azhar 2008]</w:t>
      </w:r>
    </w:p>
    <w:p w14:paraId="7EB61ED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BCB051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h = MdlParams.</w:t>
      </w:r>
      <w:proofErr w:type="gramStart"/>
      <w:r w:rsidRPr="00EF5FDF">
        <w:rPr>
          <w:rFonts w:ascii="Times New Roman" w:eastAsia="Times New Roman" w:hAnsi="Times New Roman" w:cs="Times New Roman"/>
          <w:color w:val="000000" w:themeColor="text1"/>
          <w:kern w:val="0"/>
          <w:sz w:val="24"/>
          <w:szCs w:val="24"/>
          <w14:ligatures w14:val="none"/>
        </w:rPr>
        <w:t>EMcoil2filmDist;</w:t>
      </w:r>
      <w:proofErr w:type="gramEnd"/>
    </w:p>
    <w:p w14:paraId="268F002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z = -</w:t>
      </w:r>
      <w:proofErr w:type="gramStart"/>
      <w:r w:rsidRPr="00EF5FDF">
        <w:rPr>
          <w:rFonts w:ascii="Times New Roman" w:eastAsia="Times New Roman" w:hAnsi="Times New Roman" w:cs="Times New Roman"/>
          <w:color w:val="000000" w:themeColor="text1"/>
          <w:kern w:val="0"/>
          <w:sz w:val="24"/>
          <w:szCs w:val="24"/>
          <w14:ligatures w14:val="none"/>
        </w:rPr>
        <w:t>h;</w:t>
      </w:r>
      <w:proofErr w:type="gramEnd"/>
    </w:p>
    <w:p w14:paraId="57048B0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Compute Y and Z functions</w:t>
      </w:r>
    </w:p>
    <w:p w14:paraId="6455E58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4E544EE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Y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fnCompY</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lambda, z,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Y,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(35), [Azhar 2008]</w:t>
      </w:r>
    </w:p>
    <w:p w14:paraId="1363D75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Z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fnCompZ</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lambda, z,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Z,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(36), [Azhar 2008]</w:t>
      </w:r>
    </w:p>
    <w:p w14:paraId="78494C9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Compute omega^2, F, </w:t>
      </w:r>
      <w:proofErr w:type="spellStart"/>
      <w:r w:rsidRPr="00EF5FDF">
        <w:rPr>
          <w:rFonts w:ascii="Times New Roman" w:eastAsia="Times New Roman" w:hAnsi="Times New Roman" w:cs="Times New Roman"/>
          <w:color w:val="000000" w:themeColor="text1"/>
          <w:kern w:val="0"/>
          <w:sz w:val="24"/>
          <w:szCs w:val="24"/>
          <w14:ligatures w14:val="none"/>
        </w:rPr>
        <w:t>Hmnc</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Hmns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omega_d</w:t>
      </w:r>
      <w:proofErr w:type="spellEnd"/>
    </w:p>
    <w:p w14:paraId="2F0C463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04EDEA6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omega2                              = fnCompOmega2(Y, Z, lambda,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omega^2,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(50), [Azhar 2008]</w:t>
      </w:r>
    </w:p>
    <w:p w14:paraId="3646E72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Fmn</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fnCompF</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lambda, Y, E,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w:t>
      </w:r>
      <w:proofErr w:type="spellStart"/>
      <w:r w:rsidRPr="00EF5FDF">
        <w:rPr>
          <w:rFonts w:ascii="Times New Roman" w:eastAsia="Times New Roman" w:hAnsi="Times New Roman" w:cs="Times New Roman"/>
          <w:color w:val="000000" w:themeColor="text1"/>
          <w:kern w:val="0"/>
          <w:sz w:val="24"/>
          <w:szCs w:val="24"/>
          <w14:ligatures w14:val="none"/>
        </w:rPr>
        <w:t>Fmn</w:t>
      </w:r>
      <w:proofErr w:type="spellEnd"/>
      <w:r w:rsidRPr="00EF5FDF">
        <w:rPr>
          <w:rFonts w:ascii="Times New Roman" w:eastAsia="Times New Roman" w:hAnsi="Times New Roman" w:cs="Times New Roman"/>
          <w:color w:val="000000" w:themeColor="text1"/>
          <w:kern w:val="0"/>
          <w:sz w:val="24"/>
          <w:szCs w:val="24"/>
          <w14:ligatures w14:val="none"/>
        </w:rPr>
        <w:t xml:space="preserve">,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(52), [Azhar 2008]</w:t>
      </w:r>
    </w:p>
    <w:p w14:paraId="591FC78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[H0_coils, </w:t>
      </w:r>
      <w:proofErr w:type="spellStart"/>
      <w:r w:rsidRPr="00EF5FDF">
        <w:rPr>
          <w:rFonts w:ascii="Times New Roman" w:eastAsia="Times New Roman" w:hAnsi="Times New Roman" w:cs="Times New Roman"/>
          <w:color w:val="000000" w:themeColor="text1"/>
          <w:kern w:val="0"/>
          <w:sz w:val="24"/>
          <w:szCs w:val="24"/>
          <w14:ligatures w14:val="none"/>
        </w:rPr>
        <w:t>Hmnc_coils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Hmns_</w:t>
      </w:r>
      <w:proofErr w:type="gramStart"/>
      <w:r w:rsidRPr="00EF5FDF">
        <w:rPr>
          <w:rFonts w:ascii="Times New Roman" w:eastAsia="Times New Roman" w:hAnsi="Times New Roman" w:cs="Times New Roman"/>
          <w:color w:val="000000" w:themeColor="text1"/>
          <w:kern w:val="0"/>
          <w:sz w:val="24"/>
          <w:szCs w:val="24"/>
          <w14:ligatures w14:val="none"/>
        </w:rPr>
        <w:t>coils</w:t>
      </w:r>
      <w:proofErr w:type="spellEnd"/>
      <w:r w:rsidRPr="00EF5FDF">
        <w:rPr>
          <w:rFonts w:ascii="Times New Roman" w:eastAsia="Times New Roman" w:hAnsi="Times New Roman" w:cs="Times New Roman"/>
          <w:color w:val="000000" w:themeColor="text1"/>
          <w:kern w:val="0"/>
          <w:sz w:val="24"/>
          <w:szCs w:val="24"/>
          <w14:ligatures w14:val="none"/>
        </w:rPr>
        <w:t>]  =</w:t>
      </w:r>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fnCompH_coils</w:t>
      </w:r>
      <w:proofErr w:type="spellEnd"/>
      <w:r w:rsidRPr="00EF5FDF">
        <w:rPr>
          <w:rFonts w:ascii="Times New Roman" w:eastAsia="Times New Roman" w:hAnsi="Times New Roman" w:cs="Times New Roman"/>
          <w:color w:val="000000" w:themeColor="text1"/>
          <w:kern w:val="0"/>
          <w:sz w:val="24"/>
          <w:szCs w:val="24"/>
          <w14:ligatures w14:val="none"/>
        </w:rPr>
        <w:t xml:space="preserve">(lambda, E, </w:t>
      </w:r>
      <w:proofErr w:type="spellStart"/>
      <w:r w:rsidRPr="00EF5FDF">
        <w:rPr>
          <w:rFonts w:ascii="Times New Roman" w:eastAsia="Times New Roman" w:hAnsi="Times New Roman" w:cs="Times New Roman"/>
          <w:color w:val="000000" w:themeColor="text1"/>
          <w:kern w:val="0"/>
          <w:sz w:val="24"/>
          <w:szCs w:val="24"/>
          <w14:ligatures w14:val="none"/>
        </w:rPr>
        <w:t>r_coils_in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theta_coils_in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w:t>
      </w:r>
      <w:proofErr w:type="spellStart"/>
      <w:r w:rsidRPr="00EF5FDF">
        <w:rPr>
          <w:rFonts w:ascii="Times New Roman" w:eastAsia="Times New Roman" w:hAnsi="Times New Roman" w:cs="Times New Roman"/>
          <w:color w:val="000000" w:themeColor="text1"/>
          <w:kern w:val="0"/>
          <w:sz w:val="24"/>
          <w:szCs w:val="24"/>
          <w14:ligatures w14:val="none"/>
        </w:rPr>
        <w:t>H_mnc^j</w:t>
      </w:r>
      <w:proofErr w:type="spellEnd"/>
      <w:r w:rsidRPr="00EF5FDF">
        <w:rPr>
          <w:rFonts w:ascii="Times New Roman" w:eastAsia="Times New Roman" w:hAnsi="Times New Roman" w:cs="Times New Roman"/>
          <w:color w:val="000000" w:themeColor="text1"/>
          <w:kern w:val="0"/>
          <w:sz w:val="24"/>
          <w:szCs w:val="24"/>
          <w14:ligatures w14:val="none"/>
        </w:rPr>
        <w:t xml:space="preserve"> and </w:t>
      </w:r>
      <w:proofErr w:type="spellStart"/>
      <w:r w:rsidRPr="00EF5FDF">
        <w:rPr>
          <w:rFonts w:ascii="Times New Roman" w:eastAsia="Times New Roman" w:hAnsi="Times New Roman" w:cs="Times New Roman"/>
          <w:color w:val="000000" w:themeColor="text1"/>
          <w:kern w:val="0"/>
          <w:sz w:val="24"/>
          <w:szCs w:val="24"/>
          <w14:ligatures w14:val="none"/>
        </w:rPr>
        <w:t>H_mns^j</w:t>
      </w:r>
      <w:proofErr w:type="spellEnd"/>
      <w:r w:rsidRPr="00EF5FDF">
        <w:rPr>
          <w:rFonts w:ascii="Times New Roman" w:eastAsia="Times New Roman" w:hAnsi="Times New Roman" w:cs="Times New Roman"/>
          <w:color w:val="000000" w:themeColor="text1"/>
          <w:kern w:val="0"/>
          <w:sz w:val="24"/>
          <w:szCs w:val="24"/>
          <w14:ligatures w14:val="none"/>
        </w:rPr>
        <w:t>,</w:t>
      </w:r>
    </w:p>
    <w:p w14:paraId="3336242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(53</w:t>
      </w:r>
      <w:proofErr w:type="gramStart"/>
      <w:r w:rsidRPr="00EF5FDF">
        <w:rPr>
          <w:rFonts w:ascii="Times New Roman" w:eastAsia="Times New Roman" w:hAnsi="Times New Roman" w:cs="Times New Roman"/>
          <w:color w:val="000000" w:themeColor="text1"/>
          <w:kern w:val="0"/>
          <w:sz w:val="24"/>
          <w:szCs w:val="24"/>
          <w14:ligatures w14:val="none"/>
        </w:rPr>
        <w:t>)  and</w:t>
      </w:r>
      <w:proofErr w:type="gram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(56), [Azhar 2008]</w:t>
      </w:r>
    </w:p>
    <w:p w14:paraId="3F1639D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omega_d</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fnCompOmegad</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lambda, </w:t>
      </w:r>
      <w:proofErr w:type="spellStart"/>
      <w:r w:rsidRPr="00EF5FDF">
        <w:rPr>
          <w:rFonts w:ascii="Times New Roman" w:eastAsia="Times New Roman" w:hAnsi="Times New Roman" w:cs="Times New Roman"/>
          <w:color w:val="000000" w:themeColor="text1"/>
          <w:kern w:val="0"/>
          <w:sz w:val="24"/>
          <w:szCs w:val="24"/>
          <w14:ligatures w14:val="none"/>
        </w:rPr>
        <w:t>MdlParams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w:t>
      </w:r>
      <w:proofErr w:type="spellStart"/>
      <w:r w:rsidRPr="00EF5FDF">
        <w:rPr>
          <w:rFonts w:ascii="Times New Roman" w:eastAsia="Times New Roman" w:hAnsi="Times New Roman" w:cs="Times New Roman"/>
          <w:color w:val="000000" w:themeColor="text1"/>
          <w:kern w:val="0"/>
          <w:sz w:val="24"/>
          <w:szCs w:val="24"/>
          <w14:ligatures w14:val="none"/>
        </w:rPr>
        <w:t>omega_d_mn</w:t>
      </w:r>
      <w:proofErr w:type="spellEnd"/>
      <w:r w:rsidRPr="00EF5FDF">
        <w:rPr>
          <w:rFonts w:ascii="Times New Roman" w:eastAsia="Times New Roman" w:hAnsi="Times New Roman" w:cs="Times New Roman"/>
          <w:color w:val="000000" w:themeColor="text1"/>
          <w:kern w:val="0"/>
          <w:sz w:val="24"/>
          <w:szCs w:val="24"/>
          <w14:ligatures w14:val="none"/>
        </w:rPr>
        <w:t xml:space="preserve">,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(58), [Azhar 2008]</w:t>
      </w:r>
    </w:p>
    <w:p w14:paraId="52B6047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[H0, </w:t>
      </w:r>
      <w:proofErr w:type="spellStart"/>
      <w:r w:rsidRPr="00EF5FDF">
        <w:rPr>
          <w:rFonts w:ascii="Times New Roman" w:eastAsia="Times New Roman" w:hAnsi="Times New Roman" w:cs="Times New Roman"/>
          <w:color w:val="000000" w:themeColor="text1"/>
          <w:kern w:val="0"/>
          <w:sz w:val="24"/>
          <w:szCs w:val="24"/>
          <w14:ligatures w14:val="none"/>
        </w:rPr>
        <w:t>Hmnc</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Hmns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fnCompH</w:t>
      </w:r>
      <w:proofErr w:type="spellEnd"/>
      <w:r w:rsidRPr="00EF5FDF">
        <w:rPr>
          <w:rFonts w:ascii="Times New Roman" w:eastAsia="Times New Roman" w:hAnsi="Times New Roman" w:cs="Times New Roman"/>
          <w:color w:val="000000" w:themeColor="text1"/>
          <w:kern w:val="0"/>
          <w:sz w:val="24"/>
          <w:szCs w:val="24"/>
          <w14:ligatures w14:val="none"/>
        </w:rPr>
        <w:t xml:space="preserve">(lambda, </w:t>
      </w:r>
      <w:proofErr w:type="spellStart"/>
      <w:r w:rsidRPr="00EF5FDF">
        <w:rPr>
          <w:rFonts w:ascii="Times New Roman" w:eastAsia="Times New Roman" w:hAnsi="Times New Roman" w:cs="Times New Roman"/>
          <w:color w:val="000000" w:themeColor="text1"/>
          <w:kern w:val="0"/>
          <w:sz w:val="24"/>
          <w:szCs w:val="24"/>
          <w14:ligatures w14:val="none"/>
        </w:rPr>
        <w:t>r_in</w:t>
      </w:r>
      <w:proofErr w:type="spellEnd"/>
      <w:r w:rsidRPr="00EF5FDF">
        <w:rPr>
          <w:rFonts w:ascii="Times New Roman" w:eastAsia="Times New Roman" w:hAnsi="Times New Roman" w:cs="Times New Roman"/>
          <w:color w:val="000000" w:themeColor="text1"/>
          <w:kern w:val="0"/>
          <w:sz w:val="24"/>
          <w:szCs w:val="24"/>
          <w14:ligatures w14:val="none"/>
        </w:rPr>
        <w:t xml:space="preserve">, theta_in); % function to compute </w:t>
      </w:r>
      <w:proofErr w:type="spellStart"/>
      <w:r w:rsidRPr="00EF5FDF">
        <w:rPr>
          <w:rFonts w:ascii="Times New Roman" w:eastAsia="Times New Roman" w:hAnsi="Times New Roman" w:cs="Times New Roman"/>
          <w:color w:val="000000" w:themeColor="text1"/>
          <w:kern w:val="0"/>
          <w:sz w:val="24"/>
          <w:szCs w:val="24"/>
          <w14:ligatures w14:val="none"/>
        </w:rPr>
        <w:t>H_mnc</w:t>
      </w:r>
      <w:proofErr w:type="spellEnd"/>
      <w:r w:rsidRPr="00EF5FDF">
        <w:rPr>
          <w:rFonts w:ascii="Times New Roman" w:eastAsia="Times New Roman" w:hAnsi="Times New Roman" w:cs="Times New Roman"/>
          <w:color w:val="000000" w:themeColor="text1"/>
          <w:kern w:val="0"/>
          <w:sz w:val="24"/>
          <w:szCs w:val="24"/>
          <w14:ligatures w14:val="none"/>
        </w:rPr>
        <w:t xml:space="preserve"> and </w:t>
      </w:r>
      <w:proofErr w:type="spellStart"/>
      <w:r w:rsidRPr="00EF5FDF">
        <w:rPr>
          <w:rFonts w:ascii="Times New Roman" w:eastAsia="Times New Roman" w:hAnsi="Times New Roman" w:cs="Times New Roman"/>
          <w:color w:val="000000" w:themeColor="text1"/>
          <w:kern w:val="0"/>
          <w:sz w:val="24"/>
          <w:szCs w:val="24"/>
          <w14:ligatures w14:val="none"/>
        </w:rPr>
        <w:t>H_mns</w:t>
      </w:r>
      <w:proofErr w:type="spellEnd"/>
      <w:r w:rsidRPr="00EF5FDF">
        <w:rPr>
          <w:rFonts w:ascii="Times New Roman" w:eastAsia="Times New Roman" w:hAnsi="Times New Roman" w:cs="Times New Roman"/>
          <w:color w:val="000000" w:themeColor="text1"/>
          <w:kern w:val="0"/>
          <w:sz w:val="24"/>
          <w:szCs w:val="24"/>
          <w14:ligatures w14:val="none"/>
        </w:rPr>
        <w:t xml:space="preserve">, refer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 xml:space="preserve"> (44), [Azhar 2008]</w:t>
      </w:r>
    </w:p>
    <w:p w14:paraId="2BD5F96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Compute A, B, C, D matrices</w:t>
      </w:r>
    </w:p>
    <w:p w14:paraId="4ACE031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5C5A64C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A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fnCompA</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omega2, </w:t>
      </w:r>
      <w:proofErr w:type="spellStart"/>
      <w:r w:rsidRPr="00EF5FDF">
        <w:rPr>
          <w:rFonts w:ascii="Times New Roman" w:eastAsia="Times New Roman" w:hAnsi="Times New Roman" w:cs="Times New Roman"/>
          <w:color w:val="000000" w:themeColor="text1"/>
          <w:kern w:val="0"/>
          <w:sz w:val="24"/>
          <w:szCs w:val="24"/>
          <w14:ligatures w14:val="none"/>
        </w:rPr>
        <w:t>omega_d</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system's A matrix, Pg 135 after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(59), [Azhar 2008]</w:t>
      </w:r>
    </w:p>
    <w:p w14:paraId="12D9CA3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B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fnCompB</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End"/>
      <w:r w:rsidRPr="00EF5FDF">
        <w:rPr>
          <w:rFonts w:ascii="Times New Roman" w:eastAsia="Times New Roman" w:hAnsi="Times New Roman" w:cs="Times New Roman"/>
          <w:color w:val="000000" w:themeColor="text1"/>
          <w:kern w:val="0"/>
          <w:sz w:val="24"/>
          <w:szCs w:val="24"/>
          <w14:ligatures w14:val="none"/>
        </w:rPr>
        <w:t>Fmn</w:t>
      </w:r>
      <w:proofErr w:type="spellEnd"/>
      <w:r w:rsidRPr="00EF5FDF">
        <w:rPr>
          <w:rFonts w:ascii="Times New Roman" w:eastAsia="Times New Roman" w:hAnsi="Times New Roman" w:cs="Times New Roman"/>
          <w:color w:val="000000" w:themeColor="text1"/>
          <w:kern w:val="0"/>
          <w:sz w:val="24"/>
          <w:szCs w:val="24"/>
          <w14:ligatures w14:val="none"/>
        </w:rPr>
        <w:t xml:space="preserve">, H0_coils, </w:t>
      </w:r>
      <w:proofErr w:type="spellStart"/>
      <w:r w:rsidRPr="00EF5FDF">
        <w:rPr>
          <w:rFonts w:ascii="Times New Roman" w:eastAsia="Times New Roman" w:hAnsi="Times New Roman" w:cs="Times New Roman"/>
          <w:color w:val="000000" w:themeColor="text1"/>
          <w:kern w:val="0"/>
          <w:sz w:val="24"/>
          <w:szCs w:val="24"/>
          <w14:ligatures w14:val="none"/>
        </w:rPr>
        <w:t>Hmnc_coils</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Hmns_coils</w:t>
      </w:r>
      <w:proofErr w:type="spellEnd"/>
      <w:r w:rsidRPr="00EF5FDF">
        <w:rPr>
          <w:rFonts w:ascii="Times New Roman" w:eastAsia="Times New Roman" w:hAnsi="Times New Roman" w:cs="Times New Roman"/>
          <w:color w:val="000000" w:themeColor="text1"/>
          <w:kern w:val="0"/>
          <w:sz w:val="24"/>
          <w:szCs w:val="24"/>
          <w14:ligatures w14:val="none"/>
        </w:rPr>
        <w:t>, length(</w:t>
      </w:r>
      <w:proofErr w:type="spellStart"/>
      <w:r w:rsidRPr="00EF5FDF">
        <w:rPr>
          <w:rFonts w:ascii="Times New Roman" w:eastAsia="Times New Roman" w:hAnsi="Times New Roman" w:cs="Times New Roman"/>
          <w:color w:val="000000" w:themeColor="text1"/>
          <w:kern w:val="0"/>
          <w:sz w:val="24"/>
          <w:szCs w:val="24"/>
          <w14:ligatures w14:val="none"/>
        </w:rPr>
        <w:t>r_coils_in</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system's B matrix, Pg 135 &amp; Pg 136after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(59), [Azhar 2008]</w:t>
      </w:r>
    </w:p>
    <w:p w14:paraId="482F6D3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C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fnCompC</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 xml:space="preserve">H0, </w:t>
      </w:r>
      <w:proofErr w:type="spellStart"/>
      <w:r w:rsidRPr="00EF5FDF">
        <w:rPr>
          <w:rFonts w:ascii="Times New Roman" w:eastAsia="Times New Roman" w:hAnsi="Times New Roman" w:cs="Times New Roman"/>
          <w:color w:val="000000" w:themeColor="text1"/>
          <w:kern w:val="0"/>
          <w:sz w:val="24"/>
          <w:szCs w:val="24"/>
          <w14:ligatures w14:val="none"/>
        </w:rPr>
        <w:t>Hmnc</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Hmns</w:t>
      </w:r>
      <w:proofErr w:type="spellEnd"/>
      <w:r w:rsidRPr="00EF5FDF">
        <w:rPr>
          <w:rFonts w:ascii="Times New Roman" w:eastAsia="Times New Roman" w:hAnsi="Times New Roman" w:cs="Times New Roman"/>
          <w:color w:val="000000" w:themeColor="text1"/>
          <w:kern w:val="0"/>
          <w:sz w:val="24"/>
          <w:szCs w:val="24"/>
          <w14:ligatures w14:val="none"/>
        </w:rPr>
        <w:t xml:space="preserve">); % function to compute system's C matrix, Pg 136 after </w:t>
      </w:r>
      <w:proofErr w:type="spellStart"/>
      <w:r w:rsidRPr="00EF5FDF">
        <w:rPr>
          <w:rFonts w:ascii="Times New Roman" w:eastAsia="Times New Roman" w:hAnsi="Times New Roman" w:cs="Times New Roman"/>
          <w:color w:val="000000" w:themeColor="text1"/>
          <w:kern w:val="0"/>
          <w:sz w:val="24"/>
          <w:szCs w:val="24"/>
          <w14:ligatures w14:val="none"/>
        </w:rPr>
        <w:t>Eqn</w:t>
      </w:r>
      <w:proofErr w:type="spellEnd"/>
      <w:r w:rsidRPr="00EF5FDF">
        <w:rPr>
          <w:rFonts w:ascii="Times New Roman" w:eastAsia="Times New Roman" w:hAnsi="Times New Roman" w:cs="Times New Roman"/>
          <w:color w:val="000000" w:themeColor="text1"/>
          <w:kern w:val="0"/>
          <w:sz w:val="24"/>
          <w:szCs w:val="24"/>
          <w14:ligatures w14:val="none"/>
        </w:rPr>
        <w:t>(59), [Azhar 2008]</w:t>
      </w:r>
    </w:p>
    <w:p w14:paraId="5E7E54B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D = zeros(length(</w:t>
      </w:r>
      <w:proofErr w:type="spellStart"/>
      <w:r w:rsidRPr="00EF5FDF">
        <w:rPr>
          <w:rFonts w:ascii="Times New Roman" w:eastAsia="Times New Roman" w:hAnsi="Times New Roman" w:cs="Times New Roman"/>
          <w:color w:val="000000" w:themeColor="text1"/>
          <w:kern w:val="0"/>
          <w:sz w:val="24"/>
          <w:szCs w:val="24"/>
          <w14:ligatures w14:val="none"/>
        </w:rPr>
        <w:t>r_in</w:t>
      </w:r>
      <w:proofErr w:type="spellEnd"/>
      <w:r w:rsidRPr="00EF5FDF">
        <w:rPr>
          <w:rFonts w:ascii="Times New Roman" w:eastAsia="Times New Roman" w:hAnsi="Times New Roman" w:cs="Times New Roman"/>
          <w:color w:val="000000" w:themeColor="text1"/>
          <w:kern w:val="0"/>
          <w:sz w:val="24"/>
          <w:szCs w:val="24"/>
          <w14:ligatures w14:val="none"/>
        </w:rPr>
        <w:t>), length(</w:t>
      </w:r>
      <w:proofErr w:type="spellStart"/>
      <w:r w:rsidRPr="00EF5FDF">
        <w:rPr>
          <w:rFonts w:ascii="Times New Roman" w:eastAsia="Times New Roman" w:hAnsi="Times New Roman" w:cs="Times New Roman"/>
          <w:color w:val="000000" w:themeColor="text1"/>
          <w:kern w:val="0"/>
          <w:sz w:val="24"/>
          <w:szCs w:val="24"/>
          <w14:ligatures w14:val="none"/>
        </w:rPr>
        <w:t>r_coils_in</w:t>
      </w:r>
      <w:proofErr w:type="spellEnd"/>
      <w:r w:rsidRPr="00EF5FDF">
        <w:rPr>
          <w:rFonts w:ascii="Times New Roman" w:eastAsia="Times New Roman" w:hAnsi="Times New Roman" w:cs="Times New Roman"/>
          <w:color w:val="000000" w:themeColor="text1"/>
          <w:kern w:val="0"/>
          <w:sz w:val="24"/>
          <w:szCs w:val="24"/>
          <w14:ligatures w14:val="none"/>
        </w:rPr>
        <w:t>)); % D matrix is 0 matrix</w:t>
      </w:r>
    </w:p>
    <w:p w14:paraId="2F83BF2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Compute Open Loop Transfer function, Bode plot and Step response</w:t>
      </w:r>
    </w:p>
    <w:p w14:paraId="6C480AA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2CCEB2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G = </w:t>
      </w:r>
      <w:proofErr w:type="spellStart"/>
      <w:r w:rsidRPr="00EF5FDF">
        <w:rPr>
          <w:rFonts w:ascii="Times New Roman" w:eastAsia="Times New Roman" w:hAnsi="Times New Roman" w:cs="Times New Roman"/>
          <w:color w:val="000000" w:themeColor="text1"/>
          <w:kern w:val="0"/>
          <w:sz w:val="24"/>
          <w:szCs w:val="24"/>
          <w14:ligatures w14:val="none"/>
        </w:rPr>
        <w:t>tf</w:t>
      </w:r>
      <w:proofErr w:type="spellEnd"/>
      <w:r w:rsidRPr="00EF5FDF">
        <w:rPr>
          <w:rFonts w:ascii="Times New Roman" w:eastAsia="Times New Roman" w:hAnsi="Times New Roman" w:cs="Times New Roman"/>
          <w:color w:val="000000" w:themeColor="text1"/>
          <w:kern w:val="0"/>
          <w:sz w:val="24"/>
          <w:szCs w:val="24"/>
          <w14:ligatures w14:val="none"/>
        </w:rPr>
        <w:t>(ss(</w:t>
      </w:r>
      <w:proofErr w:type="gramStart"/>
      <w:r w:rsidRPr="00EF5FDF">
        <w:rPr>
          <w:rFonts w:ascii="Times New Roman" w:eastAsia="Times New Roman" w:hAnsi="Times New Roman" w:cs="Times New Roman"/>
          <w:color w:val="000000" w:themeColor="text1"/>
          <w:kern w:val="0"/>
          <w:sz w:val="24"/>
          <w:szCs w:val="24"/>
          <w14:ligatures w14:val="none"/>
        </w:rPr>
        <w:t>A,B</w:t>
      </w:r>
      <w:proofErr w:type="gramEnd"/>
      <w:r w:rsidRPr="00EF5FDF">
        <w:rPr>
          <w:rFonts w:ascii="Times New Roman" w:eastAsia="Times New Roman" w:hAnsi="Times New Roman" w:cs="Times New Roman"/>
          <w:color w:val="000000" w:themeColor="text1"/>
          <w:kern w:val="0"/>
          <w:sz w:val="24"/>
          <w:szCs w:val="24"/>
          <w14:ligatures w14:val="none"/>
        </w:rPr>
        <w:t>,C,D));</w:t>
      </w:r>
    </w:p>
    <w:p w14:paraId="2A660C3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num,den</w:t>
      </w:r>
      <w:proofErr w:type="spellEnd"/>
      <w:proofErr w:type="gram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tfdata</w:t>
      </w:r>
      <w:proofErr w:type="spellEnd"/>
      <w:r w:rsidRPr="00EF5FDF">
        <w:rPr>
          <w:rFonts w:ascii="Times New Roman" w:eastAsia="Times New Roman" w:hAnsi="Times New Roman" w:cs="Times New Roman"/>
          <w:color w:val="000000" w:themeColor="text1"/>
          <w:kern w:val="0"/>
          <w:sz w:val="24"/>
          <w:szCs w:val="24"/>
          <w14:ligatures w14:val="none"/>
        </w:rPr>
        <w:t>(G, 'v');</w:t>
      </w:r>
    </w:p>
    <w:p w14:paraId="27EF53A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369E87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Bode plot</w:t>
      </w:r>
    </w:p>
    <w:p w14:paraId="310713A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r w:rsidRPr="00EF5FDF">
        <w:rPr>
          <w:rFonts w:ascii="Times New Roman" w:eastAsia="Times New Roman" w:hAnsi="Times New Roman" w:cs="Times New Roman"/>
          <w:color w:val="000000" w:themeColor="text1"/>
          <w:kern w:val="0"/>
          <w:sz w:val="24"/>
          <w:szCs w:val="24"/>
          <w14:ligatures w14:val="none"/>
        </w:rPr>
        <w:t>1)</w:t>
      </w:r>
    </w:p>
    <w:p w14:paraId="778A27B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bode(G)</w:t>
      </w:r>
    </w:p>
    <w:p w14:paraId="0A2271D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667647B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Ad-hoc Controller to improve the system response - Original</w:t>
      </w:r>
    </w:p>
    <w:p w14:paraId="62A9B53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39A876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kp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0.5;</w:t>
      </w:r>
      <w:proofErr w:type="gramEnd"/>
    </w:p>
    <w:p w14:paraId="7A4954A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ki = </w:t>
      </w:r>
      <w:proofErr w:type="gramStart"/>
      <w:r w:rsidRPr="00EF5FDF">
        <w:rPr>
          <w:rFonts w:ascii="Times New Roman" w:eastAsia="Times New Roman" w:hAnsi="Times New Roman" w:cs="Times New Roman"/>
          <w:color w:val="000000" w:themeColor="text1"/>
          <w:kern w:val="0"/>
          <w:sz w:val="24"/>
          <w:szCs w:val="24"/>
          <w14:ligatures w14:val="none"/>
        </w:rPr>
        <w:t>0;</w:t>
      </w:r>
      <w:proofErr w:type="gramEnd"/>
    </w:p>
    <w:p w14:paraId="6A40990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4B3A803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K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tf</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kp</w:t>
      </w:r>
      <w:proofErr w:type="spellEnd"/>
      <w:r w:rsidRPr="00EF5FDF">
        <w:rPr>
          <w:rFonts w:ascii="Times New Roman" w:eastAsia="Times New Roman" w:hAnsi="Times New Roman" w:cs="Times New Roman"/>
          <w:color w:val="000000" w:themeColor="text1"/>
          <w:kern w:val="0"/>
          <w:sz w:val="24"/>
          <w:szCs w:val="24"/>
          <w14:ligatures w14:val="none"/>
        </w:rPr>
        <w:t>, ki],[1 0]);</w:t>
      </w:r>
    </w:p>
    <w:p w14:paraId="1E55E1C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H = K*G/(1+K*G</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5FC3455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61470CD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r w:rsidRPr="00EF5FDF">
        <w:rPr>
          <w:rFonts w:ascii="Times New Roman" w:eastAsia="Times New Roman" w:hAnsi="Times New Roman" w:cs="Times New Roman"/>
          <w:color w:val="000000" w:themeColor="text1"/>
          <w:kern w:val="0"/>
          <w:sz w:val="24"/>
          <w:szCs w:val="24"/>
          <w14:ligatures w14:val="none"/>
        </w:rPr>
        <w:t>2)</w:t>
      </w:r>
    </w:p>
    <w:p w14:paraId="7DC47AD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bode(H)</w:t>
      </w:r>
    </w:p>
    <w:p w14:paraId="75A9185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7317AF3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6EAA140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Ad-hoc Controller to improve the system response - Tuning</w:t>
      </w:r>
    </w:p>
    <w:p w14:paraId="0DCED67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5306543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kpp</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20000;</w:t>
      </w:r>
      <w:proofErr w:type="gramEnd"/>
    </w:p>
    <w:p w14:paraId="34D8C82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kii</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gramStart"/>
      <w:r w:rsidRPr="00EF5FDF">
        <w:rPr>
          <w:rFonts w:ascii="Times New Roman" w:eastAsia="Times New Roman" w:hAnsi="Times New Roman" w:cs="Times New Roman"/>
          <w:color w:val="000000" w:themeColor="text1"/>
          <w:kern w:val="0"/>
          <w:sz w:val="24"/>
          <w:szCs w:val="24"/>
          <w14:ligatures w14:val="none"/>
        </w:rPr>
        <w:t>100;</w:t>
      </w:r>
      <w:proofErr w:type="gramEnd"/>
    </w:p>
    <w:p w14:paraId="7B83264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716169A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KK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tf</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kpp</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kii</w:t>
      </w:r>
      <w:proofErr w:type="spellEnd"/>
      <w:r w:rsidRPr="00EF5FDF">
        <w:rPr>
          <w:rFonts w:ascii="Times New Roman" w:eastAsia="Times New Roman" w:hAnsi="Times New Roman" w:cs="Times New Roman"/>
          <w:color w:val="000000" w:themeColor="text1"/>
          <w:kern w:val="0"/>
          <w:sz w:val="24"/>
          <w:szCs w:val="24"/>
          <w14:ligatures w14:val="none"/>
        </w:rPr>
        <w:t>],[1 0]);</w:t>
      </w:r>
    </w:p>
    <w:p w14:paraId="411E49E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HH = KK*G/(1+KK*G</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420561C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6385FB9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r w:rsidRPr="00EF5FDF">
        <w:rPr>
          <w:rFonts w:ascii="Times New Roman" w:eastAsia="Times New Roman" w:hAnsi="Times New Roman" w:cs="Times New Roman"/>
          <w:color w:val="000000" w:themeColor="text1"/>
          <w:kern w:val="0"/>
          <w:sz w:val="24"/>
          <w:szCs w:val="24"/>
          <w14:ligatures w14:val="none"/>
        </w:rPr>
        <w:t>3)</w:t>
      </w:r>
    </w:p>
    <w:p w14:paraId="2611D54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bode(</w:t>
      </w:r>
      <w:proofErr w:type="gramEnd"/>
      <w:r w:rsidRPr="00EF5FDF">
        <w:rPr>
          <w:rFonts w:ascii="Times New Roman" w:eastAsia="Times New Roman" w:hAnsi="Times New Roman" w:cs="Times New Roman"/>
          <w:color w:val="000000" w:themeColor="text1"/>
          <w:kern w:val="0"/>
          <w:sz w:val="24"/>
          <w:szCs w:val="24"/>
          <w14:ligatures w14:val="none"/>
        </w:rPr>
        <w:t>HH)</w:t>
      </w:r>
    </w:p>
    <w:p w14:paraId="1530D81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0DDDF00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Simulink model</w:t>
      </w:r>
    </w:p>
    <w:p w14:paraId="164CF21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0F017C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out = sim("MFDM_Mdl_2022b.slx"</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p>
    <w:p w14:paraId="35CCE25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014148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Simulink post process</w:t>
      </w:r>
    </w:p>
    <w:p w14:paraId="6D64284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out.logsout</w:t>
      </w:r>
      <w:proofErr w:type="spellEnd"/>
      <w:proofErr w:type="gramEnd"/>
      <w:r w:rsidRPr="00EF5FDF">
        <w:rPr>
          <w:rFonts w:ascii="Times New Roman" w:eastAsia="Times New Roman" w:hAnsi="Times New Roman" w:cs="Times New Roman"/>
          <w:color w:val="000000" w:themeColor="text1"/>
          <w:kern w:val="0"/>
          <w:sz w:val="24"/>
          <w:szCs w:val="24"/>
          <w14:ligatures w14:val="none"/>
        </w:rPr>
        <w:t xml:space="preserve">; % read log data from </w:t>
      </w:r>
      <w:proofErr w:type="spellStart"/>
      <w:r w:rsidRPr="00EF5FDF">
        <w:rPr>
          <w:rFonts w:ascii="Times New Roman" w:eastAsia="Times New Roman" w:hAnsi="Times New Roman" w:cs="Times New Roman"/>
          <w:color w:val="000000" w:themeColor="text1"/>
          <w:kern w:val="0"/>
          <w:sz w:val="24"/>
          <w:szCs w:val="24"/>
          <w14:ligatures w14:val="none"/>
        </w:rPr>
        <w:t>simulink</w:t>
      </w:r>
      <w:proofErr w:type="spellEnd"/>
    </w:p>
    <w:p w14:paraId="36691BB5"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7958BD5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Open_loop</w:t>
      </w:r>
      <w:proofErr w:type="spellEnd"/>
      <w:r w:rsidRPr="00EF5FDF">
        <w:rPr>
          <w:rFonts w:ascii="Times New Roman" w:eastAsia="Times New Roman" w:hAnsi="Times New Roman" w:cs="Times New Roman"/>
          <w:color w:val="000000" w:themeColor="text1"/>
          <w:kern w:val="0"/>
          <w:sz w:val="24"/>
          <w:szCs w:val="24"/>
          <w14:ligatures w14:val="none"/>
        </w:rPr>
        <w:t xml:space="preserve"> = get(</w:t>
      </w:r>
      <w:proofErr w:type="gramStart"/>
      <w:r w:rsidRPr="00EF5FDF">
        <w:rPr>
          <w:rFonts w:ascii="Times New Roman" w:eastAsia="Times New Roman" w:hAnsi="Times New Roman" w:cs="Times New Roman"/>
          <w:color w:val="000000" w:themeColor="text1"/>
          <w:kern w:val="0"/>
          <w:sz w:val="24"/>
          <w:szCs w:val="24"/>
          <w14:ligatures w14:val="none"/>
        </w:rPr>
        <w:t>out.</w:t>
      </w:r>
      <w:proofErr w:type="spellStart"/>
      <w:r w:rsidRPr="00EF5FDF">
        <w:rPr>
          <w:rFonts w:ascii="Times New Roman" w:eastAsia="Times New Roman" w:hAnsi="Times New Roman" w:cs="Times New Roman"/>
          <w:color w:val="000000" w:themeColor="text1"/>
          <w:kern w:val="0"/>
          <w:sz w:val="24"/>
          <w:szCs w:val="24"/>
          <w14:ligatures w14:val="none"/>
        </w:rPr>
        <w:t>logsout</w:t>
      </w:r>
      <w:proofErr w:type="spellEnd"/>
      <w:proofErr w:type="gramEnd"/>
      <w:r w:rsidRPr="00EF5FDF">
        <w:rPr>
          <w:rFonts w:ascii="Times New Roman" w:eastAsia="Times New Roman" w:hAnsi="Times New Roman" w:cs="Times New Roman"/>
          <w:color w:val="000000" w:themeColor="text1"/>
          <w:kern w:val="0"/>
          <w:sz w:val="24"/>
          <w:szCs w:val="24"/>
          <w14:ligatures w14:val="none"/>
        </w:rPr>
        <w:t>,"OL");</w:t>
      </w:r>
    </w:p>
    <w:p w14:paraId="5C65144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Open_loop_response</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r w:rsidRPr="00EF5FDF">
        <w:rPr>
          <w:rFonts w:ascii="Times New Roman" w:eastAsia="Times New Roman" w:hAnsi="Times New Roman" w:cs="Times New Roman"/>
          <w:color w:val="000000" w:themeColor="text1"/>
          <w:kern w:val="0"/>
          <w:sz w:val="24"/>
          <w:szCs w:val="24"/>
          <w14:ligatures w14:val="none"/>
        </w:rPr>
        <w:t>Open_</w:t>
      </w:r>
      <w:proofErr w:type="gramStart"/>
      <w:r w:rsidRPr="00EF5FDF">
        <w:rPr>
          <w:rFonts w:ascii="Times New Roman" w:eastAsia="Times New Roman" w:hAnsi="Times New Roman" w:cs="Times New Roman"/>
          <w:color w:val="000000" w:themeColor="text1"/>
          <w:kern w:val="0"/>
          <w:sz w:val="24"/>
          <w:szCs w:val="24"/>
          <w14:ligatures w14:val="none"/>
        </w:rPr>
        <w:t>loop.Values</w:t>
      </w:r>
      <w:proofErr w:type="spellEnd"/>
      <w:proofErr w:type="gramEnd"/>
      <w:r w:rsidRPr="00EF5FDF">
        <w:rPr>
          <w:rFonts w:ascii="Times New Roman" w:eastAsia="Times New Roman" w:hAnsi="Times New Roman" w:cs="Times New Roman"/>
          <w:color w:val="000000" w:themeColor="text1"/>
          <w:kern w:val="0"/>
          <w:sz w:val="24"/>
          <w:szCs w:val="24"/>
          <w14:ligatures w14:val="none"/>
        </w:rPr>
        <w:t>;</w:t>
      </w:r>
    </w:p>
    <w:p w14:paraId="2CC8389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830E82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without saturator</w:t>
      </w:r>
    </w:p>
    <w:p w14:paraId="2747097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Close_loop1 = get(</w:t>
      </w:r>
      <w:proofErr w:type="gramStart"/>
      <w:r w:rsidRPr="00EF5FDF">
        <w:rPr>
          <w:rFonts w:ascii="Times New Roman" w:eastAsia="Times New Roman" w:hAnsi="Times New Roman" w:cs="Times New Roman"/>
          <w:color w:val="000000" w:themeColor="text1"/>
          <w:kern w:val="0"/>
          <w:sz w:val="24"/>
          <w:szCs w:val="24"/>
          <w14:ligatures w14:val="none"/>
        </w:rPr>
        <w:t>out.logsout</w:t>
      </w:r>
      <w:proofErr w:type="gramEnd"/>
      <w:r w:rsidRPr="00EF5FDF">
        <w:rPr>
          <w:rFonts w:ascii="Times New Roman" w:eastAsia="Times New Roman" w:hAnsi="Times New Roman" w:cs="Times New Roman"/>
          <w:color w:val="000000" w:themeColor="text1"/>
          <w:kern w:val="0"/>
          <w:sz w:val="24"/>
          <w:szCs w:val="24"/>
          <w14:ligatures w14:val="none"/>
        </w:rPr>
        <w:t>,"CL_1");</w:t>
      </w:r>
    </w:p>
    <w:p w14:paraId="6B4215C1"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Close_loop_response1 = Close_loop1.</w:t>
      </w:r>
      <w:proofErr w:type="gramStart"/>
      <w:r w:rsidRPr="00EF5FDF">
        <w:rPr>
          <w:rFonts w:ascii="Times New Roman" w:eastAsia="Times New Roman" w:hAnsi="Times New Roman" w:cs="Times New Roman"/>
          <w:color w:val="000000" w:themeColor="text1"/>
          <w:kern w:val="0"/>
          <w:sz w:val="24"/>
          <w:szCs w:val="24"/>
          <w14:ligatures w14:val="none"/>
        </w:rPr>
        <w:t>Values;</w:t>
      </w:r>
      <w:proofErr w:type="gramEnd"/>
    </w:p>
    <w:p w14:paraId="614987E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5CF0377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without saturator</w:t>
      </w:r>
    </w:p>
    <w:p w14:paraId="068D663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Close_loop2 = get(</w:t>
      </w:r>
      <w:proofErr w:type="gramStart"/>
      <w:r w:rsidRPr="00EF5FDF">
        <w:rPr>
          <w:rFonts w:ascii="Times New Roman" w:eastAsia="Times New Roman" w:hAnsi="Times New Roman" w:cs="Times New Roman"/>
          <w:color w:val="000000" w:themeColor="text1"/>
          <w:kern w:val="0"/>
          <w:sz w:val="24"/>
          <w:szCs w:val="24"/>
          <w14:ligatures w14:val="none"/>
        </w:rPr>
        <w:t>out.logsout</w:t>
      </w:r>
      <w:proofErr w:type="gramEnd"/>
      <w:r w:rsidRPr="00EF5FDF">
        <w:rPr>
          <w:rFonts w:ascii="Times New Roman" w:eastAsia="Times New Roman" w:hAnsi="Times New Roman" w:cs="Times New Roman"/>
          <w:color w:val="000000" w:themeColor="text1"/>
          <w:kern w:val="0"/>
          <w:sz w:val="24"/>
          <w:szCs w:val="24"/>
          <w14:ligatures w14:val="none"/>
        </w:rPr>
        <w:t>,"CL_2");</w:t>
      </w:r>
    </w:p>
    <w:p w14:paraId="79972178"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Close_loop_response2 = Close_loop2.</w:t>
      </w:r>
      <w:proofErr w:type="gramStart"/>
      <w:r w:rsidRPr="00EF5FDF">
        <w:rPr>
          <w:rFonts w:ascii="Times New Roman" w:eastAsia="Times New Roman" w:hAnsi="Times New Roman" w:cs="Times New Roman"/>
          <w:color w:val="000000" w:themeColor="text1"/>
          <w:kern w:val="0"/>
          <w:sz w:val="24"/>
          <w:szCs w:val="24"/>
          <w14:ligatures w14:val="none"/>
        </w:rPr>
        <w:t>Values;</w:t>
      </w:r>
      <w:proofErr w:type="gramEnd"/>
    </w:p>
    <w:p w14:paraId="35EC0276"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3A274B1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r w:rsidRPr="00EF5FDF">
        <w:rPr>
          <w:rFonts w:ascii="Times New Roman" w:eastAsia="Times New Roman" w:hAnsi="Times New Roman" w:cs="Times New Roman"/>
          <w:color w:val="000000" w:themeColor="text1"/>
          <w:kern w:val="0"/>
          <w:sz w:val="24"/>
          <w:szCs w:val="24"/>
          <w14:ligatures w14:val="none"/>
        </w:rPr>
        <w:t>4)</w:t>
      </w:r>
    </w:p>
    <w:p w14:paraId="1078DCF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Open_loop_response,'Linewidth',1.5)</w:t>
      </w:r>
    </w:p>
    <w:p w14:paraId="07C0E1B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hold </w:t>
      </w:r>
      <w:proofErr w:type="gramStart"/>
      <w:r w:rsidRPr="00EF5FDF">
        <w:rPr>
          <w:rFonts w:ascii="Times New Roman" w:eastAsia="Times New Roman" w:hAnsi="Times New Roman" w:cs="Times New Roman"/>
          <w:color w:val="000000" w:themeColor="text1"/>
          <w:kern w:val="0"/>
          <w:sz w:val="24"/>
          <w:szCs w:val="24"/>
          <w14:ligatures w14:val="none"/>
        </w:rPr>
        <w:t>on;</w:t>
      </w:r>
      <w:proofErr w:type="gramEnd"/>
    </w:p>
    <w:p w14:paraId="0DA107D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Close_loop_response1,'Linewidth',1.5)</w:t>
      </w:r>
    </w:p>
    <w:p w14:paraId="75B6D0C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Close_loop_response2,'Linewidth',1.5)</w:t>
      </w:r>
    </w:p>
    <w:p w14:paraId="0174E81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grid on</w:t>
      </w:r>
    </w:p>
    <w:p w14:paraId="7CF8AD5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[0 10],1.025*0.0467*[1,1],'k--','Linewidth',1.5);</w:t>
      </w:r>
    </w:p>
    <w:p w14:paraId="6B1FE86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[0 10],0.975*0.0467*[1,1],'k--','Linewidth',1.5);</w:t>
      </w:r>
    </w:p>
    <w:p w14:paraId="4222D8E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title(</w:t>
      </w:r>
      <w:proofErr w:type="gramEnd"/>
      <w:r w:rsidRPr="00EF5FDF">
        <w:rPr>
          <w:rFonts w:ascii="Times New Roman" w:eastAsia="Times New Roman" w:hAnsi="Times New Roman" w:cs="Times New Roman"/>
          <w:color w:val="000000" w:themeColor="text1"/>
          <w:kern w:val="0"/>
          <w:sz w:val="24"/>
          <w:szCs w:val="24"/>
          <w14:ligatures w14:val="none"/>
        </w:rPr>
        <w:t>'Step Response of FDM system');</w:t>
      </w:r>
    </w:p>
    <w:p w14:paraId="4DE920D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xlabel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'Time (s)');</w:t>
      </w:r>
    </w:p>
    <w:p w14:paraId="039EA88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'Normalized Amplitude');</w:t>
      </w:r>
    </w:p>
    <w:p w14:paraId="78B458F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xlim</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[0,1]);</w:t>
      </w:r>
    </w:p>
    <w:p w14:paraId="39C6340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legend('OL</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kp_s</w:t>
      </w:r>
      <w:proofErr w:type="spellEnd"/>
      <w:r w:rsidRPr="00EF5FDF">
        <w:rPr>
          <w:rFonts w:ascii="Times New Roman" w:eastAsia="Times New Roman" w:hAnsi="Times New Roman" w:cs="Times New Roman"/>
          <w:color w:val="000000" w:themeColor="text1"/>
          <w:kern w:val="0"/>
          <w:sz w:val="24"/>
          <w:szCs w:val="24"/>
          <w14:ligatures w14:val="none"/>
        </w:rPr>
        <w:t>=',num2str(</w:t>
      </w:r>
      <w:proofErr w:type="spellStart"/>
      <w:r w:rsidRPr="00EF5FDF">
        <w:rPr>
          <w:rFonts w:ascii="Times New Roman" w:eastAsia="Times New Roman" w:hAnsi="Times New Roman" w:cs="Times New Roman"/>
          <w:color w:val="000000" w:themeColor="text1"/>
          <w:kern w:val="0"/>
          <w:sz w:val="24"/>
          <w:szCs w:val="24"/>
          <w14:ligatures w14:val="none"/>
        </w:rPr>
        <w:t>kpp</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ki_s</w:t>
      </w:r>
      <w:proofErr w:type="spellEnd"/>
      <w:r w:rsidRPr="00EF5FDF">
        <w:rPr>
          <w:rFonts w:ascii="Times New Roman" w:eastAsia="Times New Roman" w:hAnsi="Times New Roman" w:cs="Times New Roman"/>
          <w:color w:val="000000" w:themeColor="text1"/>
          <w:kern w:val="0"/>
          <w:sz w:val="24"/>
          <w:szCs w:val="24"/>
          <w14:ligatures w14:val="none"/>
        </w:rPr>
        <w:t>=',num2str(</w:t>
      </w:r>
      <w:proofErr w:type="spellStart"/>
      <w:r w:rsidRPr="00EF5FDF">
        <w:rPr>
          <w:rFonts w:ascii="Times New Roman" w:eastAsia="Times New Roman" w:hAnsi="Times New Roman" w:cs="Times New Roman"/>
          <w:color w:val="000000" w:themeColor="text1"/>
          <w:kern w:val="0"/>
          <w:sz w:val="24"/>
          <w:szCs w:val="24"/>
          <w14:ligatures w14:val="none"/>
        </w:rPr>
        <w:t>kii</w:t>
      </w:r>
      <w:proofErr w:type="spellEnd"/>
      <w:r w:rsidRPr="00EF5FDF">
        <w:rPr>
          <w:rFonts w:ascii="Times New Roman" w:eastAsia="Times New Roman" w:hAnsi="Times New Roman" w:cs="Times New Roman"/>
          <w:color w:val="000000" w:themeColor="text1"/>
          <w:kern w:val="0"/>
          <w:sz w:val="24"/>
          <w:szCs w:val="24"/>
          <w14:ligatures w14:val="none"/>
        </w:rPr>
        <w:t>)]);</w:t>
      </w:r>
    </w:p>
    <w:p w14:paraId="03C7D0A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239B9EA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figure(</w:t>
      </w:r>
      <w:proofErr w:type="gramEnd"/>
      <w:r w:rsidRPr="00EF5FDF">
        <w:rPr>
          <w:rFonts w:ascii="Times New Roman" w:eastAsia="Times New Roman" w:hAnsi="Times New Roman" w:cs="Times New Roman"/>
          <w:color w:val="000000" w:themeColor="text1"/>
          <w:kern w:val="0"/>
          <w:sz w:val="24"/>
          <w:szCs w:val="24"/>
          <w14:ligatures w14:val="none"/>
        </w:rPr>
        <w:t>5)</w:t>
      </w:r>
    </w:p>
    <w:p w14:paraId="2421872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Open_loop_response,'Linewidth',1.5)</w:t>
      </w:r>
    </w:p>
    <w:p w14:paraId="354A453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hold </w:t>
      </w:r>
      <w:proofErr w:type="gramStart"/>
      <w:r w:rsidRPr="00EF5FDF">
        <w:rPr>
          <w:rFonts w:ascii="Times New Roman" w:eastAsia="Times New Roman" w:hAnsi="Times New Roman" w:cs="Times New Roman"/>
          <w:color w:val="000000" w:themeColor="text1"/>
          <w:kern w:val="0"/>
          <w:sz w:val="24"/>
          <w:szCs w:val="24"/>
          <w14:ligatures w14:val="none"/>
        </w:rPr>
        <w:t>on;</w:t>
      </w:r>
      <w:proofErr w:type="gramEnd"/>
    </w:p>
    <w:p w14:paraId="7D4D763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Close_loop_response2,'Linewidth',1.5)</w:t>
      </w:r>
    </w:p>
    <w:p w14:paraId="1FBC064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 </w:t>
      </w: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Close_loop_response2,'Linewidth',1.5)</w:t>
      </w:r>
    </w:p>
    <w:p w14:paraId="0B49889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grid on</w:t>
      </w:r>
    </w:p>
    <w:p w14:paraId="1F08F40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[0 10],1.025*0.0467*[1,1],'k--','Linewidth',1.5);</w:t>
      </w:r>
    </w:p>
    <w:p w14:paraId="3587543D"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plot(</w:t>
      </w:r>
      <w:proofErr w:type="gramEnd"/>
      <w:r w:rsidRPr="00EF5FDF">
        <w:rPr>
          <w:rFonts w:ascii="Times New Roman" w:eastAsia="Times New Roman" w:hAnsi="Times New Roman" w:cs="Times New Roman"/>
          <w:color w:val="000000" w:themeColor="text1"/>
          <w:kern w:val="0"/>
          <w:sz w:val="24"/>
          <w:szCs w:val="24"/>
          <w14:ligatures w14:val="none"/>
        </w:rPr>
        <w:t>[0 10],0.975*0.0467*[1,1],'k--','Linewidth',1.5);</w:t>
      </w:r>
    </w:p>
    <w:p w14:paraId="23B786DF"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52BDE34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gramStart"/>
      <w:r w:rsidRPr="00EF5FDF">
        <w:rPr>
          <w:rFonts w:ascii="Times New Roman" w:eastAsia="Times New Roman" w:hAnsi="Times New Roman" w:cs="Times New Roman"/>
          <w:color w:val="000000" w:themeColor="text1"/>
          <w:kern w:val="0"/>
          <w:sz w:val="24"/>
          <w:szCs w:val="24"/>
          <w14:ligatures w14:val="none"/>
        </w:rPr>
        <w:t>title(</w:t>
      </w:r>
      <w:proofErr w:type="gramEnd"/>
      <w:r w:rsidRPr="00EF5FDF">
        <w:rPr>
          <w:rFonts w:ascii="Times New Roman" w:eastAsia="Times New Roman" w:hAnsi="Times New Roman" w:cs="Times New Roman"/>
          <w:color w:val="000000" w:themeColor="text1"/>
          <w:kern w:val="0"/>
          <w:sz w:val="24"/>
          <w:szCs w:val="24"/>
          <w14:ligatures w14:val="none"/>
        </w:rPr>
        <w:t>'Step Response of FDM system (black lines are 2.5% margin) ');</w:t>
      </w:r>
    </w:p>
    <w:p w14:paraId="59C481C4"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xlabel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'Time (s)');</w:t>
      </w:r>
    </w:p>
    <w:p w14:paraId="62B322C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ylabel</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'Normalized Amplitude');</w:t>
      </w:r>
    </w:p>
    <w:p w14:paraId="0D4A1FB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xlim</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[1 3]);</w:t>
      </w:r>
    </w:p>
    <w:p w14:paraId="6FAE4BEC"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proofErr w:type="gramStart"/>
      <w:r w:rsidRPr="00EF5FDF">
        <w:rPr>
          <w:rFonts w:ascii="Times New Roman" w:eastAsia="Times New Roman" w:hAnsi="Times New Roman" w:cs="Times New Roman"/>
          <w:color w:val="000000" w:themeColor="text1"/>
          <w:kern w:val="0"/>
          <w:sz w:val="24"/>
          <w:szCs w:val="24"/>
          <w14:ligatures w14:val="none"/>
        </w:rPr>
        <w:t>ylim</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[0.044 0.05]);</w:t>
      </w:r>
    </w:p>
    <w:p w14:paraId="0CA3844A"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legend('OL</w:t>
      </w:r>
      <w:proofErr w:type="gramStart"/>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w:t>
      </w:r>
      <w:proofErr w:type="spellStart"/>
      <w:r w:rsidRPr="00EF5FDF">
        <w:rPr>
          <w:rFonts w:ascii="Times New Roman" w:eastAsia="Times New Roman" w:hAnsi="Times New Roman" w:cs="Times New Roman"/>
          <w:color w:val="000000" w:themeColor="text1"/>
          <w:kern w:val="0"/>
          <w:sz w:val="24"/>
          <w:szCs w:val="24"/>
          <w14:ligatures w14:val="none"/>
        </w:rPr>
        <w:t>kp_s</w:t>
      </w:r>
      <w:proofErr w:type="spellEnd"/>
      <w:r w:rsidRPr="00EF5FDF">
        <w:rPr>
          <w:rFonts w:ascii="Times New Roman" w:eastAsia="Times New Roman" w:hAnsi="Times New Roman" w:cs="Times New Roman"/>
          <w:color w:val="000000" w:themeColor="text1"/>
          <w:kern w:val="0"/>
          <w:sz w:val="24"/>
          <w:szCs w:val="24"/>
          <w14:ligatures w14:val="none"/>
        </w:rPr>
        <w:t>=',num2str(</w:t>
      </w:r>
      <w:proofErr w:type="spellStart"/>
      <w:r w:rsidRPr="00EF5FDF">
        <w:rPr>
          <w:rFonts w:ascii="Times New Roman" w:eastAsia="Times New Roman" w:hAnsi="Times New Roman" w:cs="Times New Roman"/>
          <w:color w:val="000000" w:themeColor="text1"/>
          <w:kern w:val="0"/>
          <w:sz w:val="24"/>
          <w:szCs w:val="24"/>
          <w14:ligatures w14:val="none"/>
        </w:rPr>
        <w:t>kpp</w:t>
      </w:r>
      <w:proofErr w:type="spellEnd"/>
      <w:r w:rsidRPr="00EF5FDF">
        <w:rPr>
          <w:rFonts w:ascii="Times New Roman" w:eastAsia="Times New Roman" w:hAnsi="Times New Roman" w:cs="Times New Roman"/>
          <w:color w:val="000000" w:themeColor="text1"/>
          <w:kern w:val="0"/>
          <w:sz w:val="24"/>
          <w:szCs w:val="24"/>
          <w14:ligatures w14:val="none"/>
        </w:rPr>
        <w:t xml:space="preserve">),' </w:t>
      </w:r>
      <w:proofErr w:type="spellStart"/>
      <w:r w:rsidRPr="00EF5FDF">
        <w:rPr>
          <w:rFonts w:ascii="Times New Roman" w:eastAsia="Times New Roman" w:hAnsi="Times New Roman" w:cs="Times New Roman"/>
          <w:color w:val="000000" w:themeColor="text1"/>
          <w:kern w:val="0"/>
          <w:sz w:val="24"/>
          <w:szCs w:val="24"/>
          <w14:ligatures w14:val="none"/>
        </w:rPr>
        <w:t>ki_s</w:t>
      </w:r>
      <w:proofErr w:type="spellEnd"/>
      <w:r w:rsidRPr="00EF5FDF">
        <w:rPr>
          <w:rFonts w:ascii="Times New Roman" w:eastAsia="Times New Roman" w:hAnsi="Times New Roman" w:cs="Times New Roman"/>
          <w:color w:val="000000" w:themeColor="text1"/>
          <w:kern w:val="0"/>
          <w:sz w:val="24"/>
          <w:szCs w:val="24"/>
          <w14:ligatures w14:val="none"/>
        </w:rPr>
        <w:t>=',num2str(</w:t>
      </w:r>
      <w:proofErr w:type="spellStart"/>
      <w:r w:rsidRPr="00EF5FDF">
        <w:rPr>
          <w:rFonts w:ascii="Times New Roman" w:eastAsia="Times New Roman" w:hAnsi="Times New Roman" w:cs="Times New Roman"/>
          <w:color w:val="000000" w:themeColor="text1"/>
          <w:kern w:val="0"/>
          <w:sz w:val="24"/>
          <w:szCs w:val="24"/>
          <w14:ligatures w14:val="none"/>
        </w:rPr>
        <w:t>kii</w:t>
      </w:r>
      <w:proofErr w:type="spellEnd"/>
      <w:r w:rsidRPr="00EF5FDF">
        <w:rPr>
          <w:rFonts w:ascii="Times New Roman" w:eastAsia="Times New Roman" w:hAnsi="Times New Roman" w:cs="Times New Roman"/>
          <w:color w:val="000000" w:themeColor="text1"/>
          <w:kern w:val="0"/>
          <w:sz w:val="24"/>
          <w:szCs w:val="24"/>
          <w14:ligatures w14:val="none"/>
        </w:rPr>
        <w:t>)]);</w:t>
      </w:r>
    </w:p>
    <w:p w14:paraId="7816BF8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1BBF9F0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system info</w:t>
      </w:r>
    </w:p>
    <w:p w14:paraId="21448D83"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OL = get(</w:t>
      </w:r>
      <w:proofErr w:type="gramStart"/>
      <w:r w:rsidRPr="00EF5FDF">
        <w:rPr>
          <w:rFonts w:ascii="Times New Roman" w:eastAsia="Times New Roman" w:hAnsi="Times New Roman" w:cs="Times New Roman"/>
          <w:color w:val="000000" w:themeColor="text1"/>
          <w:kern w:val="0"/>
          <w:sz w:val="24"/>
          <w:szCs w:val="24"/>
          <w14:ligatures w14:val="none"/>
        </w:rPr>
        <w:t>out.</w:t>
      </w:r>
      <w:proofErr w:type="spellStart"/>
      <w:r w:rsidRPr="00EF5FDF">
        <w:rPr>
          <w:rFonts w:ascii="Times New Roman" w:eastAsia="Times New Roman" w:hAnsi="Times New Roman" w:cs="Times New Roman"/>
          <w:color w:val="000000" w:themeColor="text1"/>
          <w:kern w:val="0"/>
          <w:sz w:val="24"/>
          <w:szCs w:val="24"/>
          <w14:ligatures w14:val="none"/>
        </w:rPr>
        <w:t>logsout</w:t>
      </w:r>
      <w:proofErr w:type="spellEnd"/>
      <w:proofErr w:type="gramEnd"/>
      <w:r w:rsidRPr="00EF5FDF">
        <w:rPr>
          <w:rFonts w:ascii="Times New Roman" w:eastAsia="Times New Roman" w:hAnsi="Times New Roman" w:cs="Times New Roman"/>
          <w:color w:val="000000" w:themeColor="text1"/>
          <w:kern w:val="0"/>
          <w:sz w:val="24"/>
          <w:szCs w:val="24"/>
          <w14:ligatures w14:val="none"/>
        </w:rPr>
        <w:t>,"OL");</w:t>
      </w:r>
    </w:p>
    <w:p w14:paraId="5DF59662"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OL_data</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OL.Values.Data</w:t>
      </w:r>
      <w:proofErr w:type="spellEnd"/>
      <w:proofErr w:type="gramEnd"/>
      <w:r w:rsidRPr="00EF5FDF">
        <w:rPr>
          <w:rFonts w:ascii="Times New Roman" w:eastAsia="Times New Roman" w:hAnsi="Times New Roman" w:cs="Times New Roman"/>
          <w:color w:val="000000" w:themeColor="text1"/>
          <w:kern w:val="0"/>
          <w:sz w:val="24"/>
          <w:szCs w:val="24"/>
          <w14:ligatures w14:val="none"/>
        </w:rPr>
        <w:t>(1:500);</w:t>
      </w:r>
    </w:p>
    <w:p w14:paraId="3197057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roofErr w:type="spellStart"/>
      <w:r w:rsidRPr="00EF5FDF">
        <w:rPr>
          <w:rFonts w:ascii="Times New Roman" w:eastAsia="Times New Roman" w:hAnsi="Times New Roman" w:cs="Times New Roman"/>
          <w:color w:val="000000" w:themeColor="text1"/>
          <w:kern w:val="0"/>
          <w:sz w:val="24"/>
          <w:szCs w:val="24"/>
          <w14:ligatures w14:val="none"/>
        </w:rPr>
        <w:t>OL_time</w:t>
      </w:r>
      <w:proofErr w:type="spellEnd"/>
      <w:r w:rsidRPr="00EF5FDF">
        <w:rPr>
          <w:rFonts w:ascii="Times New Roman" w:eastAsia="Times New Roman" w:hAnsi="Times New Roman" w:cs="Times New Roman"/>
          <w:color w:val="000000" w:themeColor="text1"/>
          <w:kern w:val="0"/>
          <w:sz w:val="24"/>
          <w:szCs w:val="24"/>
          <w14:ligatures w14:val="none"/>
        </w:rPr>
        <w:t xml:space="preserve">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OL.Values.Time</w:t>
      </w:r>
      <w:proofErr w:type="spellEnd"/>
      <w:proofErr w:type="gramEnd"/>
      <w:r w:rsidRPr="00EF5FDF">
        <w:rPr>
          <w:rFonts w:ascii="Times New Roman" w:eastAsia="Times New Roman" w:hAnsi="Times New Roman" w:cs="Times New Roman"/>
          <w:color w:val="000000" w:themeColor="text1"/>
          <w:kern w:val="0"/>
          <w:sz w:val="24"/>
          <w:szCs w:val="24"/>
          <w14:ligatures w14:val="none"/>
        </w:rPr>
        <w:t>(1:500);</w:t>
      </w:r>
    </w:p>
    <w:p w14:paraId="09BA8F17"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S_OL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stepinfo</w:t>
      </w:r>
      <w:proofErr w:type="spellEnd"/>
      <w:r w:rsidRPr="00EF5FDF">
        <w:rPr>
          <w:rFonts w:ascii="Times New Roman" w:eastAsia="Times New Roman" w:hAnsi="Times New Roman" w:cs="Times New Roman"/>
          <w:color w:val="000000" w:themeColor="text1"/>
          <w:kern w:val="0"/>
          <w:sz w:val="24"/>
          <w:szCs w:val="24"/>
          <w14:ligatures w14:val="none"/>
        </w:rPr>
        <w:t>(</w:t>
      </w:r>
      <w:proofErr w:type="spellStart"/>
      <w:proofErr w:type="gramEnd"/>
      <w:r w:rsidRPr="00EF5FDF">
        <w:rPr>
          <w:rFonts w:ascii="Times New Roman" w:eastAsia="Times New Roman" w:hAnsi="Times New Roman" w:cs="Times New Roman"/>
          <w:color w:val="000000" w:themeColor="text1"/>
          <w:kern w:val="0"/>
          <w:sz w:val="24"/>
          <w:szCs w:val="24"/>
          <w14:ligatures w14:val="none"/>
        </w:rPr>
        <w:t>OL_data,OL_time</w:t>
      </w:r>
      <w:proofErr w:type="spellEnd"/>
      <w:r w:rsidRPr="00EF5FDF">
        <w:rPr>
          <w:rFonts w:ascii="Times New Roman" w:eastAsia="Times New Roman" w:hAnsi="Times New Roman" w:cs="Times New Roman"/>
          <w:color w:val="000000" w:themeColor="text1"/>
          <w:kern w:val="0"/>
          <w:sz w:val="24"/>
          <w:szCs w:val="24"/>
          <w14:ligatures w14:val="none"/>
        </w:rPr>
        <w:t>)</w:t>
      </w:r>
    </w:p>
    <w:p w14:paraId="55101070"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p>
    <w:p w14:paraId="64538389"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CL2 = get(</w:t>
      </w:r>
      <w:proofErr w:type="gramStart"/>
      <w:r w:rsidRPr="00EF5FDF">
        <w:rPr>
          <w:rFonts w:ascii="Times New Roman" w:eastAsia="Times New Roman" w:hAnsi="Times New Roman" w:cs="Times New Roman"/>
          <w:color w:val="000000" w:themeColor="text1"/>
          <w:kern w:val="0"/>
          <w:sz w:val="24"/>
          <w:szCs w:val="24"/>
          <w14:ligatures w14:val="none"/>
        </w:rPr>
        <w:t>out.logsout</w:t>
      </w:r>
      <w:proofErr w:type="gramEnd"/>
      <w:r w:rsidRPr="00EF5FDF">
        <w:rPr>
          <w:rFonts w:ascii="Times New Roman" w:eastAsia="Times New Roman" w:hAnsi="Times New Roman" w:cs="Times New Roman"/>
          <w:color w:val="000000" w:themeColor="text1"/>
          <w:kern w:val="0"/>
          <w:sz w:val="24"/>
          <w:szCs w:val="24"/>
          <w14:ligatures w14:val="none"/>
        </w:rPr>
        <w:t>,"CL_2");</w:t>
      </w:r>
    </w:p>
    <w:p w14:paraId="72E9F95B"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CL2_data = </w:t>
      </w:r>
      <w:proofErr w:type="gramStart"/>
      <w:r w:rsidRPr="00EF5FDF">
        <w:rPr>
          <w:rFonts w:ascii="Times New Roman" w:eastAsia="Times New Roman" w:hAnsi="Times New Roman" w:cs="Times New Roman"/>
          <w:color w:val="000000" w:themeColor="text1"/>
          <w:kern w:val="0"/>
          <w:sz w:val="24"/>
          <w:szCs w:val="24"/>
          <w14:ligatures w14:val="none"/>
        </w:rPr>
        <w:t>CL2.Values.Data</w:t>
      </w:r>
      <w:proofErr w:type="gramEnd"/>
      <w:r w:rsidRPr="00EF5FDF">
        <w:rPr>
          <w:rFonts w:ascii="Times New Roman" w:eastAsia="Times New Roman" w:hAnsi="Times New Roman" w:cs="Times New Roman"/>
          <w:color w:val="000000" w:themeColor="text1"/>
          <w:kern w:val="0"/>
          <w:sz w:val="24"/>
          <w:szCs w:val="24"/>
          <w14:ligatures w14:val="none"/>
        </w:rPr>
        <w:t>(1:500);</w:t>
      </w:r>
    </w:p>
    <w:p w14:paraId="1510090E" w14:textId="77777777" w:rsidR="00934E06" w:rsidRPr="00EF5FDF" w:rsidRDefault="00934E06" w:rsidP="00934E06">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CL2_time = </w:t>
      </w:r>
      <w:proofErr w:type="gramStart"/>
      <w:r w:rsidRPr="00EF5FDF">
        <w:rPr>
          <w:rFonts w:ascii="Times New Roman" w:eastAsia="Times New Roman" w:hAnsi="Times New Roman" w:cs="Times New Roman"/>
          <w:color w:val="000000" w:themeColor="text1"/>
          <w:kern w:val="0"/>
          <w:sz w:val="24"/>
          <w:szCs w:val="24"/>
          <w14:ligatures w14:val="none"/>
        </w:rPr>
        <w:t>CL2.Values.Time</w:t>
      </w:r>
      <w:proofErr w:type="gramEnd"/>
      <w:r w:rsidRPr="00EF5FDF">
        <w:rPr>
          <w:rFonts w:ascii="Times New Roman" w:eastAsia="Times New Roman" w:hAnsi="Times New Roman" w:cs="Times New Roman"/>
          <w:color w:val="000000" w:themeColor="text1"/>
          <w:kern w:val="0"/>
          <w:sz w:val="24"/>
          <w:szCs w:val="24"/>
          <w14:ligatures w14:val="none"/>
        </w:rPr>
        <w:t>(1:500);</w:t>
      </w:r>
    </w:p>
    <w:p w14:paraId="7A7A08D3" w14:textId="7B2F873C" w:rsidR="00827D19" w:rsidRPr="00EF5FDF" w:rsidRDefault="00934E06" w:rsidP="00EF5FDF">
      <w:pPr>
        <w:spacing w:after="0" w:line="240" w:lineRule="auto"/>
        <w:rPr>
          <w:rFonts w:ascii="Times New Roman" w:eastAsia="Times New Roman" w:hAnsi="Times New Roman" w:cs="Times New Roman"/>
          <w:color w:val="000000" w:themeColor="text1"/>
          <w:kern w:val="0"/>
          <w:sz w:val="24"/>
          <w:szCs w:val="24"/>
          <w14:ligatures w14:val="none"/>
        </w:rPr>
      </w:pPr>
      <w:r w:rsidRPr="00EF5FDF">
        <w:rPr>
          <w:rFonts w:ascii="Times New Roman" w:eastAsia="Times New Roman" w:hAnsi="Times New Roman" w:cs="Times New Roman"/>
          <w:color w:val="000000" w:themeColor="text1"/>
          <w:kern w:val="0"/>
          <w:sz w:val="24"/>
          <w:szCs w:val="24"/>
          <w14:ligatures w14:val="none"/>
        </w:rPr>
        <w:t xml:space="preserve">S_CL2 = </w:t>
      </w:r>
      <w:proofErr w:type="spellStart"/>
      <w:proofErr w:type="gramStart"/>
      <w:r w:rsidRPr="00EF5FDF">
        <w:rPr>
          <w:rFonts w:ascii="Times New Roman" w:eastAsia="Times New Roman" w:hAnsi="Times New Roman" w:cs="Times New Roman"/>
          <w:color w:val="000000" w:themeColor="text1"/>
          <w:kern w:val="0"/>
          <w:sz w:val="24"/>
          <w:szCs w:val="24"/>
          <w14:ligatures w14:val="none"/>
        </w:rPr>
        <w:t>stepinfo</w:t>
      </w:r>
      <w:proofErr w:type="spellEnd"/>
      <w:r w:rsidRPr="00EF5FDF">
        <w:rPr>
          <w:rFonts w:ascii="Times New Roman" w:eastAsia="Times New Roman" w:hAnsi="Times New Roman" w:cs="Times New Roman"/>
          <w:color w:val="000000" w:themeColor="text1"/>
          <w:kern w:val="0"/>
          <w:sz w:val="24"/>
          <w:szCs w:val="24"/>
          <w14:ligatures w14:val="none"/>
        </w:rPr>
        <w:t>(</w:t>
      </w:r>
      <w:proofErr w:type="gramEnd"/>
      <w:r w:rsidRPr="00EF5FDF">
        <w:rPr>
          <w:rFonts w:ascii="Times New Roman" w:eastAsia="Times New Roman" w:hAnsi="Times New Roman" w:cs="Times New Roman"/>
          <w:color w:val="000000" w:themeColor="text1"/>
          <w:kern w:val="0"/>
          <w:sz w:val="24"/>
          <w:szCs w:val="24"/>
          <w14:ligatures w14:val="none"/>
        </w:rPr>
        <w:t>CL2_data,CL2_time)</w:t>
      </w:r>
    </w:p>
    <w:sectPr w:rsidR="00827D19" w:rsidRPr="00EF5F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71B50" w14:textId="77777777" w:rsidR="008A6DE1" w:rsidRDefault="008A6DE1" w:rsidP="003C530E">
      <w:pPr>
        <w:spacing w:after="0" w:line="240" w:lineRule="auto"/>
      </w:pPr>
      <w:r>
        <w:separator/>
      </w:r>
    </w:p>
  </w:endnote>
  <w:endnote w:type="continuationSeparator" w:id="0">
    <w:p w14:paraId="26B2ED95" w14:textId="77777777" w:rsidR="008A6DE1" w:rsidRDefault="008A6DE1" w:rsidP="003C53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0C1E4" w14:textId="77777777" w:rsidR="008A6DE1" w:rsidRDefault="008A6DE1" w:rsidP="003C530E">
      <w:pPr>
        <w:spacing w:after="0" w:line="240" w:lineRule="auto"/>
      </w:pPr>
      <w:r>
        <w:separator/>
      </w:r>
    </w:p>
  </w:footnote>
  <w:footnote w:type="continuationSeparator" w:id="0">
    <w:p w14:paraId="7A6B837B" w14:textId="77777777" w:rsidR="008A6DE1" w:rsidRDefault="008A6DE1" w:rsidP="003C53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33E"/>
    <w:multiLevelType w:val="hybridMultilevel"/>
    <w:tmpl w:val="AB0C86B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132872"/>
    <w:multiLevelType w:val="multilevel"/>
    <w:tmpl w:val="61C07460"/>
    <w:lvl w:ilvl="0">
      <w:start w:val="6"/>
      <w:numFmt w:val="decimal"/>
      <w:lvlText w:val="%1."/>
      <w:lvlJc w:val="left"/>
      <w:pPr>
        <w:ind w:left="360" w:hanging="360"/>
      </w:pPr>
      <w:rPr>
        <w:rFonts w:ascii="Times New Roman" w:hAnsi="Times New Roman" w:hint="default"/>
        <w:b/>
        <w:i w:val="0"/>
        <w:color w:val="000000" w:themeColor="text1"/>
        <w:sz w:val="28"/>
      </w:rPr>
    </w:lvl>
    <w:lvl w:ilvl="1">
      <w:start w:val="1"/>
      <w:numFmt w:val="decimal"/>
      <w:lvlRestart w:val="0"/>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061AD2"/>
    <w:multiLevelType w:val="hybridMultilevel"/>
    <w:tmpl w:val="2CEE0C80"/>
    <w:lvl w:ilvl="0" w:tplc="D562BE9C">
      <w:start w:val="1"/>
      <w:numFmt w:val="bullet"/>
      <w:lvlText w:val="•"/>
      <w:lvlJc w:val="left"/>
      <w:pPr>
        <w:tabs>
          <w:tab w:val="num" w:pos="720"/>
        </w:tabs>
        <w:ind w:left="720" w:hanging="360"/>
      </w:pPr>
      <w:rPr>
        <w:rFonts w:ascii="Arial" w:hAnsi="Arial" w:hint="default"/>
      </w:rPr>
    </w:lvl>
    <w:lvl w:ilvl="1" w:tplc="EADC88A2" w:tentative="1">
      <w:start w:val="1"/>
      <w:numFmt w:val="bullet"/>
      <w:lvlText w:val="•"/>
      <w:lvlJc w:val="left"/>
      <w:pPr>
        <w:tabs>
          <w:tab w:val="num" w:pos="1440"/>
        </w:tabs>
        <w:ind w:left="1440" w:hanging="360"/>
      </w:pPr>
      <w:rPr>
        <w:rFonts w:ascii="Arial" w:hAnsi="Arial" w:hint="default"/>
      </w:rPr>
    </w:lvl>
    <w:lvl w:ilvl="2" w:tplc="4866E1A4" w:tentative="1">
      <w:start w:val="1"/>
      <w:numFmt w:val="bullet"/>
      <w:lvlText w:val="•"/>
      <w:lvlJc w:val="left"/>
      <w:pPr>
        <w:tabs>
          <w:tab w:val="num" w:pos="2160"/>
        </w:tabs>
        <w:ind w:left="2160" w:hanging="360"/>
      </w:pPr>
      <w:rPr>
        <w:rFonts w:ascii="Arial" w:hAnsi="Arial" w:hint="default"/>
      </w:rPr>
    </w:lvl>
    <w:lvl w:ilvl="3" w:tplc="01A433C8" w:tentative="1">
      <w:start w:val="1"/>
      <w:numFmt w:val="bullet"/>
      <w:lvlText w:val="•"/>
      <w:lvlJc w:val="left"/>
      <w:pPr>
        <w:tabs>
          <w:tab w:val="num" w:pos="2880"/>
        </w:tabs>
        <w:ind w:left="2880" w:hanging="360"/>
      </w:pPr>
      <w:rPr>
        <w:rFonts w:ascii="Arial" w:hAnsi="Arial" w:hint="default"/>
      </w:rPr>
    </w:lvl>
    <w:lvl w:ilvl="4" w:tplc="0C4C3C70" w:tentative="1">
      <w:start w:val="1"/>
      <w:numFmt w:val="bullet"/>
      <w:lvlText w:val="•"/>
      <w:lvlJc w:val="left"/>
      <w:pPr>
        <w:tabs>
          <w:tab w:val="num" w:pos="3600"/>
        </w:tabs>
        <w:ind w:left="3600" w:hanging="360"/>
      </w:pPr>
      <w:rPr>
        <w:rFonts w:ascii="Arial" w:hAnsi="Arial" w:hint="default"/>
      </w:rPr>
    </w:lvl>
    <w:lvl w:ilvl="5" w:tplc="F82A3068" w:tentative="1">
      <w:start w:val="1"/>
      <w:numFmt w:val="bullet"/>
      <w:lvlText w:val="•"/>
      <w:lvlJc w:val="left"/>
      <w:pPr>
        <w:tabs>
          <w:tab w:val="num" w:pos="4320"/>
        </w:tabs>
        <w:ind w:left="4320" w:hanging="360"/>
      </w:pPr>
      <w:rPr>
        <w:rFonts w:ascii="Arial" w:hAnsi="Arial" w:hint="default"/>
      </w:rPr>
    </w:lvl>
    <w:lvl w:ilvl="6" w:tplc="7AEADB6A" w:tentative="1">
      <w:start w:val="1"/>
      <w:numFmt w:val="bullet"/>
      <w:lvlText w:val="•"/>
      <w:lvlJc w:val="left"/>
      <w:pPr>
        <w:tabs>
          <w:tab w:val="num" w:pos="5040"/>
        </w:tabs>
        <w:ind w:left="5040" w:hanging="360"/>
      </w:pPr>
      <w:rPr>
        <w:rFonts w:ascii="Arial" w:hAnsi="Arial" w:hint="default"/>
      </w:rPr>
    </w:lvl>
    <w:lvl w:ilvl="7" w:tplc="1DD4C1F6" w:tentative="1">
      <w:start w:val="1"/>
      <w:numFmt w:val="bullet"/>
      <w:lvlText w:val="•"/>
      <w:lvlJc w:val="left"/>
      <w:pPr>
        <w:tabs>
          <w:tab w:val="num" w:pos="5760"/>
        </w:tabs>
        <w:ind w:left="5760" w:hanging="360"/>
      </w:pPr>
      <w:rPr>
        <w:rFonts w:ascii="Arial" w:hAnsi="Arial" w:hint="default"/>
      </w:rPr>
    </w:lvl>
    <w:lvl w:ilvl="8" w:tplc="7A2C6AF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78F3147"/>
    <w:multiLevelType w:val="multilevel"/>
    <w:tmpl w:val="EBD02052"/>
    <w:lvl w:ilvl="0">
      <w:start w:val="1"/>
      <w:numFmt w:val="decimal"/>
      <w:lvlText w:val="%1."/>
      <w:lvlJc w:val="left"/>
      <w:pPr>
        <w:ind w:left="432" w:hanging="432"/>
      </w:pPr>
    </w:lvl>
    <w:lvl w:ilvl="1">
      <w:start w:val="2"/>
      <w:numFmt w:val="decimal"/>
      <w:lvlText w:val="%1.%2"/>
      <w:lvlJc w:val="left"/>
      <w:pPr>
        <w:ind w:left="576" w:hanging="576"/>
      </w:pPr>
      <w:rPr>
        <w:rFonts w:ascii="Times New Roman" w:hAnsi="Times New Roman" w:cs="Times New Roman" w:hint="default"/>
        <w:b/>
        <w:bCs/>
        <w:sz w:val="32"/>
        <w:szCs w:val="32"/>
      </w:rPr>
    </w:lvl>
    <w:lvl w:ilvl="2">
      <w:start w:val="1"/>
      <w:numFmt w:val="decimal"/>
      <w:lvlText w:val="%1.%2.%3"/>
      <w:lvlJc w:val="left"/>
      <w:pPr>
        <w:ind w:left="720" w:hanging="720"/>
      </w:pPr>
      <w:rPr>
        <w:b/>
        <w:bCs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B461CA5"/>
    <w:multiLevelType w:val="hybridMultilevel"/>
    <w:tmpl w:val="32320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86D9E"/>
    <w:multiLevelType w:val="hybridMultilevel"/>
    <w:tmpl w:val="3DC8711A"/>
    <w:lvl w:ilvl="0" w:tplc="611C0238">
      <w:start w:val="1"/>
      <w:numFmt w:val="bullet"/>
      <w:lvlText w:val="•"/>
      <w:lvlJc w:val="left"/>
      <w:pPr>
        <w:tabs>
          <w:tab w:val="num" w:pos="720"/>
        </w:tabs>
        <w:ind w:left="720" w:hanging="360"/>
      </w:pPr>
      <w:rPr>
        <w:rFonts w:ascii="Arial" w:hAnsi="Arial" w:cs="Times New Roman" w:hint="default"/>
      </w:rPr>
    </w:lvl>
    <w:lvl w:ilvl="1" w:tplc="9C9E082C">
      <w:numFmt w:val="bullet"/>
      <w:lvlText w:val="•"/>
      <w:lvlJc w:val="left"/>
      <w:pPr>
        <w:tabs>
          <w:tab w:val="num" w:pos="1440"/>
        </w:tabs>
        <w:ind w:left="1440" w:hanging="360"/>
      </w:pPr>
      <w:rPr>
        <w:rFonts w:ascii="Arial" w:hAnsi="Arial" w:cs="Times New Roman" w:hint="default"/>
      </w:rPr>
    </w:lvl>
    <w:lvl w:ilvl="2" w:tplc="DEA04AFC">
      <w:start w:val="1"/>
      <w:numFmt w:val="bullet"/>
      <w:lvlText w:val="•"/>
      <w:lvlJc w:val="left"/>
      <w:pPr>
        <w:tabs>
          <w:tab w:val="num" w:pos="2160"/>
        </w:tabs>
        <w:ind w:left="2160" w:hanging="360"/>
      </w:pPr>
      <w:rPr>
        <w:rFonts w:ascii="Arial" w:hAnsi="Arial" w:cs="Times New Roman" w:hint="default"/>
      </w:rPr>
    </w:lvl>
    <w:lvl w:ilvl="3" w:tplc="18C242D6">
      <w:start w:val="1"/>
      <w:numFmt w:val="bullet"/>
      <w:lvlText w:val="•"/>
      <w:lvlJc w:val="left"/>
      <w:pPr>
        <w:tabs>
          <w:tab w:val="num" w:pos="2880"/>
        </w:tabs>
        <w:ind w:left="2880" w:hanging="360"/>
      </w:pPr>
      <w:rPr>
        <w:rFonts w:ascii="Arial" w:hAnsi="Arial" w:cs="Times New Roman" w:hint="default"/>
      </w:rPr>
    </w:lvl>
    <w:lvl w:ilvl="4" w:tplc="85E2B50E">
      <w:start w:val="1"/>
      <w:numFmt w:val="bullet"/>
      <w:lvlText w:val="•"/>
      <w:lvlJc w:val="left"/>
      <w:pPr>
        <w:tabs>
          <w:tab w:val="num" w:pos="3600"/>
        </w:tabs>
        <w:ind w:left="3600" w:hanging="360"/>
      </w:pPr>
      <w:rPr>
        <w:rFonts w:ascii="Arial" w:hAnsi="Arial" w:cs="Times New Roman" w:hint="default"/>
      </w:rPr>
    </w:lvl>
    <w:lvl w:ilvl="5" w:tplc="798A1074">
      <w:start w:val="1"/>
      <w:numFmt w:val="bullet"/>
      <w:lvlText w:val="•"/>
      <w:lvlJc w:val="left"/>
      <w:pPr>
        <w:tabs>
          <w:tab w:val="num" w:pos="4320"/>
        </w:tabs>
        <w:ind w:left="4320" w:hanging="360"/>
      </w:pPr>
      <w:rPr>
        <w:rFonts w:ascii="Arial" w:hAnsi="Arial" w:cs="Times New Roman" w:hint="default"/>
      </w:rPr>
    </w:lvl>
    <w:lvl w:ilvl="6" w:tplc="8114797C">
      <w:start w:val="1"/>
      <w:numFmt w:val="bullet"/>
      <w:lvlText w:val="•"/>
      <w:lvlJc w:val="left"/>
      <w:pPr>
        <w:tabs>
          <w:tab w:val="num" w:pos="5040"/>
        </w:tabs>
        <w:ind w:left="5040" w:hanging="360"/>
      </w:pPr>
      <w:rPr>
        <w:rFonts w:ascii="Arial" w:hAnsi="Arial" w:cs="Times New Roman" w:hint="default"/>
      </w:rPr>
    </w:lvl>
    <w:lvl w:ilvl="7" w:tplc="14D80C00">
      <w:start w:val="1"/>
      <w:numFmt w:val="bullet"/>
      <w:lvlText w:val="•"/>
      <w:lvlJc w:val="left"/>
      <w:pPr>
        <w:tabs>
          <w:tab w:val="num" w:pos="5760"/>
        </w:tabs>
        <w:ind w:left="5760" w:hanging="360"/>
      </w:pPr>
      <w:rPr>
        <w:rFonts w:ascii="Arial" w:hAnsi="Arial" w:cs="Times New Roman" w:hint="default"/>
      </w:rPr>
    </w:lvl>
    <w:lvl w:ilvl="8" w:tplc="B3E83AEE">
      <w:start w:val="1"/>
      <w:numFmt w:val="bullet"/>
      <w:lvlText w:val="•"/>
      <w:lvlJc w:val="left"/>
      <w:pPr>
        <w:tabs>
          <w:tab w:val="num" w:pos="6480"/>
        </w:tabs>
        <w:ind w:left="6480" w:hanging="360"/>
      </w:pPr>
      <w:rPr>
        <w:rFonts w:ascii="Arial" w:hAnsi="Arial" w:cs="Times New Roman" w:hint="default"/>
      </w:rPr>
    </w:lvl>
  </w:abstractNum>
  <w:abstractNum w:abstractNumId="6" w15:restartNumberingAfterBreak="0">
    <w:nsid w:val="0CAA00F1"/>
    <w:multiLevelType w:val="hybridMultilevel"/>
    <w:tmpl w:val="5232C6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0FE85DB1"/>
    <w:multiLevelType w:val="hybridMultilevel"/>
    <w:tmpl w:val="329CF502"/>
    <w:lvl w:ilvl="0" w:tplc="F4E8F99E">
      <w:start w:val="1"/>
      <w:numFmt w:val="bullet"/>
      <w:lvlText w:val="•"/>
      <w:lvlJc w:val="left"/>
      <w:pPr>
        <w:tabs>
          <w:tab w:val="num" w:pos="720"/>
        </w:tabs>
        <w:ind w:left="720" w:hanging="360"/>
      </w:pPr>
      <w:rPr>
        <w:rFonts w:ascii="Arial" w:hAnsi="Arial" w:hint="default"/>
      </w:rPr>
    </w:lvl>
    <w:lvl w:ilvl="1" w:tplc="DF182AF8" w:tentative="1">
      <w:start w:val="1"/>
      <w:numFmt w:val="bullet"/>
      <w:lvlText w:val="•"/>
      <w:lvlJc w:val="left"/>
      <w:pPr>
        <w:tabs>
          <w:tab w:val="num" w:pos="1440"/>
        </w:tabs>
        <w:ind w:left="1440" w:hanging="360"/>
      </w:pPr>
      <w:rPr>
        <w:rFonts w:ascii="Arial" w:hAnsi="Arial" w:hint="default"/>
      </w:rPr>
    </w:lvl>
    <w:lvl w:ilvl="2" w:tplc="C1AC7F0A" w:tentative="1">
      <w:start w:val="1"/>
      <w:numFmt w:val="bullet"/>
      <w:lvlText w:val="•"/>
      <w:lvlJc w:val="left"/>
      <w:pPr>
        <w:tabs>
          <w:tab w:val="num" w:pos="2160"/>
        </w:tabs>
        <w:ind w:left="2160" w:hanging="360"/>
      </w:pPr>
      <w:rPr>
        <w:rFonts w:ascii="Arial" w:hAnsi="Arial" w:hint="default"/>
      </w:rPr>
    </w:lvl>
    <w:lvl w:ilvl="3" w:tplc="0294590A" w:tentative="1">
      <w:start w:val="1"/>
      <w:numFmt w:val="bullet"/>
      <w:lvlText w:val="•"/>
      <w:lvlJc w:val="left"/>
      <w:pPr>
        <w:tabs>
          <w:tab w:val="num" w:pos="2880"/>
        </w:tabs>
        <w:ind w:left="2880" w:hanging="360"/>
      </w:pPr>
      <w:rPr>
        <w:rFonts w:ascii="Arial" w:hAnsi="Arial" w:hint="default"/>
      </w:rPr>
    </w:lvl>
    <w:lvl w:ilvl="4" w:tplc="4C00250A" w:tentative="1">
      <w:start w:val="1"/>
      <w:numFmt w:val="bullet"/>
      <w:lvlText w:val="•"/>
      <w:lvlJc w:val="left"/>
      <w:pPr>
        <w:tabs>
          <w:tab w:val="num" w:pos="3600"/>
        </w:tabs>
        <w:ind w:left="3600" w:hanging="360"/>
      </w:pPr>
      <w:rPr>
        <w:rFonts w:ascii="Arial" w:hAnsi="Arial" w:hint="default"/>
      </w:rPr>
    </w:lvl>
    <w:lvl w:ilvl="5" w:tplc="53020122" w:tentative="1">
      <w:start w:val="1"/>
      <w:numFmt w:val="bullet"/>
      <w:lvlText w:val="•"/>
      <w:lvlJc w:val="left"/>
      <w:pPr>
        <w:tabs>
          <w:tab w:val="num" w:pos="4320"/>
        </w:tabs>
        <w:ind w:left="4320" w:hanging="360"/>
      </w:pPr>
      <w:rPr>
        <w:rFonts w:ascii="Arial" w:hAnsi="Arial" w:hint="default"/>
      </w:rPr>
    </w:lvl>
    <w:lvl w:ilvl="6" w:tplc="F7D8DC46" w:tentative="1">
      <w:start w:val="1"/>
      <w:numFmt w:val="bullet"/>
      <w:lvlText w:val="•"/>
      <w:lvlJc w:val="left"/>
      <w:pPr>
        <w:tabs>
          <w:tab w:val="num" w:pos="5040"/>
        </w:tabs>
        <w:ind w:left="5040" w:hanging="360"/>
      </w:pPr>
      <w:rPr>
        <w:rFonts w:ascii="Arial" w:hAnsi="Arial" w:hint="default"/>
      </w:rPr>
    </w:lvl>
    <w:lvl w:ilvl="7" w:tplc="10EA2044" w:tentative="1">
      <w:start w:val="1"/>
      <w:numFmt w:val="bullet"/>
      <w:lvlText w:val="•"/>
      <w:lvlJc w:val="left"/>
      <w:pPr>
        <w:tabs>
          <w:tab w:val="num" w:pos="5760"/>
        </w:tabs>
        <w:ind w:left="5760" w:hanging="360"/>
      </w:pPr>
      <w:rPr>
        <w:rFonts w:ascii="Arial" w:hAnsi="Arial" w:hint="default"/>
      </w:rPr>
    </w:lvl>
    <w:lvl w:ilvl="8" w:tplc="1CD473E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18712A7"/>
    <w:multiLevelType w:val="hybridMultilevel"/>
    <w:tmpl w:val="80A822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855EFC"/>
    <w:multiLevelType w:val="multilevel"/>
    <w:tmpl w:val="4F140C4C"/>
    <w:lvl w:ilvl="0">
      <w:start w:val="2"/>
      <w:numFmt w:val="decimal"/>
      <w:lvlText w:val="%1."/>
      <w:lvlJc w:val="left"/>
      <w:pPr>
        <w:ind w:left="360" w:hanging="360"/>
      </w:pPr>
      <w:rPr>
        <w:rFonts w:ascii="Arial" w:hAnsi="Arial" w:hint="default"/>
        <w:color w:val="000000" w:themeColor="text1"/>
      </w:rPr>
    </w:lvl>
    <w:lvl w:ilvl="1">
      <w:start w:val="1"/>
      <w:numFmt w:val="none"/>
      <w:suff w:val="nothing"/>
      <w:lvlText w:val="2.2."/>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0D0002"/>
    <w:multiLevelType w:val="hybridMultilevel"/>
    <w:tmpl w:val="1B9C7D4E"/>
    <w:lvl w:ilvl="0" w:tplc="B0CAC402">
      <w:start w:val="1"/>
      <w:numFmt w:val="bullet"/>
      <w:lvlText w:val="•"/>
      <w:lvlJc w:val="left"/>
      <w:pPr>
        <w:tabs>
          <w:tab w:val="num" w:pos="720"/>
        </w:tabs>
        <w:ind w:left="720" w:hanging="360"/>
      </w:pPr>
      <w:rPr>
        <w:rFonts w:ascii="Arial" w:hAnsi="Arial" w:hint="default"/>
      </w:rPr>
    </w:lvl>
    <w:lvl w:ilvl="1" w:tplc="FE42B69C" w:tentative="1">
      <w:start w:val="1"/>
      <w:numFmt w:val="bullet"/>
      <w:lvlText w:val="•"/>
      <w:lvlJc w:val="left"/>
      <w:pPr>
        <w:tabs>
          <w:tab w:val="num" w:pos="1440"/>
        </w:tabs>
        <w:ind w:left="1440" w:hanging="360"/>
      </w:pPr>
      <w:rPr>
        <w:rFonts w:ascii="Arial" w:hAnsi="Arial" w:hint="default"/>
      </w:rPr>
    </w:lvl>
    <w:lvl w:ilvl="2" w:tplc="1F7E6B42" w:tentative="1">
      <w:start w:val="1"/>
      <w:numFmt w:val="bullet"/>
      <w:lvlText w:val="•"/>
      <w:lvlJc w:val="left"/>
      <w:pPr>
        <w:tabs>
          <w:tab w:val="num" w:pos="2160"/>
        </w:tabs>
        <w:ind w:left="2160" w:hanging="360"/>
      </w:pPr>
      <w:rPr>
        <w:rFonts w:ascii="Arial" w:hAnsi="Arial" w:hint="default"/>
      </w:rPr>
    </w:lvl>
    <w:lvl w:ilvl="3" w:tplc="512A2F1E" w:tentative="1">
      <w:start w:val="1"/>
      <w:numFmt w:val="bullet"/>
      <w:lvlText w:val="•"/>
      <w:lvlJc w:val="left"/>
      <w:pPr>
        <w:tabs>
          <w:tab w:val="num" w:pos="2880"/>
        </w:tabs>
        <w:ind w:left="2880" w:hanging="360"/>
      </w:pPr>
      <w:rPr>
        <w:rFonts w:ascii="Arial" w:hAnsi="Arial" w:hint="default"/>
      </w:rPr>
    </w:lvl>
    <w:lvl w:ilvl="4" w:tplc="DFB019E6" w:tentative="1">
      <w:start w:val="1"/>
      <w:numFmt w:val="bullet"/>
      <w:lvlText w:val="•"/>
      <w:lvlJc w:val="left"/>
      <w:pPr>
        <w:tabs>
          <w:tab w:val="num" w:pos="3600"/>
        </w:tabs>
        <w:ind w:left="3600" w:hanging="360"/>
      </w:pPr>
      <w:rPr>
        <w:rFonts w:ascii="Arial" w:hAnsi="Arial" w:hint="default"/>
      </w:rPr>
    </w:lvl>
    <w:lvl w:ilvl="5" w:tplc="0F1617CC" w:tentative="1">
      <w:start w:val="1"/>
      <w:numFmt w:val="bullet"/>
      <w:lvlText w:val="•"/>
      <w:lvlJc w:val="left"/>
      <w:pPr>
        <w:tabs>
          <w:tab w:val="num" w:pos="4320"/>
        </w:tabs>
        <w:ind w:left="4320" w:hanging="360"/>
      </w:pPr>
      <w:rPr>
        <w:rFonts w:ascii="Arial" w:hAnsi="Arial" w:hint="default"/>
      </w:rPr>
    </w:lvl>
    <w:lvl w:ilvl="6" w:tplc="436E3A4E" w:tentative="1">
      <w:start w:val="1"/>
      <w:numFmt w:val="bullet"/>
      <w:lvlText w:val="•"/>
      <w:lvlJc w:val="left"/>
      <w:pPr>
        <w:tabs>
          <w:tab w:val="num" w:pos="5040"/>
        </w:tabs>
        <w:ind w:left="5040" w:hanging="360"/>
      </w:pPr>
      <w:rPr>
        <w:rFonts w:ascii="Arial" w:hAnsi="Arial" w:hint="default"/>
      </w:rPr>
    </w:lvl>
    <w:lvl w:ilvl="7" w:tplc="0BA643FC" w:tentative="1">
      <w:start w:val="1"/>
      <w:numFmt w:val="bullet"/>
      <w:lvlText w:val="•"/>
      <w:lvlJc w:val="left"/>
      <w:pPr>
        <w:tabs>
          <w:tab w:val="num" w:pos="5760"/>
        </w:tabs>
        <w:ind w:left="5760" w:hanging="360"/>
      </w:pPr>
      <w:rPr>
        <w:rFonts w:ascii="Arial" w:hAnsi="Arial" w:hint="default"/>
      </w:rPr>
    </w:lvl>
    <w:lvl w:ilvl="8" w:tplc="9148F24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893769E"/>
    <w:multiLevelType w:val="hybridMultilevel"/>
    <w:tmpl w:val="B580658C"/>
    <w:lvl w:ilvl="0" w:tplc="04625ED4">
      <w:start w:val="1"/>
      <w:numFmt w:val="bullet"/>
      <w:lvlText w:val="•"/>
      <w:lvlJc w:val="left"/>
      <w:pPr>
        <w:tabs>
          <w:tab w:val="num" w:pos="720"/>
        </w:tabs>
        <w:ind w:left="720" w:hanging="360"/>
      </w:pPr>
      <w:rPr>
        <w:rFonts w:ascii="Arial" w:hAnsi="Arial" w:hint="default"/>
      </w:rPr>
    </w:lvl>
    <w:lvl w:ilvl="1" w:tplc="652CD1DA" w:tentative="1">
      <w:start w:val="1"/>
      <w:numFmt w:val="bullet"/>
      <w:lvlText w:val="•"/>
      <w:lvlJc w:val="left"/>
      <w:pPr>
        <w:tabs>
          <w:tab w:val="num" w:pos="1440"/>
        </w:tabs>
        <w:ind w:left="1440" w:hanging="360"/>
      </w:pPr>
      <w:rPr>
        <w:rFonts w:ascii="Arial" w:hAnsi="Arial" w:hint="default"/>
      </w:rPr>
    </w:lvl>
    <w:lvl w:ilvl="2" w:tplc="46CA0306" w:tentative="1">
      <w:start w:val="1"/>
      <w:numFmt w:val="bullet"/>
      <w:lvlText w:val="•"/>
      <w:lvlJc w:val="left"/>
      <w:pPr>
        <w:tabs>
          <w:tab w:val="num" w:pos="2160"/>
        </w:tabs>
        <w:ind w:left="2160" w:hanging="360"/>
      </w:pPr>
      <w:rPr>
        <w:rFonts w:ascii="Arial" w:hAnsi="Arial" w:hint="default"/>
      </w:rPr>
    </w:lvl>
    <w:lvl w:ilvl="3" w:tplc="6DC6E5EA" w:tentative="1">
      <w:start w:val="1"/>
      <w:numFmt w:val="bullet"/>
      <w:lvlText w:val="•"/>
      <w:lvlJc w:val="left"/>
      <w:pPr>
        <w:tabs>
          <w:tab w:val="num" w:pos="2880"/>
        </w:tabs>
        <w:ind w:left="2880" w:hanging="360"/>
      </w:pPr>
      <w:rPr>
        <w:rFonts w:ascii="Arial" w:hAnsi="Arial" w:hint="default"/>
      </w:rPr>
    </w:lvl>
    <w:lvl w:ilvl="4" w:tplc="D2BE64AA" w:tentative="1">
      <w:start w:val="1"/>
      <w:numFmt w:val="bullet"/>
      <w:lvlText w:val="•"/>
      <w:lvlJc w:val="left"/>
      <w:pPr>
        <w:tabs>
          <w:tab w:val="num" w:pos="3600"/>
        </w:tabs>
        <w:ind w:left="3600" w:hanging="360"/>
      </w:pPr>
      <w:rPr>
        <w:rFonts w:ascii="Arial" w:hAnsi="Arial" w:hint="default"/>
      </w:rPr>
    </w:lvl>
    <w:lvl w:ilvl="5" w:tplc="543A8FF2" w:tentative="1">
      <w:start w:val="1"/>
      <w:numFmt w:val="bullet"/>
      <w:lvlText w:val="•"/>
      <w:lvlJc w:val="left"/>
      <w:pPr>
        <w:tabs>
          <w:tab w:val="num" w:pos="4320"/>
        </w:tabs>
        <w:ind w:left="4320" w:hanging="360"/>
      </w:pPr>
      <w:rPr>
        <w:rFonts w:ascii="Arial" w:hAnsi="Arial" w:hint="default"/>
      </w:rPr>
    </w:lvl>
    <w:lvl w:ilvl="6" w:tplc="C12661C0" w:tentative="1">
      <w:start w:val="1"/>
      <w:numFmt w:val="bullet"/>
      <w:lvlText w:val="•"/>
      <w:lvlJc w:val="left"/>
      <w:pPr>
        <w:tabs>
          <w:tab w:val="num" w:pos="5040"/>
        </w:tabs>
        <w:ind w:left="5040" w:hanging="360"/>
      </w:pPr>
      <w:rPr>
        <w:rFonts w:ascii="Arial" w:hAnsi="Arial" w:hint="default"/>
      </w:rPr>
    </w:lvl>
    <w:lvl w:ilvl="7" w:tplc="6B262708" w:tentative="1">
      <w:start w:val="1"/>
      <w:numFmt w:val="bullet"/>
      <w:lvlText w:val="•"/>
      <w:lvlJc w:val="left"/>
      <w:pPr>
        <w:tabs>
          <w:tab w:val="num" w:pos="5760"/>
        </w:tabs>
        <w:ind w:left="5760" w:hanging="360"/>
      </w:pPr>
      <w:rPr>
        <w:rFonts w:ascii="Arial" w:hAnsi="Arial" w:hint="default"/>
      </w:rPr>
    </w:lvl>
    <w:lvl w:ilvl="8" w:tplc="C36214F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A020772"/>
    <w:multiLevelType w:val="hybridMultilevel"/>
    <w:tmpl w:val="A3D6C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C593A33"/>
    <w:multiLevelType w:val="multilevel"/>
    <w:tmpl w:val="21424DA2"/>
    <w:lvl w:ilvl="0">
      <w:start w:val="1"/>
      <w:numFmt w:val="decimal"/>
      <w:lvlText w:val="%1."/>
      <w:lvlJc w:val="left"/>
      <w:pPr>
        <w:ind w:left="360" w:hanging="360"/>
      </w:pPr>
      <w:rPr>
        <w:rFonts w:ascii="Arial" w:hAnsi="Arial" w:hint="default"/>
        <w:color w:val="000000" w:themeColor="text1"/>
      </w:rPr>
    </w:lvl>
    <w:lvl w:ilvl="1">
      <w:start w:val="1"/>
      <w:numFmt w:val="none"/>
      <w:suff w:val="nothing"/>
      <w:lvlText w:val="2.2."/>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D3237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655F7B"/>
    <w:multiLevelType w:val="multilevel"/>
    <w:tmpl w:val="BD4ECE4E"/>
    <w:lvl w:ilvl="0">
      <w:start w:val="6"/>
      <w:numFmt w:val="decimal"/>
      <w:lvlText w:val="%1."/>
      <w:lvlJc w:val="left"/>
      <w:pPr>
        <w:ind w:left="360" w:hanging="360"/>
      </w:pPr>
      <w:rPr>
        <w:rFonts w:ascii="Times New Roman" w:hAnsi="Times New Roman" w:hint="default"/>
        <w:b/>
        <w:i w:val="0"/>
        <w:color w:val="000000" w:themeColor="text1"/>
        <w:sz w:val="28"/>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FE96422"/>
    <w:multiLevelType w:val="multilevel"/>
    <w:tmpl w:val="C1E88D28"/>
    <w:lvl w:ilvl="0">
      <w:start w:val="6"/>
      <w:numFmt w:val="decimal"/>
      <w:lvlText w:val="%1."/>
      <w:lvlJc w:val="left"/>
      <w:pPr>
        <w:ind w:left="360" w:hanging="360"/>
      </w:pPr>
      <w:rPr>
        <w:rFonts w:ascii="Times New Roman" w:hAnsi="Times New Roman" w:hint="default"/>
        <w:b/>
        <w:i w:val="0"/>
        <w:color w:val="000000" w:themeColor="text1"/>
        <w:sz w:val="28"/>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FF81FE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3036954"/>
    <w:multiLevelType w:val="multilevel"/>
    <w:tmpl w:val="1EDAF22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291A14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95C5779"/>
    <w:multiLevelType w:val="multilevel"/>
    <w:tmpl w:val="80FA562C"/>
    <w:lvl w:ilvl="0">
      <w:start w:val="2"/>
      <w:numFmt w:val="decimal"/>
      <w:lvlText w:val="%1."/>
      <w:lvlJc w:val="left"/>
      <w:pPr>
        <w:ind w:left="360" w:hanging="360"/>
      </w:pPr>
      <w:rPr>
        <w:rFonts w:ascii="Arial" w:hAnsi="Arial" w:hint="default"/>
        <w:color w:val="000000" w:themeColor="text1"/>
      </w:rPr>
    </w:lvl>
    <w:lvl w:ilvl="1">
      <w:start w:val="2"/>
      <w:numFmt w:val="none"/>
      <w:suff w:val="nothing"/>
      <w:lvlText w:val="2.2."/>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9600965"/>
    <w:multiLevelType w:val="multilevel"/>
    <w:tmpl w:val="670CB64C"/>
    <w:lvl w:ilvl="0">
      <w:start w:val="1"/>
      <w:numFmt w:val="decimal"/>
      <w:lvlText w:val="%1."/>
      <w:lvlJc w:val="left"/>
      <w:pPr>
        <w:ind w:left="360" w:hanging="360"/>
      </w:pPr>
      <w:rPr>
        <w:rFonts w:ascii="Arial" w:hAnsi="Arial" w:hint="default"/>
        <w:color w:val="000000" w:themeColor="text1"/>
      </w:rPr>
    </w:lvl>
    <w:lvl w:ilvl="1">
      <w:start w:val="2"/>
      <w:numFmt w:val="none"/>
      <w:suff w:val="nothing"/>
      <w:lvlText w:val="2.2."/>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A8C7D3D"/>
    <w:multiLevelType w:val="multilevel"/>
    <w:tmpl w:val="B1AA7E6E"/>
    <w:lvl w:ilvl="0">
      <w:start w:val="3"/>
      <w:numFmt w:val="decimal"/>
      <w:lvlText w:val="%1"/>
      <w:lvlJc w:val="left"/>
      <w:pPr>
        <w:ind w:left="570" w:hanging="570"/>
      </w:pPr>
      <w:rPr>
        <w:rFonts w:hint="default"/>
      </w:rPr>
    </w:lvl>
    <w:lvl w:ilvl="1">
      <w:start w:val="1"/>
      <w:numFmt w:val="decimal"/>
      <w:lvlText w:val="%1.%2"/>
      <w:lvlJc w:val="left"/>
      <w:pPr>
        <w:ind w:left="1245" w:hanging="720"/>
      </w:pPr>
      <w:rPr>
        <w:rFonts w:hint="default"/>
      </w:rPr>
    </w:lvl>
    <w:lvl w:ilvl="2">
      <w:start w:val="1"/>
      <w:numFmt w:val="decimal"/>
      <w:lvlText w:val="%1.%2.%3"/>
      <w:lvlJc w:val="left"/>
      <w:pPr>
        <w:ind w:left="2130" w:hanging="1080"/>
      </w:pPr>
      <w:rPr>
        <w:rFonts w:hint="default"/>
      </w:rPr>
    </w:lvl>
    <w:lvl w:ilvl="3">
      <w:start w:val="1"/>
      <w:numFmt w:val="decimal"/>
      <w:lvlText w:val="%1.%2.%3.%4"/>
      <w:lvlJc w:val="left"/>
      <w:pPr>
        <w:ind w:left="3015" w:hanging="1440"/>
      </w:pPr>
      <w:rPr>
        <w:rFonts w:hint="default"/>
      </w:rPr>
    </w:lvl>
    <w:lvl w:ilvl="4">
      <w:start w:val="1"/>
      <w:numFmt w:val="decimal"/>
      <w:lvlText w:val="%1.%2.%3.%4.%5"/>
      <w:lvlJc w:val="left"/>
      <w:pPr>
        <w:ind w:left="3900" w:hanging="1800"/>
      </w:pPr>
      <w:rPr>
        <w:rFonts w:hint="default"/>
      </w:rPr>
    </w:lvl>
    <w:lvl w:ilvl="5">
      <w:start w:val="1"/>
      <w:numFmt w:val="decimal"/>
      <w:lvlText w:val="%1.%2.%3.%4.%5.%6"/>
      <w:lvlJc w:val="left"/>
      <w:pPr>
        <w:ind w:left="4785" w:hanging="2160"/>
      </w:pPr>
      <w:rPr>
        <w:rFonts w:hint="default"/>
      </w:rPr>
    </w:lvl>
    <w:lvl w:ilvl="6">
      <w:start w:val="1"/>
      <w:numFmt w:val="decimal"/>
      <w:lvlText w:val="%1.%2.%3.%4.%5.%6.%7"/>
      <w:lvlJc w:val="left"/>
      <w:pPr>
        <w:ind w:left="5670" w:hanging="2520"/>
      </w:pPr>
      <w:rPr>
        <w:rFonts w:hint="default"/>
      </w:rPr>
    </w:lvl>
    <w:lvl w:ilvl="7">
      <w:start w:val="1"/>
      <w:numFmt w:val="decimal"/>
      <w:lvlText w:val="%1.%2.%3.%4.%5.%6.%7.%8"/>
      <w:lvlJc w:val="left"/>
      <w:pPr>
        <w:ind w:left="6555" w:hanging="2880"/>
      </w:pPr>
      <w:rPr>
        <w:rFonts w:hint="default"/>
      </w:rPr>
    </w:lvl>
    <w:lvl w:ilvl="8">
      <w:start w:val="1"/>
      <w:numFmt w:val="decimal"/>
      <w:lvlText w:val="%1.%2.%3.%4.%5.%6.%7.%8.%9"/>
      <w:lvlJc w:val="left"/>
      <w:pPr>
        <w:ind w:left="7440" w:hanging="3240"/>
      </w:pPr>
      <w:rPr>
        <w:rFonts w:hint="default"/>
      </w:rPr>
    </w:lvl>
  </w:abstractNum>
  <w:abstractNum w:abstractNumId="23" w15:restartNumberingAfterBreak="0">
    <w:nsid w:val="2FD83D39"/>
    <w:multiLevelType w:val="multilevel"/>
    <w:tmpl w:val="4C5E03A6"/>
    <w:lvl w:ilvl="0">
      <w:start w:val="1"/>
      <w:numFmt w:val="non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DF24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20479C7"/>
    <w:multiLevelType w:val="hybridMultilevel"/>
    <w:tmpl w:val="AB0C86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2C84F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3A462C4"/>
    <w:multiLevelType w:val="multilevel"/>
    <w:tmpl w:val="4B542742"/>
    <w:lvl w:ilvl="0">
      <w:start w:val="6"/>
      <w:numFmt w:val="decimal"/>
      <w:lvlText w:val="%1."/>
      <w:lvlJc w:val="left"/>
      <w:pPr>
        <w:ind w:left="360" w:hanging="360"/>
      </w:pPr>
      <w:rPr>
        <w:rFonts w:ascii="Times New Roman" w:hAnsi="Times New Roman" w:hint="default"/>
        <w:b/>
        <w:i w:val="0"/>
        <w:color w:val="000000" w:themeColor="text1"/>
        <w:sz w:val="28"/>
      </w:rPr>
    </w:lvl>
    <w:lvl w:ilvl="1">
      <w:start w:val="1"/>
      <w:numFmt w:val="decimal"/>
      <w:lvlRestart w:val="0"/>
      <w:lvlText w:val="%1.%2."/>
      <w:lvlJc w:val="left"/>
      <w:pPr>
        <w:ind w:left="792" w:hanging="432"/>
      </w:pPr>
      <w:rPr>
        <w:rFonts w:hint="default"/>
      </w:rPr>
    </w:lvl>
    <w:lvl w:ilvl="2">
      <w:start w:val="1"/>
      <w:numFmt w:val="decimal"/>
      <w:suff w:val="space"/>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4210215"/>
    <w:multiLevelType w:val="hybridMultilevel"/>
    <w:tmpl w:val="26F28996"/>
    <w:lvl w:ilvl="0" w:tplc="D5244132">
      <w:start w:val="1"/>
      <w:numFmt w:val="bullet"/>
      <w:lvlText w:val="•"/>
      <w:lvlJc w:val="left"/>
      <w:pPr>
        <w:tabs>
          <w:tab w:val="num" w:pos="720"/>
        </w:tabs>
        <w:ind w:left="720" w:hanging="360"/>
      </w:pPr>
      <w:rPr>
        <w:rFonts w:ascii="Arial" w:hAnsi="Arial" w:hint="default"/>
      </w:rPr>
    </w:lvl>
    <w:lvl w:ilvl="1" w:tplc="789684DC" w:tentative="1">
      <w:start w:val="1"/>
      <w:numFmt w:val="bullet"/>
      <w:lvlText w:val="•"/>
      <w:lvlJc w:val="left"/>
      <w:pPr>
        <w:tabs>
          <w:tab w:val="num" w:pos="1440"/>
        </w:tabs>
        <w:ind w:left="1440" w:hanging="360"/>
      </w:pPr>
      <w:rPr>
        <w:rFonts w:ascii="Arial" w:hAnsi="Arial" w:hint="default"/>
      </w:rPr>
    </w:lvl>
    <w:lvl w:ilvl="2" w:tplc="911431E6" w:tentative="1">
      <w:start w:val="1"/>
      <w:numFmt w:val="bullet"/>
      <w:lvlText w:val="•"/>
      <w:lvlJc w:val="left"/>
      <w:pPr>
        <w:tabs>
          <w:tab w:val="num" w:pos="2160"/>
        </w:tabs>
        <w:ind w:left="2160" w:hanging="360"/>
      </w:pPr>
      <w:rPr>
        <w:rFonts w:ascii="Arial" w:hAnsi="Arial" w:hint="default"/>
      </w:rPr>
    </w:lvl>
    <w:lvl w:ilvl="3" w:tplc="AE765980" w:tentative="1">
      <w:start w:val="1"/>
      <w:numFmt w:val="bullet"/>
      <w:lvlText w:val="•"/>
      <w:lvlJc w:val="left"/>
      <w:pPr>
        <w:tabs>
          <w:tab w:val="num" w:pos="2880"/>
        </w:tabs>
        <w:ind w:left="2880" w:hanging="360"/>
      </w:pPr>
      <w:rPr>
        <w:rFonts w:ascii="Arial" w:hAnsi="Arial" w:hint="default"/>
      </w:rPr>
    </w:lvl>
    <w:lvl w:ilvl="4" w:tplc="F39C392C" w:tentative="1">
      <w:start w:val="1"/>
      <w:numFmt w:val="bullet"/>
      <w:lvlText w:val="•"/>
      <w:lvlJc w:val="left"/>
      <w:pPr>
        <w:tabs>
          <w:tab w:val="num" w:pos="3600"/>
        </w:tabs>
        <w:ind w:left="3600" w:hanging="360"/>
      </w:pPr>
      <w:rPr>
        <w:rFonts w:ascii="Arial" w:hAnsi="Arial" w:hint="default"/>
      </w:rPr>
    </w:lvl>
    <w:lvl w:ilvl="5" w:tplc="A30A378A" w:tentative="1">
      <w:start w:val="1"/>
      <w:numFmt w:val="bullet"/>
      <w:lvlText w:val="•"/>
      <w:lvlJc w:val="left"/>
      <w:pPr>
        <w:tabs>
          <w:tab w:val="num" w:pos="4320"/>
        </w:tabs>
        <w:ind w:left="4320" w:hanging="360"/>
      </w:pPr>
      <w:rPr>
        <w:rFonts w:ascii="Arial" w:hAnsi="Arial" w:hint="default"/>
      </w:rPr>
    </w:lvl>
    <w:lvl w:ilvl="6" w:tplc="0DF85522" w:tentative="1">
      <w:start w:val="1"/>
      <w:numFmt w:val="bullet"/>
      <w:lvlText w:val="•"/>
      <w:lvlJc w:val="left"/>
      <w:pPr>
        <w:tabs>
          <w:tab w:val="num" w:pos="5040"/>
        </w:tabs>
        <w:ind w:left="5040" w:hanging="360"/>
      </w:pPr>
      <w:rPr>
        <w:rFonts w:ascii="Arial" w:hAnsi="Arial" w:hint="default"/>
      </w:rPr>
    </w:lvl>
    <w:lvl w:ilvl="7" w:tplc="84A41C74" w:tentative="1">
      <w:start w:val="1"/>
      <w:numFmt w:val="bullet"/>
      <w:lvlText w:val="•"/>
      <w:lvlJc w:val="left"/>
      <w:pPr>
        <w:tabs>
          <w:tab w:val="num" w:pos="5760"/>
        </w:tabs>
        <w:ind w:left="5760" w:hanging="360"/>
      </w:pPr>
      <w:rPr>
        <w:rFonts w:ascii="Arial" w:hAnsi="Arial" w:hint="default"/>
      </w:rPr>
    </w:lvl>
    <w:lvl w:ilvl="8" w:tplc="FC142F4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4502704"/>
    <w:multiLevelType w:val="hybridMultilevel"/>
    <w:tmpl w:val="1BD87A0A"/>
    <w:lvl w:ilvl="0" w:tplc="3626BDFE">
      <w:start w:val="1"/>
      <w:numFmt w:val="bullet"/>
      <w:lvlText w:val="•"/>
      <w:lvlJc w:val="left"/>
      <w:pPr>
        <w:tabs>
          <w:tab w:val="num" w:pos="720"/>
        </w:tabs>
        <w:ind w:left="720" w:hanging="360"/>
      </w:pPr>
      <w:rPr>
        <w:rFonts w:ascii="Arial" w:hAnsi="Arial" w:hint="default"/>
      </w:rPr>
    </w:lvl>
    <w:lvl w:ilvl="1" w:tplc="5F9A1D0C" w:tentative="1">
      <w:start w:val="1"/>
      <w:numFmt w:val="bullet"/>
      <w:lvlText w:val="•"/>
      <w:lvlJc w:val="left"/>
      <w:pPr>
        <w:tabs>
          <w:tab w:val="num" w:pos="1440"/>
        </w:tabs>
        <w:ind w:left="1440" w:hanging="360"/>
      </w:pPr>
      <w:rPr>
        <w:rFonts w:ascii="Arial" w:hAnsi="Arial" w:hint="default"/>
      </w:rPr>
    </w:lvl>
    <w:lvl w:ilvl="2" w:tplc="CFC43C16" w:tentative="1">
      <w:start w:val="1"/>
      <w:numFmt w:val="bullet"/>
      <w:lvlText w:val="•"/>
      <w:lvlJc w:val="left"/>
      <w:pPr>
        <w:tabs>
          <w:tab w:val="num" w:pos="2160"/>
        </w:tabs>
        <w:ind w:left="2160" w:hanging="360"/>
      </w:pPr>
      <w:rPr>
        <w:rFonts w:ascii="Arial" w:hAnsi="Arial" w:hint="default"/>
      </w:rPr>
    </w:lvl>
    <w:lvl w:ilvl="3" w:tplc="6B564B26" w:tentative="1">
      <w:start w:val="1"/>
      <w:numFmt w:val="bullet"/>
      <w:lvlText w:val="•"/>
      <w:lvlJc w:val="left"/>
      <w:pPr>
        <w:tabs>
          <w:tab w:val="num" w:pos="2880"/>
        </w:tabs>
        <w:ind w:left="2880" w:hanging="360"/>
      </w:pPr>
      <w:rPr>
        <w:rFonts w:ascii="Arial" w:hAnsi="Arial" w:hint="default"/>
      </w:rPr>
    </w:lvl>
    <w:lvl w:ilvl="4" w:tplc="68166C66" w:tentative="1">
      <w:start w:val="1"/>
      <w:numFmt w:val="bullet"/>
      <w:lvlText w:val="•"/>
      <w:lvlJc w:val="left"/>
      <w:pPr>
        <w:tabs>
          <w:tab w:val="num" w:pos="3600"/>
        </w:tabs>
        <w:ind w:left="3600" w:hanging="360"/>
      </w:pPr>
      <w:rPr>
        <w:rFonts w:ascii="Arial" w:hAnsi="Arial" w:hint="default"/>
      </w:rPr>
    </w:lvl>
    <w:lvl w:ilvl="5" w:tplc="107A85E4" w:tentative="1">
      <w:start w:val="1"/>
      <w:numFmt w:val="bullet"/>
      <w:lvlText w:val="•"/>
      <w:lvlJc w:val="left"/>
      <w:pPr>
        <w:tabs>
          <w:tab w:val="num" w:pos="4320"/>
        </w:tabs>
        <w:ind w:left="4320" w:hanging="360"/>
      </w:pPr>
      <w:rPr>
        <w:rFonts w:ascii="Arial" w:hAnsi="Arial" w:hint="default"/>
      </w:rPr>
    </w:lvl>
    <w:lvl w:ilvl="6" w:tplc="ED0202CA" w:tentative="1">
      <w:start w:val="1"/>
      <w:numFmt w:val="bullet"/>
      <w:lvlText w:val="•"/>
      <w:lvlJc w:val="left"/>
      <w:pPr>
        <w:tabs>
          <w:tab w:val="num" w:pos="5040"/>
        </w:tabs>
        <w:ind w:left="5040" w:hanging="360"/>
      </w:pPr>
      <w:rPr>
        <w:rFonts w:ascii="Arial" w:hAnsi="Arial" w:hint="default"/>
      </w:rPr>
    </w:lvl>
    <w:lvl w:ilvl="7" w:tplc="3ADC8ACA" w:tentative="1">
      <w:start w:val="1"/>
      <w:numFmt w:val="bullet"/>
      <w:lvlText w:val="•"/>
      <w:lvlJc w:val="left"/>
      <w:pPr>
        <w:tabs>
          <w:tab w:val="num" w:pos="5760"/>
        </w:tabs>
        <w:ind w:left="5760" w:hanging="360"/>
      </w:pPr>
      <w:rPr>
        <w:rFonts w:ascii="Arial" w:hAnsi="Arial" w:hint="default"/>
      </w:rPr>
    </w:lvl>
    <w:lvl w:ilvl="8" w:tplc="E610936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55A778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35704FEA"/>
    <w:multiLevelType w:val="hybridMultilevel"/>
    <w:tmpl w:val="ED1CD2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4A6AE4"/>
    <w:multiLevelType w:val="multilevel"/>
    <w:tmpl w:val="49B282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6E81FDA"/>
    <w:multiLevelType w:val="hybridMultilevel"/>
    <w:tmpl w:val="351A9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0004C"/>
    <w:multiLevelType w:val="hybridMultilevel"/>
    <w:tmpl w:val="AB0C86B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3AEE7ECC"/>
    <w:multiLevelType w:val="hybridMultilevel"/>
    <w:tmpl w:val="58148148"/>
    <w:lvl w:ilvl="0" w:tplc="2A8E0934">
      <w:start w:val="1"/>
      <w:numFmt w:val="bullet"/>
      <w:lvlText w:val="•"/>
      <w:lvlJc w:val="left"/>
      <w:pPr>
        <w:tabs>
          <w:tab w:val="num" w:pos="720"/>
        </w:tabs>
        <w:ind w:left="720" w:hanging="360"/>
      </w:pPr>
      <w:rPr>
        <w:rFonts w:ascii="Arial" w:hAnsi="Arial" w:hint="default"/>
      </w:rPr>
    </w:lvl>
    <w:lvl w:ilvl="1" w:tplc="72FA4F4E" w:tentative="1">
      <w:start w:val="1"/>
      <w:numFmt w:val="bullet"/>
      <w:lvlText w:val="•"/>
      <w:lvlJc w:val="left"/>
      <w:pPr>
        <w:tabs>
          <w:tab w:val="num" w:pos="1440"/>
        </w:tabs>
        <w:ind w:left="1440" w:hanging="360"/>
      </w:pPr>
      <w:rPr>
        <w:rFonts w:ascii="Arial" w:hAnsi="Arial" w:hint="default"/>
      </w:rPr>
    </w:lvl>
    <w:lvl w:ilvl="2" w:tplc="BB1218B2" w:tentative="1">
      <w:start w:val="1"/>
      <w:numFmt w:val="bullet"/>
      <w:lvlText w:val="•"/>
      <w:lvlJc w:val="left"/>
      <w:pPr>
        <w:tabs>
          <w:tab w:val="num" w:pos="2160"/>
        </w:tabs>
        <w:ind w:left="2160" w:hanging="360"/>
      </w:pPr>
      <w:rPr>
        <w:rFonts w:ascii="Arial" w:hAnsi="Arial" w:hint="default"/>
      </w:rPr>
    </w:lvl>
    <w:lvl w:ilvl="3" w:tplc="DD16186A" w:tentative="1">
      <w:start w:val="1"/>
      <w:numFmt w:val="bullet"/>
      <w:lvlText w:val="•"/>
      <w:lvlJc w:val="left"/>
      <w:pPr>
        <w:tabs>
          <w:tab w:val="num" w:pos="2880"/>
        </w:tabs>
        <w:ind w:left="2880" w:hanging="360"/>
      </w:pPr>
      <w:rPr>
        <w:rFonts w:ascii="Arial" w:hAnsi="Arial" w:hint="default"/>
      </w:rPr>
    </w:lvl>
    <w:lvl w:ilvl="4" w:tplc="0C02E698" w:tentative="1">
      <w:start w:val="1"/>
      <w:numFmt w:val="bullet"/>
      <w:lvlText w:val="•"/>
      <w:lvlJc w:val="left"/>
      <w:pPr>
        <w:tabs>
          <w:tab w:val="num" w:pos="3600"/>
        </w:tabs>
        <w:ind w:left="3600" w:hanging="360"/>
      </w:pPr>
      <w:rPr>
        <w:rFonts w:ascii="Arial" w:hAnsi="Arial" w:hint="default"/>
      </w:rPr>
    </w:lvl>
    <w:lvl w:ilvl="5" w:tplc="E70C3CDC" w:tentative="1">
      <w:start w:val="1"/>
      <w:numFmt w:val="bullet"/>
      <w:lvlText w:val="•"/>
      <w:lvlJc w:val="left"/>
      <w:pPr>
        <w:tabs>
          <w:tab w:val="num" w:pos="4320"/>
        </w:tabs>
        <w:ind w:left="4320" w:hanging="360"/>
      </w:pPr>
      <w:rPr>
        <w:rFonts w:ascii="Arial" w:hAnsi="Arial" w:hint="default"/>
      </w:rPr>
    </w:lvl>
    <w:lvl w:ilvl="6" w:tplc="5378AA0E" w:tentative="1">
      <w:start w:val="1"/>
      <w:numFmt w:val="bullet"/>
      <w:lvlText w:val="•"/>
      <w:lvlJc w:val="left"/>
      <w:pPr>
        <w:tabs>
          <w:tab w:val="num" w:pos="5040"/>
        </w:tabs>
        <w:ind w:left="5040" w:hanging="360"/>
      </w:pPr>
      <w:rPr>
        <w:rFonts w:ascii="Arial" w:hAnsi="Arial" w:hint="default"/>
      </w:rPr>
    </w:lvl>
    <w:lvl w:ilvl="7" w:tplc="66821022" w:tentative="1">
      <w:start w:val="1"/>
      <w:numFmt w:val="bullet"/>
      <w:lvlText w:val="•"/>
      <w:lvlJc w:val="left"/>
      <w:pPr>
        <w:tabs>
          <w:tab w:val="num" w:pos="5760"/>
        </w:tabs>
        <w:ind w:left="5760" w:hanging="360"/>
      </w:pPr>
      <w:rPr>
        <w:rFonts w:ascii="Arial" w:hAnsi="Arial" w:hint="default"/>
      </w:rPr>
    </w:lvl>
    <w:lvl w:ilvl="8" w:tplc="2DD0017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E1320D4"/>
    <w:multiLevelType w:val="multilevel"/>
    <w:tmpl w:val="A5C622B8"/>
    <w:lvl w:ilvl="0">
      <w:start w:val="2"/>
      <w:numFmt w:val="decimal"/>
      <w:lvlText w:val="%1."/>
      <w:lvlJc w:val="left"/>
      <w:pPr>
        <w:ind w:left="360" w:hanging="360"/>
      </w:pPr>
      <w:rPr>
        <w:rFonts w:ascii="Arial" w:hAnsi="Arial" w:hint="default"/>
        <w:color w:val="000000" w:themeColor="text1"/>
      </w:rPr>
    </w:lvl>
    <w:lvl w:ilvl="1">
      <w:start w:val="2"/>
      <w:numFmt w:val="none"/>
      <w:suff w:val="nothing"/>
      <w:lvlText w:val="2.2."/>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4471D03"/>
    <w:multiLevelType w:val="hybridMultilevel"/>
    <w:tmpl w:val="A6F47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043F8B"/>
    <w:multiLevelType w:val="hybridMultilevel"/>
    <w:tmpl w:val="FCAE45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9" w15:restartNumberingAfterBreak="0">
    <w:nsid w:val="4948055B"/>
    <w:multiLevelType w:val="hybridMultilevel"/>
    <w:tmpl w:val="6CAED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713E5D"/>
    <w:multiLevelType w:val="multilevel"/>
    <w:tmpl w:val="1B0611C4"/>
    <w:lvl w:ilvl="0">
      <w:start w:val="1"/>
      <w:numFmt w:val="decimal"/>
      <w:pStyle w:val="Heading1"/>
      <w:lvlText w:val="%1."/>
      <w:lvlJc w:val="left"/>
      <w:pPr>
        <w:ind w:left="360" w:hanging="360"/>
      </w:pPr>
      <w:rPr>
        <w:rFonts w:ascii="Times New Roman" w:hAnsi="Times New Roman" w:hint="default"/>
        <w:b/>
        <w:i w:val="0"/>
        <w:color w:val="000000" w:themeColor="text1"/>
        <w:sz w:val="28"/>
      </w:rPr>
    </w:lvl>
    <w:lvl w:ilvl="1">
      <w:start w:val="1"/>
      <w:numFmt w:val="decimal"/>
      <w:lvlRestart w:val="0"/>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4C6B6CBC"/>
    <w:multiLevelType w:val="multilevel"/>
    <w:tmpl w:val="281E4F3E"/>
    <w:lvl w:ilvl="0">
      <w:start w:val="1"/>
      <w:numFmt w:val="decimal"/>
      <w:lvlText w:val="%1."/>
      <w:lvlJc w:val="left"/>
      <w:pPr>
        <w:ind w:left="360" w:hanging="360"/>
      </w:pPr>
      <w:rPr>
        <w:rFonts w:ascii="Arial" w:hAnsi="Arial" w:hint="default"/>
        <w:color w:val="000000" w:themeColor="text1"/>
      </w:rPr>
    </w:lvl>
    <w:lvl w:ilvl="1">
      <w:start w:val="1"/>
      <w:numFmt w:val="none"/>
      <w:suff w:val="nothing"/>
      <w:lvlText w:val="2.1."/>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D5172D1"/>
    <w:multiLevelType w:val="hybridMultilevel"/>
    <w:tmpl w:val="0F7A0A4A"/>
    <w:lvl w:ilvl="0" w:tplc="1B7008D6">
      <w:start w:val="1"/>
      <w:numFmt w:val="bullet"/>
      <w:lvlText w:val="•"/>
      <w:lvlJc w:val="left"/>
      <w:pPr>
        <w:tabs>
          <w:tab w:val="num" w:pos="720"/>
        </w:tabs>
        <w:ind w:left="720" w:hanging="360"/>
      </w:pPr>
      <w:rPr>
        <w:rFonts w:ascii="Arial" w:hAnsi="Arial" w:hint="default"/>
      </w:rPr>
    </w:lvl>
    <w:lvl w:ilvl="1" w:tplc="7C449E9C" w:tentative="1">
      <w:start w:val="1"/>
      <w:numFmt w:val="bullet"/>
      <w:lvlText w:val="•"/>
      <w:lvlJc w:val="left"/>
      <w:pPr>
        <w:tabs>
          <w:tab w:val="num" w:pos="1440"/>
        </w:tabs>
        <w:ind w:left="1440" w:hanging="360"/>
      </w:pPr>
      <w:rPr>
        <w:rFonts w:ascii="Arial" w:hAnsi="Arial" w:hint="default"/>
      </w:rPr>
    </w:lvl>
    <w:lvl w:ilvl="2" w:tplc="61BE4716" w:tentative="1">
      <w:start w:val="1"/>
      <w:numFmt w:val="bullet"/>
      <w:lvlText w:val="•"/>
      <w:lvlJc w:val="left"/>
      <w:pPr>
        <w:tabs>
          <w:tab w:val="num" w:pos="2160"/>
        </w:tabs>
        <w:ind w:left="2160" w:hanging="360"/>
      </w:pPr>
      <w:rPr>
        <w:rFonts w:ascii="Arial" w:hAnsi="Arial" w:hint="default"/>
      </w:rPr>
    </w:lvl>
    <w:lvl w:ilvl="3" w:tplc="944A83E2" w:tentative="1">
      <w:start w:val="1"/>
      <w:numFmt w:val="bullet"/>
      <w:lvlText w:val="•"/>
      <w:lvlJc w:val="left"/>
      <w:pPr>
        <w:tabs>
          <w:tab w:val="num" w:pos="2880"/>
        </w:tabs>
        <w:ind w:left="2880" w:hanging="360"/>
      </w:pPr>
      <w:rPr>
        <w:rFonts w:ascii="Arial" w:hAnsi="Arial" w:hint="default"/>
      </w:rPr>
    </w:lvl>
    <w:lvl w:ilvl="4" w:tplc="F0D6047C" w:tentative="1">
      <w:start w:val="1"/>
      <w:numFmt w:val="bullet"/>
      <w:lvlText w:val="•"/>
      <w:lvlJc w:val="left"/>
      <w:pPr>
        <w:tabs>
          <w:tab w:val="num" w:pos="3600"/>
        </w:tabs>
        <w:ind w:left="3600" w:hanging="360"/>
      </w:pPr>
      <w:rPr>
        <w:rFonts w:ascii="Arial" w:hAnsi="Arial" w:hint="default"/>
      </w:rPr>
    </w:lvl>
    <w:lvl w:ilvl="5" w:tplc="5476908C" w:tentative="1">
      <w:start w:val="1"/>
      <w:numFmt w:val="bullet"/>
      <w:lvlText w:val="•"/>
      <w:lvlJc w:val="left"/>
      <w:pPr>
        <w:tabs>
          <w:tab w:val="num" w:pos="4320"/>
        </w:tabs>
        <w:ind w:left="4320" w:hanging="360"/>
      </w:pPr>
      <w:rPr>
        <w:rFonts w:ascii="Arial" w:hAnsi="Arial" w:hint="default"/>
      </w:rPr>
    </w:lvl>
    <w:lvl w:ilvl="6" w:tplc="F0C085A8" w:tentative="1">
      <w:start w:val="1"/>
      <w:numFmt w:val="bullet"/>
      <w:lvlText w:val="•"/>
      <w:lvlJc w:val="left"/>
      <w:pPr>
        <w:tabs>
          <w:tab w:val="num" w:pos="5040"/>
        </w:tabs>
        <w:ind w:left="5040" w:hanging="360"/>
      </w:pPr>
      <w:rPr>
        <w:rFonts w:ascii="Arial" w:hAnsi="Arial" w:hint="default"/>
      </w:rPr>
    </w:lvl>
    <w:lvl w:ilvl="7" w:tplc="FD0EA416" w:tentative="1">
      <w:start w:val="1"/>
      <w:numFmt w:val="bullet"/>
      <w:lvlText w:val="•"/>
      <w:lvlJc w:val="left"/>
      <w:pPr>
        <w:tabs>
          <w:tab w:val="num" w:pos="5760"/>
        </w:tabs>
        <w:ind w:left="5760" w:hanging="360"/>
      </w:pPr>
      <w:rPr>
        <w:rFonts w:ascii="Arial" w:hAnsi="Arial" w:hint="default"/>
      </w:rPr>
    </w:lvl>
    <w:lvl w:ilvl="8" w:tplc="627235F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FAA6FFF"/>
    <w:multiLevelType w:val="multilevel"/>
    <w:tmpl w:val="42D687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FD30F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0231CCA"/>
    <w:multiLevelType w:val="multilevel"/>
    <w:tmpl w:val="BAB07C98"/>
    <w:lvl w:ilvl="0">
      <w:start w:val="2"/>
      <w:numFmt w:val="decimal"/>
      <w:lvlText w:val="%1"/>
      <w:lvlJc w:val="left"/>
      <w:pPr>
        <w:ind w:left="432" w:hanging="432"/>
      </w:pPr>
      <w:rPr>
        <w:rFonts w:hint="default"/>
      </w:rPr>
    </w:lvl>
    <w:lvl w:ilvl="1">
      <w:start w:val="2"/>
      <w:numFmt w:val="decimal"/>
      <w:lvlText w:val="%1.%2"/>
      <w:lvlJc w:val="left"/>
      <w:pPr>
        <w:ind w:left="576" w:hanging="576"/>
      </w:pPr>
      <w:rPr>
        <w:rFonts w:ascii="Times New Roman" w:hAnsi="Times New Roman" w:cs="Times New Roman" w:hint="default"/>
        <w:b/>
        <w:bCs/>
        <w:sz w:val="32"/>
        <w:szCs w:val="32"/>
      </w:rPr>
    </w:lvl>
    <w:lvl w:ilvl="2">
      <w:start w:val="1"/>
      <w:numFmt w:val="decimal"/>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51043B7D"/>
    <w:multiLevelType w:val="multilevel"/>
    <w:tmpl w:val="BEF8D8F8"/>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501A24"/>
    <w:multiLevelType w:val="multilevel"/>
    <w:tmpl w:val="75304BC4"/>
    <w:lvl w:ilvl="0">
      <w:start w:val="1"/>
      <w:numFmt w:val="decimal"/>
      <w:lvlText w:val="%1."/>
      <w:lvlJc w:val="left"/>
      <w:pPr>
        <w:ind w:left="360" w:hanging="360"/>
      </w:pPr>
      <w:rPr>
        <w:rFonts w:ascii="Arial" w:hAnsi="Arial" w:hint="default"/>
        <w:color w:val="000000" w:themeColor="text1"/>
      </w:rPr>
    </w:lvl>
    <w:lvl w:ilvl="1">
      <w:start w:val="1"/>
      <w:numFmt w:val="decimal"/>
      <w:suff w:val="nothing"/>
      <w:lvlText w:val="%1.%2."/>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3663FF4"/>
    <w:multiLevelType w:val="multilevel"/>
    <w:tmpl w:val="A9CA5DB8"/>
    <w:lvl w:ilvl="0">
      <w:start w:val="2"/>
      <w:numFmt w:val="decimal"/>
      <w:lvlText w:val="%1."/>
      <w:lvlJc w:val="left"/>
      <w:pPr>
        <w:ind w:left="432" w:hanging="432"/>
      </w:pPr>
      <w:rPr>
        <w:rFonts w:hint="default"/>
      </w:rPr>
    </w:lvl>
    <w:lvl w:ilvl="1">
      <w:start w:val="2"/>
      <w:numFmt w:val="decimal"/>
      <w:lvlText w:val="%1.%2"/>
      <w:lvlJc w:val="left"/>
      <w:pPr>
        <w:ind w:left="576" w:hanging="576"/>
      </w:pPr>
      <w:rPr>
        <w:rFonts w:ascii="Times New Roman" w:hAnsi="Times New Roman" w:cs="Times New Roman" w:hint="default"/>
        <w:b/>
        <w:bCs/>
        <w:sz w:val="32"/>
        <w:szCs w:val="32"/>
      </w:rPr>
    </w:lvl>
    <w:lvl w:ilvl="2">
      <w:start w:val="1"/>
      <w:numFmt w:val="decimal"/>
      <w:lvlText w:val="%1.%2.%3"/>
      <w:lvlJc w:val="left"/>
      <w:pPr>
        <w:ind w:left="720" w:hanging="720"/>
      </w:pPr>
      <w:rPr>
        <w:rFonts w:hint="default"/>
        <w:b/>
        <w:bCs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55DC110D"/>
    <w:multiLevelType w:val="multilevel"/>
    <w:tmpl w:val="EB3C17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86C72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A7F7A98"/>
    <w:multiLevelType w:val="hybridMultilevel"/>
    <w:tmpl w:val="D194A6B0"/>
    <w:lvl w:ilvl="0" w:tplc="47D40438">
      <w:start w:val="1"/>
      <w:numFmt w:val="bullet"/>
      <w:lvlText w:val="•"/>
      <w:lvlJc w:val="left"/>
      <w:pPr>
        <w:tabs>
          <w:tab w:val="num" w:pos="720"/>
        </w:tabs>
        <w:ind w:left="720" w:hanging="360"/>
      </w:pPr>
      <w:rPr>
        <w:rFonts w:ascii="Arial" w:hAnsi="Arial" w:hint="default"/>
      </w:rPr>
    </w:lvl>
    <w:lvl w:ilvl="1" w:tplc="1DFEFB94" w:tentative="1">
      <w:start w:val="1"/>
      <w:numFmt w:val="bullet"/>
      <w:lvlText w:val="•"/>
      <w:lvlJc w:val="left"/>
      <w:pPr>
        <w:tabs>
          <w:tab w:val="num" w:pos="1440"/>
        </w:tabs>
        <w:ind w:left="1440" w:hanging="360"/>
      </w:pPr>
      <w:rPr>
        <w:rFonts w:ascii="Arial" w:hAnsi="Arial" w:hint="default"/>
      </w:rPr>
    </w:lvl>
    <w:lvl w:ilvl="2" w:tplc="1A188BF0" w:tentative="1">
      <w:start w:val="1"/>
      <w:numFmt w:val="bullet"/>
      <w:lvlText w:val="•"/>
      <w:lvlJc w:val="left"/>
      <w:pPr>
        <w:tabs>
          <w:tab w:val="num" w:pos="2160"/>
        </w:tabs>
        <w:ind w:left="2160" w:hanging="360"/>
      </w:pPr>
      <w:rPr>
        <w:rFonts w:ascii="Arial" w:hAnsi="Arial" w:hint="default"/>
      </w:rPr>
    </w:lvl>
    <w:lvl w:ilvl="3" w:tplc="F2E4B0EE" w:tentative="1">
      <w:start w:val="1"/>
      <w:numFmt w:val="bullet"/>
      <w:lvlText w:val="•"/>
      <w:lvlJc w:val="left"/>
      <w:pPr>
        <w:tabs>
          <w:tab w:val="num" w:pos="2880"/>
        </w:tabs>
        <w:ind w:left="2880" w:hanging="360"/>
      </w:pPr>
      <w:rPr>
        <w:rFonts w:ascii="Arial" w:hAnsi="Arial" w:hint="default"/>
      </w:rPr>
    </w:lvl>
    <w:lvl w:ilvl="4" w:tplc="13949866" w:tentative="1">
      <w:start w:val="1"/>
      <w:numFmt w:val="bullet"/>
      <w:lvlText w:val="•"/>
      <w:lvlJc w:val="left"/>
      <w:pPr>
        <w:tabs>
          <w:tab w:val="num" w:pos="3600"/>
        </w:tabs>
        <w:ind w:left="3600" w:hanging="360"/>
      </w:pPr>
      <w:rPr>
        <w:rFonts w:ascii="Arial" w:hAnsi="Arial" w:hint="default"/>
      </w:rPr>
    </w:lvl>
    <w:lvl w:ilvl="5" w:tplc="196C8D7E" w:tentative="1">
      <w:start w:val="1"/>
      <w:numFmt w:val="bullet"/>
      <w:lvlText w:val="•"/>
      <w:lvlJc w:val="left"/>
      <w:pPr>
        <w:tabs>
          <w:tab w:val="num" w:pos="4320"/>
        </w:tabs>
        <w:ind w:left="4320" w:hanging="360"/>
      </w:pPr>
      <w:rPr>
        <w:rFonts w:ascii="Arial" w:hAnsi="Arial" w:hint="default"/>
      </w:rPr>
    </w:lvl>
    <w:lvl w:ilvl="6" w:tplc="B96AC058" w:tentative="1">
      <w:start w:val="1"/>
      <w:numFmt w:val="bullet"/>
      <w:lvlText w:val="•"/>
      <w:lvlJc w:val="left"/>
      <w:pPr>
        <w:tabs>
          <w:tab w:val="num" w:pos="5040"/>
        </w:tabs>
        <w:ind w:left="5040" w:hanging="360"/>
      </w:pPr>
      <w:rPr>
        <w:rFonts w:ascii="Arial" w:hAnsi="Arial" w:hint="default"/>
      </w:rPr>
    </w:lvl>
    <w:lvl w:ilvl="7" w:tplc="71E60C58" w:tentative="1">
      <w:start w:val="1"/>
      <w:numFmt w:val="bullet"/>
      <w:lvlText w:val="•"/>
      <w:lvlJc w:val="left"/>
      <w:pPr>
        <w:tabs>
          <w:tab w:val="num" w:pos="5760"/>
        </w:tabs>
        <w:ind w:left="5760" w:hanging="360"/>
      </w:pPr>
      <w:rPr>
        <w:rFonts w:ascii="Arial" w:hAnsi="Arial" w:hint="default"/>
      </w:rPr>
    </w:lvl>
    <w:lvl w:ilvl="8" w:tplc="E98C5026"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5BD71E27"/>
    <w:multiLevelType w:val="multilevel"/>
    <w:tmpl w:val="0C36C81E"/>
    <w:lvl w:ilvl="0">
      <w:start w:val="2"/>
      <w:numFmt w:val="decimal"/>
      <w:lvlText w:val="%1."/>
      <w:lvlJc w:val="left"/>
      <w:pPr>
        <w:ind w:left="360" w:hanging="360"/>
      </w:pPr>
      <w:rPr>
        <w:rFonts w:ascii="Arial" w:hAnsi="Arial" w:hint="default"/>
        <w:color w:val="000000" w:themeColor="text1"/>
      </w:rPr>
    </w:lvl>
    <w:lvl w:ilvl="1">
      <w:start w:val="1"/>
      <w:numFmt w:val="none"/>
      <w:suff w:val="nothing"/>
      <w:lvlText w:val="2.2."/>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5FDB23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0100B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0E87BAC"/>
    <w:multiLevelType w:val="hybridMultilevel"/>
    <w:tmpl w:val="A0D2314E"/>
    <w:lvl w:ilvl="0" w:tplc="DCB236F2">
      <w:start w:val="1"/>
      <w:numFmt w:val="bullet"/>
      <w:lvlText w:val="•"/>
      <w:lvlJc w:val="left"/>
      <w:pPr>
        <w:tabs>
          <w:tab w:val="num" w:pos="720"/>
        </w:tabs>
        <w:ind w:left="720" w:hanging="360"/>
      </w:pPr>
      <w:rPr>
        <w:rFonts w:ascii="Arial" w:hAnsi="Arial" w:hint="default"/>
      </w:rPr>
    </w:lvl>
    <w:lvl w:ilvl="1" w:tplc="37B22AB4" w:tentative="1">
      <w:start w:val="1"/>
      <w:numFmt w:val="bullet"/>
      <w:lvlText w:val="•"/>
      <w:lvlJc w:val="left"/>
      <w:pPr>
        <w:tabs>
          <w:tab w:val="num" w:pos="1440"/>
        </w:tabs>
        <w:ind w:left="1440" w:hanging="360"/>
      </w:pPr>
      <w:rPr>
        <w:rFonts w:ascii="Arial" w:hAnsi="Arial" w:hint="default"/>
      </w:rPr>
    </w:lvl>
    <w:lvl w:ilvl="2" w:tplc="A8CE7484" w:tentative="1">
      <w:start w:val="1"/>
      <w:numFmt w:val="bullet"/>
      <w:lvlText w:val="•"/>
      <w:lvlJc w:val="left"/>
      <w:pPr>
        <w:tabs>
          <w:tab w:val="num" w:pos="2160"/>
        </w:tabs>
        <w:ind w:left="2160" w:hanging="360"/>
      </w:pPr>
      <w:rPr>
        <w:rFonts w:ascii="Arial" w:hAnsi="Arial" w:hint="default"/>
      </w:rPr>
    </w:lvl>
    <w:lvl w:ilvl="3" w:tplc="761E016A" w:tentative="1">
      <w:start w:val="1"/>
      <w:numFmt w:val="bullet"/>
      <w:lvlText w:val="•"/>
      <w:lvlJc w:val="left"/>
      <w:pPr>
        <w:tabs>
          <w:tab w:val="num" w:pos="2880"/>
        </w:tabs>
        <w:ind w:left="2880" w:hanging="360"/>
      </w:pPr>
      <w:rPr>
        <w:rFonts w:ascii="Arial" w:hAnsi="Arial" w:hint="default"/>
      </w:rPr>
    </w:lvl>
    <w:lvl w:ilvl="4" w:tplc="A8F65BF8" w:tentative="1">
      <w:start w:val="1"/>
      <w:numFmt w:val="bullet"/>
      <w:lvlText w:val="•"/>
      <w:lvlJc w:val="left"/>
      <w:pPr>
        <w:tabs>
          <w:tab w:val="num" w:pos="3600"/>
        </w:tabs>
        <w:ind w:left="3600" w:hanging="360"/>
      </w:pPr>
      <w:rPr>
        <w:rFonts w:ascii="Arial" w:hAnsi="Arial" w:hint="default"/>
      </w:rPr>
    </w:lvl>
    <w:lvl w:ilvl="5" w:tplc="CAD61588" w:tentative="1">
      <w:start w:val="1"/>
      <w:numFmt w:val="bullet"/>
      <w:lvlText w:val="•"/>
      <w:lvlJc w:val="left"/>
      <w:pPr>
        <w:tabs>
          <w:tab w:val="num" w:pos="4320"/>
        </w:tabs>
        <w:ind w:left="4320" w:hanging="360"/>
      </w:pPr>
      <w:rPr>
        <w:rFonts w:ascii="Arial" w:hAnsi="Arial" w:hint="default"/>
      </w:rPr>
    </w:lvl>
    <w:lvl w:ilvl="6" w:tplc="7CCE572C" w:tentative="1">
      <w:start w:val="1"/>
      <w:numFmt w:val="bullet"/>
      <w:lvlText w:val="•"/>
      <w:lvlJc w:val="left"/>
      <w:pPr>
        <w:tabs>
          <w:tab w:val="num" w:pos="5040"/>
        </w:tabs>
        <w:ind w:left="5040" w:hanging="360"/>
      </w:pPr>
      <w:rPr>
        <w:rFonts w:ascii="Arial" w:hAnsi="Arial" w:hint="default"/>
      </w:rPr>
    </w:lvl>
    <w:lvl w:ilvl="7" w:tplc="BEC06798" w:tentative="1">
      <w:start w:val="1"/>
      <w:numFmt w:val="bullet"/>
      <w:lvlText w:val="•"/>
      <w:lvlJc w:val="left"/>
      <w:pPr>
        <w:tabs>
          <w:tab w:val="num" w:pos="5760"/>
        </w:tabs>
        <w:ind w:left="5760" w:hanging="360"/>
      </w:pPr>
      <w:rPr>
        <w:rFonts w:ascii="Arial" w:hAnsi="Arial" w:hint="default"/>
      </w:rPr>
    </w:lvl>
    <w:lvl w:ilvl="8" w:tplc="AE28E994"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641B3EF2"/>
    <w:multiLevelType w:val="multilevel"/>
    <w:tmpl w:val="660A2850"/>
    <w:lvl w:ilvl="0">
      <w:start w:val="6"/>
      <w:numFmt w:val="decimal"/>
      <w:lvlText w:val="%1."/>
      <w:lvlJc w:val="left"/>
      <w:pPr>
        <w:ind w:left="360" w:hanging="360"/>
      </w:pPr>
      <w:rPr>
        <w:rFonts w:ascii="Times New Roman" w:hAnsi="Times New Roman" w:hint="default"/>
        <w:b/>
        <w:i w:val="0"/>
        <w:color w:val="000000" w:themeColor="text1"/>
        <w:sz w:val="28"/>
      </w:rPr>
    </w:lvl>
    <w:lvl w:ilvl="1">
      <w:start w:val="1"/>
      <w:numFmt w:val="decimal"/>
      <w:lvlRestart w:val="0"/>
      <w:lvlText w:val="%1.%2."/>
      <w:lvlJc w:val="left"/>
      <w:pPr>
        <w:ind w:left="792" w:hanging="432"/>
      </w:pPr>
      <w:rPr>
        <w:rFonts w:hint="default"/>
      </w:rPr>
    </w:lvl>
    <w:lvl w:ilvl="2">
      <w:start w:val="1"/>
      <w:numFmt w:val="decimal"/>
      <w:suff w:val="space"/>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65496066"/>
    <w:multiLevelType w:val="multilevel"/>
    <w:tmpl w:val="DF06988E"/>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66CF65E4"/>
    <w:multiLevelType w:val="hybridMultilevel"/>
    <w:tmpl w:val="4D063CFA"/>
    <w:lvl w:ilvl="0" w:tplc="D3AAD688">
      <w:start w:val="1"/>
      <w:numFmt w:val="bullet"/>
      <w:lvlText w:val="•"/>
      <w:lvlJc w:val="left"/>
      <w:pPr>
        <w:tabs>
          <w:tab w:val="num" w:pos="720"/>
        </w:tabs>
        <w:ind w:left="720" w:hanging="360"/>
      </w:pPr>
      <w:rPr>
        <w:rFonts w:ascii="Arial" w:hAnsi="Arial" w:hint="default"/>
      </w:rPr>
    </w:lvl>
    <w:lvl w:ilvl="1" w:tplc="B9A2ED04" w:tentative="1">
      <w:start w:val="1"/>
      <w:numFmt w:val="bullet"/>
      <w:lvlText w:val="•"/>
      <w:lvlJc w:val="left"/>
      <w:pPr>
        <w:tabs>
          <w:tab w:val="num" w:pos="1440"/>
        </w:tabs>
        <w:ind w:left="1440" w:hanging="360"/>
      </w:pPr>
      <w:rPr>
        <w:rFonts w:ascii="Arial" w:hAnsi="Arial" w:hint="default"/>
      </w:rPr>
    </w:lvl>
    <w:lvl w:ilvl="2" w:tplc="6952C6C4" w:tentative="1">
      <w:start w:val="1"/>
      <w:numFmt w:val="bullet"/>
      <w:lvlText w:val="•"/>
      <w:lvlJc w:val="left"/>
      <w:pPr>
        <w:tabs>
          <w:tab w:val="num" w:pos="2160"/>
        </w:tabs>
        <w:ind w:left="2160" w:hanging="360"/>
      </w:pPr>
      <w:rPr>
        <w:rFonts w:ascii="Arial" w:hAnsi="Arial" w:hint="default"/>
      </w:rPr>
    </w:lvl>
    <w:lvl w:ilvl="3" w:tplc="C61EFE9A" w:tentative="1">
      <w:start w:val="1"/>
      <w:numFmt w:val="bullet"/>
      <w:lvlText w:val="•"/>
      <w:lvlJc w:val="left"/>
      <w:pPr>
        <w:tabs>
          <w:tab w:val="num" w:pos="2880"/>
        </w:tabs>
        <w:ind w:left="2880" w:hanging="360"/>
      </w:pPr>
      <w:rPr>
        <w:rFonts w:ascii="Arial" w:hAnsi="Arial" w:hint="default"/>
      </w:rPr>
    </w:lvl>
    <w:lvl w:ilvl="4" w:tplc="0074C198" w:tentative="1">
      <w:start w:val="1"/>
      <w:numFmt w:val="bullet"/>
      <w:lvlText w:val="•"/>
      <w:lvlJc w:val="left"/>
      <w:pPr>
        <w:tabs>
          <w:tab w:val="num" w:pos="3600"/>
        </w:tabs>
        <w:ind w:left="3600" w:hanging="360"/>
      </w:pPr>
      <w:rPr>
        <w:rFonts w:ascii="Arial" w:hAnsi="Arial" w:hint="default"/>
      </w:rPr>
    </w:lvl>
    <w:lvl w:ilvl="5" w:tplc="888E2DCA" w:tentative="1">
      <w:start w:val="1"/>
      <w:numFmt w:val="bullet"/>
      <w:lvlText w:val="•"/>
      <w:lvlJc w:val="left"/>
      <w:pPr>
        <w:tabs>
          <w:tab w:val="num" w:pos="4320"/>
        </w:tabs>
        <w:ind w:left="4320" w:hanging="360"/>
      </w:pPr>
      <w:rPr>
        <w:rFonts w:ascii="Arial" w:hAnsi="Arial" w:hint="default"/>
      </w:rPr>
    </w:lvl>
    <w:lvl w:ilvl="6" w:tplc="F17EF18C" w:tentative="1">
      <w:start w:val="1"/>
      <w:numFmt w:val="bullet"/>
      <w:lvlText w:val="•"/>
      <w:lvlJc w:val="left"/>
      <w:pPr>
        <w:tabs>
          <w:tab w:val="num" w:pos="5040"/>
        </w:tabs>
        <w:ind w:left="5040" w:hanging="360"/>
      </w:pPr>
      <w:rPr>
        <w:rFonts w:ascii="Arial" w:hAnsi="Arial" w:hint="default"/>
      </w:rPr>
    </w:lvl>
    <w:lvl w:ilvl="7" w:tplc="159A228E" w:tentative="1">
      <w:start w:val="1"/>
      <w:numFmt w:val="bullet"/>
      <w:lvlText w:val="•"/>
      <w:lvlJc w:val="left"/>
      <w:pPr>
        <w:tabs>
          <w:tab w:val="num" w:pos="5760"/>
        </w:tabs>
        <w:ind w:left="5760" w:hanging="360"/>
      </w:pPr>
      <w:rPr>
        <w:rFonts w:ascii="Arial" w:hAnsi="Arial" w:hint="default"/>
      </w:rPr>
    </w:lvl>
    <w:lvl w:ilvl="8" w:tplc="097ADA22"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68031841"/>
    <w:multiLevelType w:val="multilevel"/>
    <w:tmpl w:val="84FADA3E"/>
    <w:lvl w:ilvl="0">
      <w:start w:val="2"/>
      <w:numFmt w:val="decimal"/>
      <w:lvlText w:val="%1."/>
      <w:lvlJc w:val="left"/>
      <w:pPr>
        <w:ind w:left="360" w:hanging="360"/>
      </w:pPr>
      <w:rPr>
        <w:rFonts w:ascii="Arial" w:hAnsi="Arial" w:hint="default"/>
        <w:color w:val="000000" w:themeColor="text1"/>
      </w:rPr>
    </w:lvl>
    <w:lvl w:ilvl="1">
      <w:start w:val="2"/>
      <w:numFmt w:val="none"/>
      <w:suff w:val="nothing"/>
      <w:lvlText w:val="2.2."/>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A88423D"/>
    <w:multiLevelType w:val="hybridMultilevel"/>
    <w:tmpl w:val="DF40225C"/>
    <w:lvl w:ilvl="0" w:tplc="6548E708">
      <w:start w:val="1"/>
      <w:numFmt w:val="bullet"/>
      <w:lvlText w:val="•"/>
      <w:lvlJc w:val="left"/>
      <w:pPr>
        <w:tabs>
          <w:tab w:val="num" w:pos="720"/>
        </w:tabs>
        <w:ind w:left="720" w:hanging="360"/>
      </w:pPr>
      <w:rPr>
        <w:rFonts w:ascii="Arial" w:hAnsi="Arial" w:cs="Times New Roman" w:hint="default"/>
      </w:rPr>
    </w:lvl>
    <w:lvl w:ilvl="1" w:tplc="DC925A98">
      <w:numFmt w:val="bullet"/>
      <w:lvlText w:val="•"/>
      <w:lvlJc w:val="left"/>
      <w:pPr>
        <w:tabs>
          <w:tab w:val="num" w:pos="1440"/>
        </w:tabs>
        <w:ind w:left="1440" w:hanging="360"/>
      </w:pPr>
      <w:rPr>
        <w:rFonts w:ascii="Arial" w:hAnsi="Arial" w:cs="Times New Roman" w:hint="default"/>
      </w:rPr>
    </w:lvl>
    <w:lvl w:ilvl="2" w:tplc="FBDA77DA">
      <w:start w:val="1"/>
      <w:numFmt w:val="bullet"/>
      <w:lvlText w:val="•"/>
      <w:lvlJc w:val="left"/>
      <w:pPr>
        <w:tabs>
          <w:tab w:val="num" w:pos="2160"/>
        </w:tabs>
        <w:ind w:left="2160" w:hanging="360"/>
      </w:pPr>
      <w:rPr>
        <w:rFonts w:ascii="Arial" w:hAnsi="Arial" w:cs="Times New Roman" w:hint="default"/>
      </w:rPr>
    </w:lvl>
    <w:lvl w:ilvl="3" w:tplc="77101A46">
      <w:start w:val="1"/>
      <w:numFmt w:val="bullet"/>
      <w:lvlText w:val="•"/>
      <w:lvlJc w:val="left"/>
      <w:pPr>
        <w:tabs>
          <w:tab w:val="num" w:pos="2880"/>
        </w:tabs>
        <w:ind w:left="2880" w:hanging="360"/>
      </w:pPr>
      <w:rPr>
        <w:rFonts w:ascii="Arial" w:hAnsi="Arial" w:cs="Times New Roman" w:hint="default"/>
      </w:rPr>
    </w:lvl>
    <w:lvl w:ilvl="4" w:tplc="7104038A">
      <w:start w:val="1"/>
      <w:numFmt w:val="bullet"/>
      <w:lvlText w:val="•"/>
      <w:lvlJc w:val="left"/>
      <w:pPr>
        <w:tabs>
          <w:tab w:val="num" w:pos="3600"/>
        </w:tabs>
        <w:ind w:left="3600" w:hanging="360"/>
      </w:pPr>
      <w:rPr>
        <w:rFonts w:ascii="Arial" w:hAnsi="Arial" w:cs="Times New Roman" w:hint="default"/>
      </w:rPr>
    </w:lvl>
    <w:lvl w:ilvl="5" w:tplc="1B62051A">
      <w:start w:val="1"/>
      <w:numFmt w:val="bullet"/>
      <w:lvlText w:val="•"/>
      <w:lvlJc w:val="left"/>
      <w:pPr>
        <w:tabs>
          <w:tab w:val="num" w:pos="4320"/>
        </w:tabs>
        <w:ind w:left="4320" w:hanging="360"/>
      </w:pPr>
      <w:rPr>
        <w:rFonts w:ascii="Arial" w:hAnsi="Arial" w:cs="Times New Roman" w:hint="default"/>
      </w:rPr>
    </w:lvl>
    <w:lvl w:ilvl="6" w:tplc="0622A570">
      <w:start w:val="1"/>
      <w:numFmt w:val="bullet"/>
      <w:lvlText w:val="•"/>
      <w:lvlJc w:val="left"/>
      <w:pPr>
        <w:tabs>
          <w:tab w:val="num" w:pos="5040"/>
        </w:tabs>
        <w:ind w:left="5040" w:hanging="360"/>
      </w:pPr>
      <w:rPr>
        <w:rFonts w:ascii="Arial" w:hAnsi="Arial" w:cs="Times New Roman" w:hint="default"/>
      </w:rPr>
    </w:lvl>
    <w:lvl w:ilvl="7" w:tplc="5D9485F8">
      <w:start w:val="1"/>
      <w:numFmt w:val="bullet"/>
      <w:lvlText w:val="•"/>
      <w:lvlJc w:val="left"/>
      <w:pPr>
        <w:tabs>
          <w:tab w:val="num" w:pos="5760"/>
        </w:tabs>
        <w:ind w:left="5760" w:hanging="360"/>
      </w:pPr>
      <w:rPr>
        <w:rFonts w:ascii="Arial" w:hAnsi="Arial" w:cs="Times New Roman" w:hint="default"/>
      </w:rPr>
    </w:lvl>
    <w:lvl w:ilvl="8" w:tplc="EBFE13BC">
      <w:start w:val="1"/>
      <w:numFmt w:val="bullet"/>
      <w:lvlText w:val="•"/>
      <w:lvlJc w:val="left"/>
      <w:pPr>
        <w:tabs>
          <w:tab w:val="num" w:pos="6480"/>
        </w:tabs>
        <w:ind w:left="6480" w:hanging="360"/>
      </w:pPr>
      <w:rPr>
        <w:rFonts w:ascii="Arial" w:hAnsi="Arial" w:cs="Times New Roman" w:hint="default"/>
      </w:rPr>
    </w:lvl>
  </w:abstractNum>
  <w:abstractNum w:abstractNumId="61" w15:restartNumberingAfterBreak="0">
    <w:nsid w:val="6F38188E"/>
    <w:multiLevelType w:val="hybridMultilevel"/>
    <w:tmpl w:val="D9702234"/>
    <w:lvl w:ilvl="0" w:tplc="439AD7E4">
      <w:start w:val="2"/>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70A54032"/>
    <w:multiLevelType w:val="multilevel"/>
    <w:tmpl w:val="9280BE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63" w15:restartNumberingAfterBreak="0">
    <w:nsid w:val="720458FB"/>
    <w:multiLevelType w:val="hybridMultilevel"/>
    <w:tmpl w:val="BFB054C8"/>
    <w:lvl w:ilvl="0" w:tplc="0888C806">
      <w:start w:val="1"/>
      <w:numFmt w:val="bullet"/>
      <w:lvlText w:val="•"/>
      <w:lvlJc w:val="left"/>
      <w:pPr>
        <w:tabs>
          <w:tab w:val="num" w:pos="720"/>
        </w:tabs>
        <w:ind w:left="720" w:hanging="360"/>
      </w:pPr>
      <w:rPr>
        <w:rFonts w:ascii="Arial" w:hAnsi="Arial" w:hint="default"/>
      </w:rPr>
    </w:lvl>
    <w:lvl w:ilvl="1" w:tplc="1338A99C" w:tentative="1">
      <w:start w:val="1"/>
      <w:numFmt w:val="bullet"/>
      <w:lvlText w:val="•"/>
      <w:lvlJc w:val="left"/>
      <w:pPr>
        <w:tabs>
          <w:tab w:val="num" w:pos="1440"/>
        </w:tabs>
        <w:ind w:left="1440" w:hanging="360"/>
      </w:pPr>
      <w:rPr>
        <w:rFonts w:ascii="Arial" w:hAnsi="Arial" w:hint="default"/>
      </w:rPr>
    </w:lvl>
    <w:lvl w:ilvl="2" w:tplc="3582467E" w:tentative="1">
      <w:start w:val="1"/>
      <w:numFmt w:val="bullet"/>
      <w:lvlText w:val="•"/>
      <w:lvlJc w:val="left"/>
      <w:pPr>
        <w:tabs>
          <w:tab w:val="num" w:pos="2160"/>
        </w:tabs>
        <w:ind w:left="2160" w:hanging="360"/>
      </w:pPr>
      <w:rPr>
        <w:rFonts w:ascii="Arial" w:hAnsi="Arial" w:hint="default"/>
      </w:rPr>
    </w:lvl>
    <w:lvl w:ilvl="3" w:tplc="C82A6A7E" w:tentative="1">
      <w:start w:val="1"/>
      <w:numFmt w:val="bullet"/>
      <w:lvlText w:val="•"/>
      <w:lvlJc w:val="left"/>
      <w:pPr>
        <w:tabs>
          <w:tab w:val="num" w:pos="2880"/>
        </w:tabs>
        <w:ind w:left="2880" w:hanging="360"/>
      </w:pPr>
      <w:rPr>
        <w:rFonts w:ascii="Arial" w:hAnsi="Arial" w:hint="default"/>
      </w:rPr>
    </w:lvl>
    <w:lvl w:ilvl="4" w:tplc="EC8440C0" w:tentative="1">
      <w:start w:val="1"/>
      <w:numFmt w:val="bullet"/>
      <w:lvlText w:val="•"/>
      <w:lvlJc w:val="left"/>
      <w:pPr>
        <w:tabs>
          <w:tab w:val="num" w:pos="3600"/>
        </w:tabs>
        <w:ind w:left="3600" w:hanging="360"/>
      </w:pPr>
      <w:rPr>
        <w:rFonts w:ascii="Arial" w:hAnsi="Arial" w:hint="default"/>
      </w:rPr>
    </w:lvl>
    <w:lvl w:ilvl="5" w:tplc="75B88760" w:tentative="1">
      <w:start w:val="1"/>
      <w:numFmt w:val="bullet"/>
      <w:lvlText w:val="•"/>
      <w:lvlJc w:val="left"/>
      <w:pPr>
        <w:tabs>
          <w:tab w:val="num" w:pos="4320"/>
        </w:tabs>
        <w:ind w:left="4320" w:hanging="360"/>
      </w:pPr>
      <w:rPr>
        <w:rFonts w:ascii="Arial" w:hAnsi="Arial" w:hint="default"/>
      </w:rPr>
    </w:lvl>
    <w:lvl w:ilvl="6" w:tplc="0672C7E0" w:tentative="1">
      <w:start w:val="1"/>
      <w:numFmt w:val="bullet"/>
      <w:lvlText w:val="•"/>
      <w:lvlJc w:val="left"/>
      <w:pPr>
        <w:tabs>
          <w:tab w:val="num" w:pos="5040"/>
        </w:tabs>
        <w:ind w:left="5040" w:hanging="360"/>
      </w:pPr>
      <w:rPr>
        <w:rFonts w:ascii="Arial" w:hAnsi="Arial" w:hint="default"/>
      </w:rPr>
    </w:lvl>
    <w:lvl w:ilvl="7" w:tplc="91723D74" w:tentative="1">
      <w:start w:val="1"/>
      <w:numFmt w:val="bullet"/>
      <w:lvlText w:val="•"/>
      <w:lvlJc w:val="left"/>
      <w:pPr>
        <w:tabs>
          <w:tab w:val="num" w:pos="5760"/>
        </w:tabs>
        <w:ind w:left="5760" w:hanging="360"/>
      </w:pPr>
      <w:rPr>
        <w:rFonts w:ascii="Arial" w:hAnsi="Arial" w:hint="default"/>
      </w:rPr>
    </w:lvl>
    <w:lvl w:ilvl="8" w:tplc="D66A32F6"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74385910"/>
    <w:multiLevelType w:val="hybridMultilevel"/>
    <w:tmpl w:val="0D1C325E"/>
    <w:lvl w:ilvl="0" w:tplc="98846EC4">
      <w:start w:val="1"/>
      <w:numFmt w:val="bullet"/>
      <w:lvlText w:val="•"/>
      <w:lvlJc w:val="left"/>
      <w:pPr>
        <w:tabs>
          <w:tab w:val="num" w:pos="720"/>
        </w:tabs>
        <w:ind w:left="720" w:hanging="360"/>
      </w:pPr>
      <w:rPr>
        <w:rFonts w:ascii="Arial" w:hAnsi="Arial" w:hint="default"/>
      </w:rPr>
    </w:lvl>
    <w:lvl w:ilvl="1" w:tplc="BAFC0B66" w:tentative="1">
      <w:start w:val="1"/>
      <w:numFmt w:val="bullet"/>
      <w:lvlText w:val="•"/>
      <w:lvlJc w:val="left"/>
      <w:pPr>
        <w:tabs>
          <w:tab w:val="num" w:pos="1440"/>
        </w:tabs>
        <w:ind w:left="1440" w:hanging="360"/>
      </w:pPr>
      <w:rPr>
        <w:rFonts w:ascii="Arial" w:hAnsi="Arial" w:hint="default"/>
      </w:rPr>
    </w:lvl>
    <w:lvl w:ilvl="2" w:tplc="908A622C" w:tentative="1">
      <w:start w:val="1"/>
      <w:numFmt w:val="bullet"/>
      <w:lvlText w:val="•"/>
      <w:lvlJc w:val="left"/>
      <w:pPr>
        <w:tabs>
          <w:tab w:val="num" w:pos="2160"/>
        </w:tabs>
        <w:ind w:left="2160" w:hanging="360"/>
      </w:pPr>
      <w:rPr>
        <w:rFonts w:ascii="Arial" w:hAnsi="Arial" w:hint="default"/>
      </w:rPr>
    </w:lvl>
    <w:lvl w:ilvl="3" w:tplc="CCC40744" w:tentative="1">
      <w:start w:val="1"/>
      <w:numFmt w:val="bullet"/>
      <w:lvlText w:val="•"/>
      <w:lvlJc w:val="left"/>
      <w:pPr>
        <w:tabs>
          <w:tab w:val="num" w:pos="2880"/>
        </w:tabs>
        <w:ind w:left="2880" w:hanging="360"/>
      </w:pPr>
      <w:rPr>
        <w:rFonts w:ascii="Arial" w:hAnsi="Arial" w:hint="default"/>
      </w:rPr>
    </w:lvl>
    <w:lvl w:ilvl="4" w:tplc="1A4421C6" w:tentative="1">
      <w:start w:val="1"/>
      <w:numFmt w:val="bullet"/>
      <w:lvlText w:val="•"/>
      <w:lvlJc w:val="left"/>
      <w:pPr>
        <w:tabs>
          <w:tab w:val="num" w:pos="3600"/>
        </w:tabs>
        <w:ind w:left="3600" w:hanging="360"/>
      </w:pPr>
      <w:rPr>
        <w:rFonts w:ascii="Arial" w:hAnsi="Arial" w:hint="default"/>
      </w:rPr>
    </w:lvl>
    <w:lvl w:ilvl="5" w:tplc="0894991C" w:tentative="1">
      <w:start w:val="1"/>
      <w:numFmt w:val="bullet"/>
      <w:lvlText w:val="•"/>
      <w:lvlJc w:val="left"/>
      <w:pPr>
        <w:tabs>
          <w:tab w:val="num" w:pos="4320"/>
        </w:tabs>
        <w:ind w:left="4320" w:hanging="360"/>
      </w:pPr>
      <w:rPr>
        <w:rFonts w:ascii="Arial" w:hAnsi="Arial" w:hint="default"/>
      </w:rPr>
    </w:lvl>
    <w:lvl w:ilvl="6" w:tplc="5FA01B88" w:tentative="1">
      <w:start w:val="1"/>
      <w:numFmt w:val="bullet"/>
      <w:lvlText w:val="•"/>
      <w:lvlJc w:val="left"/>
      <w:pPr>
        <w:tabs>
          <w:tab w:val="num" w:pos="5040"/>
        </w:tabs>
        <w:ind w:left="5040" w:hanging="360"/>
      </w:pPr>
      <w:rPr>
        <w:rFonts w:ascii="Arial" w:hAnsi="Arial" w:hint="default"/>
      </w:rPr>
    </w:lvl>
    <w:lvl w:ilvl="7" w:tplc="9D149E02" w:tentative="1">
      <w:start w:val="1"/>
      <w:numFmt w:val="bullet"/>
      <w:lvlText w:val="•"/>
      <w:lvlJc w:val="left"/>
      <w:pPr>
        <w:tabs>
          <w:tab w:val="num" w:pos="5760"/>
        </w:tabs>
        <w:ind w:left="5760" w:hanging="360"/>
      </w:pPr>
      <w:rPr>
        <w:rFonts w:ascii="Arial" w:hAnsi="Arial" w:hint="default"/>
      </w:rPr>
    </w:lvl>
    <w:lvl w:ilvl="8" w:tplc="3FD4FC7E"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7481593A"/>
    <w:multiLevelType w:val="hybridMultilevel"/>
    <w:tmpl w:val="8A08DC84"/>
    <w:lvl w:ilvl="0" w:tplc="656EBB88">
      <w:start w:val="1"/>
      <w:numFmt w:val="bullet"/>
      <w:lvlText w:val="•"/>
      <w:lvlJc w:val="left"/>
      <w:pPr>
        <w:tabs>
          <w:tab w:val="num" w:pos="720"/>
        </w:tabs>
        <w:ind w:left="720" w:hanging="360"/>
      </w:pPr>
      <w:rPr>
        <w:rFonts w:ascii="Arial" w:hAnsi="Arial" w:hint="default"/>
      </w:rPr>
    </w:lvl>
    <w:lvl w:ilvl="1" w:tplc="F61E6D9C" w:tentative="1">
      <w:start w:val="1"/>
      <w:numFmt w:val="bullet"/>
      <w:lvlText w:val="•"/>
      <w:lvlJc w:val="left"/>
      <w:pPr>
        <w:tabs>
          <w:tab w:val="num" w:pos="1440"/>
        </w:tabs>
        <w:ind w:left="1440" w:hanging="360"/>
      </w:pPr>
      <w:rPr>
        <w:rFonts w:ascii="Arial" w:hAnsi="Arial" w:hint="default"/>
      </w:rPr>
    </w:lvl>
    <w:lvl w:ilvl="2" w:tplc="735046E2" w:tentative="1">
      <w:start w:val="1"/>
      <w:numFmt w:val="bullet"/>
      <w:lvlText w:val="•"/>
      <w:lvlJc w:val="left"/>
      <w:pPr>
        <w:tabs>
          <w:tab w:val="num" w:pos="2160"/>
        </w:tabs>
        <w:ind w:left="2160" w:hanging="360"/>
      </w:pPr>
      <w:rPr>
        <w:rFonts w:ascii="Arial" w:hAnsi="Arial" w:hint="default"/>
      </w:rPr>
    </w:lvl>
    <w:lvl w:ilvl="3" w:tplc="DAFEE8DE" w:tentative="1">
      <w:start w:val="1"/>
      <w:numFmt w:val="bullet"/>
      <w:lvlText w:val="•"/>
      <w:lvlJc w:val="left"/>
      <w:pPr>
        <w:tabs>
          <w:tab w:val="num" w:pos="2880"/>
        </w:tabs>
        <w:ind w:left="2880" w:hanging="360"/>
      </w:pPr>
      <w:rPr>
        <w:rFonts w:ascii="Arial" w:hAnsi="Arial" w:hint="default"/>
      </w:rPr>
    </w:lvl>
    <w:lvl w:ilvl="4" w:tplc="2DCE9238" w:tentative="1">
      <w:start w:val="1"/>
      <w:numFmt w:val="bullet"/>
      <w:lvlText w:val="•"/>
      <w:lvlJc w:val="left"/>
      <w:pPr>
        <w:tabs>
          <w:tab w:val="num" w:pos="3600"/>
        </w:tabs>
        <w:ind w:left="3600" w:hanging="360"/>
      </w:pPr>
      <w:rPr>
        <w:rFonts w:ascii="Arial" w:hAnsi="Arial" w:hint="default"/>
      </w:rPr>
    </w:lvl>
    <w:lvl w:ilvl="5" w:tplc="1638E78C" w:tentative="1">
      <w:start w:val="1"/>
      <w:numFmt w:val="bullet"/>
      <w:lvlText w:val="•"/>
      <w:lvlJc w:val="left"/>
      <w:pPr>
        <w:tabs>
          <w:tab w:val="num" w:pos="4320"/>
        </w:tabs>
        <w:ind w:left="4320" w:hanging="360"/>
      </w:pPr>
      <w:rPr>
        <w:rFonts w:ascii="Arial" w:hAnsi="Arial" w:hint="default"/>
      </w:rPr>
    </w:lvl>
    <w:lvl w:ilvl="6" w:tplc="7ED06F82" w:tentative="1">
      <w:start w:val="1"/>
      <w:numFmt w:val="bullet"/>
      <w:lvlText w:val="•"/>
      <w:lvlJc w:val="left"/>
      <w:pPr>
        <w:tabs>
          <w:tab w:val="num" w:pos="5040"/>
        </w:tabs>
        <w:ind w:left="5040" w:hanging="360"/>
      </w:pPr>
      <w:rPr>
        <w:rFonts w:ascii="Arial" w:hAnsi="Arial" w:hint="default"/>
      </w:rPr>
    </w:lvl>
    <w:lvl w:ilvl="7" w:tplc="45C29DB2" w:tentative="1">
      <w:start w:val="1"/>
      <w:numFmt w:val="bullet"/>
      <w:lvlText w:val="•"/>
      <w:lvlJc w:val="left"/>
      <w:pPr>
        <w:tabs>
          <w:tab w:val="num" w:pos="5760"/>
        </w:tabs>
        <w:ind w:left="5760" w:hanging="360"/>
      </w:pPr>
      <w:rPr>
        <w:rFonts w:ascii="Arial" w:hAnsi="Arial" w:hint="default"/>
      </w:rPr>
    </w:lvl>
    <w:lvl w:ilvl="8" w:tplc="5E6E17C2"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75E4084D"/>
    <w:multiLevelType w:val="multilevel"/>
    <w:tmpl w:val="EBD02052"/>
    <w:lvl w:ilvl="0">
      <w:start w:val="1"/>
      <w:numFmt w:val="decimal"/>
      <w:lvlText w:val="%1."/>
      <w:lvlJc w:val="left"/>
      <w:pPr>
        <w:ind w:left="432" w:hanging="432"/>
      </w:pPr>
      <w:rPr>
        <w:rFonts w:hint="default"/>
      </w:rPr>
    </w:lvl>
    <w:lvl w:ilvl="1">
      <w:start w:val="2"/>
      <w:numFmt w:val="decimal"/>
      <w:lvlText w:val="%1.%2"/>
      <w:lvlJc w:val="left"/>
      <w:pPr>
        <w:ind w:left="576" w:hanging="576"/>
      </w:pPr>
      <w:rPr>
        <w:rFonts w:ascii="Times New Roman" w:hAnsi="Times New Roman" w:cs="Times New Roman" w:hint="default"/>
        <w:b/>
        <w:bCs/>
        <w:sz w:val="32"/>
        <w:szCs w:val="32"/>
      </w:rPr>
    </w:lvl>
    <w:lvl w:ilvl="2">
      <w:start w:val="1"/>
      <w:numFmt w:val="decimal"/>
      <w:lvlText w:val="%1.%2.%3"/>
      <w:lvlJc w:val="left"/>
      <w:pPr>
        <w:ind w:left="720" w:hanging="720"/>
      </w:pPr>
      <w:rPr>
        <w:rFonts w:hint="default"/>
        <w:b/>
        <w:bCs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7" w15:restartNumberingAfterBreak="0">
    <w:nsid w:val="7AC060E9"/>
    <w:multiLevelType w:val="hybridMultilevel"/>
    <w:tmpl w:val="AF16542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8" w15:restartNumberingAfterBreak="0">
    <w:nsid w:val="7B095BD9"/>
    <w:multiLevelType w:val="hybridMultilevel"/>
    <w:tmpl w:val="B89843EA"/>
    <w:lvl w:ilvl="0" w:tplc="E73EEA6C">
      <w:start w:val="1"/>
      <w:numFmt w:val="bullet"/>
      <w:lvlText w:val="•"/>
      <w:lvlJc w:val="left"/>
      <w:pPr>
        <w:tabs>
          <w:tab w:val="num" w:pos="720"/>
        </w:tabs>
        <w:ind w:left="720" w:hanging="360"/>
      </w:pPr>
      <w:rPr>
        <w:rFonts w:ascii="Arial" w:hAnsi="Arial" w:hint="default"/>
      </w:rPr>
    </w:lvl>
    <w:lvl w:ilvl="1" w:tplc="EB26AFF2" w:tentative="1">
      <w:start w:val="1"/>
      <w:numFmt w:val="bullet"/>
      <w:lvlText w:val="•"/>
      <w:lvlJc w:val="left"/>
      <w:pPr>
        <w:tabs>
          <w:tab w:val="num" w:pos="1440"/>
        </w:tabs>
        <w:ind w:left="1440" w:hanging="360"/>
      </w:pPr>
      <w:rPr>
        <w:rFonts w:ascii="Arial" w:hAnsi="Arial" w:hint="default"/>
      </w:rPr>
    </w:lvl>
    <w:lvl w:ilvl="2" w:tplc="471C4A3A" w:tentative="1">
      <w:start w:val="1"/>
      <w:numFmt w:val="bullet"/>
      <w:lvlText w:val="•"/>
      <w:lvlJc w:val="left"/>
      <w:pPr>
        <w:tabs>
          <w:tab w:val="num" w:pos="2160"/>
        </w:tabs>
        <w:ind w:left="2160" w:hanging="360"/>
      </w:pPr>
      <w:rPr>
        <w:rFonts w:ascii="Arial" w:hAnsi="Arial" w:hint="default"/>
      </w:rPr>
    </w:lvl>
    <w:lvl w:ilvl="3" w:tplc="1D328044" w:tentative="1">
      <w:start w:val="1"/>
      <w:numFmt w:val="bullet"/>
      <w:lvlText w:val="•"/>
      <w:lvlJc w:val="left"/>
      <w:pPr>
        <w:tabs>
          <w:tab w:val="num" w:pos="2880"/>
        </w:tabs>
        <w:ind w:left="2880" w:hanging="360"/>
      </w:pPr>
      <w:rPr>
        <w:rFonts w:ascii="Arial" w:hAnsi="Arial" w:hint="default"/>
      </w:rPr>
    </w:lvl>
    <w:lvl w:ilvl="4" w:tplc="48B01644" w:tentative="1">
      <w:start w:val="1"/>
      <w:numFmt w:val="bullet"/>
      <w:lvlText w:val="•"/>
      <w:lvlJc w:val="left"/>
      <w:pPr>
        <w:tabs>
          <w:tab w:val="num" w:pos="3600"/>
        </w:tabs>
        <w:ind w:left="3600" w:hanging="360"/>
      </w:pPr>
      <w:rPr>
        <w:rFonts w:ascii="Arial" w:hAnsi="Arial" w:hint="default"/>
      </w:rPr>
    </w:lvl>
    <w:lvl w:ilvl="5" w:tplc="9558F8AA" w:tentative="1">
      <w:start w:val="1"/>
      <w:numFmt w:val="bullet"/>
      <w:lvlText w:val="•"/>
      <w:lvlJc w:val="left"/>
      <w:pPr>
        <w:tabs>
          <w:tab w:val="num" w:pos="4320"/>
        </w:tabs>
        <w:ind w:left="4320" w:hanging="360"/>
      </w:pPr>
      <w:rPr>
        <w:rFonts w:ascii="Arial" w:hAnsi="Arial" w:hint="default"/>
      </w:rPr>
    </w:lvl>
    <w:lvl w:ilvl="6" w:tplc="23CE14A2" w:tentative="1">
      <w:start w:val="1"/>
      <w:numFmt w:val="bullet"/>
      <w:lvlText w:val="•"/>
      <w:lvlJc w:val="left"/>
      <w:pPr>
        <w:tabs>
          <w:tab w:val="num" w:pos="5040"/>
        </w:tabs>
        <w:ind w:left="5040" w:hanging="360"/>
      </w:pPr>
      <w:rPr>
        <w:rFonts w:ascii="Arial" w:hAnsi="Arial" w:hint="default"/>
      </w:rPr>
    </w:lvl>
    <w:lvl w:ilvl="7" w:tplc="D346E5B4" w:tentative="1">
      <w:start w:val="1"/>
      <w:numFmt w:val="bullet"/>
      <w:lvlText w:val="•"/>
      <w:lvlJc w:val="left"/>
      <w:pPr>
        <w:tabs>
          <w:tab w:val="num" w:pos="5760"/>
        </w:tabs>
        <w:ind w:left="5760" w:hanging="360"/>
      </w:pPr>
      <w:rPr>
        <w:rFonts w:ascii="Arial" w:hAnsi="Arial" w:hint="default"/>
      </w:rPr>
    </w:lvl>
    <w:lvl w:ilvl="8" w:tplc="DEEA6ACA"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7B1F2FF2"/>
    <w:multiLevelType w:val="hybridMultilevel"/>
    <w:tmpl w:val="81F06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D700BF3"/>
    <w:multiLevelType w:val="multilevel"/>
    <w:tmpl w:val="04CC89EE"/>
    <w:lvl w:ilvl="0">
      <w:start w:val="2"/>
      <w:numFmt w:val="decimal"/>
      <w:lvlText w:val="%1."/>
      <w:lvlJc w:val="left"/>
      <w:pPr>
        <w:ind w:left="360" w:hanging="360"/>
      </w:pPr>
      <w:rPr>
        <w:rFonts w:ascii="Arial" w:hAnsi="Arial" w:hint="default"/>
        <w:color w:val="000000" w:themeColor="text1"/>
      </w:rPr>
    </w:lvl>
    <w:lvl w:ilvl="1">
      <w:start w:val="2"/>
      <w:numFmt w:val="none"/>
      <w:suff w:val="nothing"/>
      <w:lvlText w:val="2.1."/>
      <w:lvlJc w:val="left"/>
      <w:pPr>
        <w:ind w:left="0" w:firstLine="360"/>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F6D5F28"/>
    <w:multiLevelType w:val="hybridMultilevel"/>
    <w:tmpl w:val="629438D2"/>
    <w:lvl w:ilvl="0" w:tplc="5D0603E2">
      <w:start w:val="4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33872961">
    <w:abstractNumId w:val="65"/>
  </w:num>
  <w:num w:numId="2" w16cid:durableId="1409614295">
    <w:abstractNumId w:val="35"/>
  </w:num>
  <w:num w:numId="3" w16cid:durableId="1836145003">
    <w:abstractNumId w:val="35"/>
  </w:num>
  <w:num w:numId="4" w16cid:durableId="852690572">
    <w:abstractNumId w:val="39"/>
  </w:num>
  <w:num w:numId="5" w16cid:durableId="1334645856">
    <w:abstractNumId w:val="39"/>
  </w:num>
  <w:num w:numId="6" w16cid:durableId="1393578476">
    <w:abstractNumId w:val="4"/>
  </w:num>
  <w:num w:numId="7" w16cid:durableId="1476487522">
    <w:abstractNumId w:val="31"/>
  </w:num>
  <w:num w:numId="8" w16cid:durableId="834304698">
    <w:abstractNumId w:val="31"/>
  </w:num>
  <w:num w:numId="9" w16cid:durableId="167865122">
    <w:abstractNumId w:val="45"/>
  </w:num>
  <w:num w:numId="10" w16cid:durableId="1674455401">
    <w:abstractNumId w:val="38"/>
  </w:num>
  <w:num w:numId="11" w16cid:durableId="1532301866">
    <w:abstractNumId w:val="28"/>
  </w:num>
  <w:num w:numId="12" w16cid:durableId="1715108867">
    <w:abstractNumId w:val="55"/>
  </w:num>
  <w:num w:numId="13" w16cid:durableId="1955864423">
    <w:abstractNumId w:val="29"/>
  </w:num>
  <w:num w:numId="14" w16cid:durableId="754008808">
    <w:abstractNumId w:val="11"/>
  </w:num>
  <w:num w:numId="15" w16cid:durableId="146171074">
    <w:abstractNumId w:val="64"/>
  </w:num>
  <w:num w:numId="16" w16cid:durableId="642589232">
    <w:abstractNumId w:val="37"/>
  </w:num>
  <w:num w:numId="17" w16cid:durableId="853879398">
    <w:abstractNumId w:val="69"/>
  </w:num>
  <w:num w:numId="18" w16cid:durableId="546453076">
    <w:abstractNumId w:val="42"/>
  </w:num>
  <w:num w:numId="19" w16cid:durableId="1155489673">
    <w:abstractNumId w:val="31"/>
  </w:num>
  <w:num w:numId="20" w16cid:durableId="465511931">
    <w:abstractNumId w:val="33"/>
  </w:num>
  <w:num w:numId="21" w16cid:durableId="1872768595">
    <w:abstractNumId w:val="33"/>
  </w:num>
  <w:num w:numId="22" w16cid:durableId="1521700745">
    <w:abstractNumId w:val="58"/>
  </w:num>
  <w:num w:numId="23" w16cid:durableId="1611931862">
    <w:abstractNumId w:val="2"/>
  </w:num>
  <w:num w:numId="24" w16cid:durableId="1279022986">
    <w:abstractNumId w:val="68"/>
  </w:num>
  <w:num w:numId="25" w16cid:durableId="1558054111">
    <w:abstractNumId w:val="7"/>
  </w:num>
  <w:num w:numId="26" w16cid:durableId="1915168108">
    <w:abstractNumId w:val="63"/>
  </w:num>
  <w:num w:numId="27" w16cid:durableId="1095250445">
    <w:abstractNumId w:val="51"/>
  </w:num>
  <w:num w:numId="28" w16cid:durableId="742685512">
    <w:abstractNumId w:val="25"/>
  </w:num>
  <w:num w:numId="29" w16cid:durableId="555553918">
    <w:abstractNumId w:val="69"/>
  </w:num>
  <w:num w:numId="30" w16cid:durableId="1210336841">
    <w:abstractNumId w:val="69"/>
  </w:num>
  <w:num w:numId="31" w16cid:durableId="21415368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94647879">
    <w:abstractNumId w:val="0"/>
  </w:num>
  <w:num w:numId="33" w16cid:durableId="455803835">
    <w:abstractNumId w:val="69"/>
  </w:num>
  <w:num w:numId="34" w16cid:durableId="995452822">
    <w:abstractNumId w:val="10"/>
  </w:num>
  <w:num w:numId="35" w16cid:durableId="549807534">
    <w:abstractNumId w:val="67"/>
  </w:num>
  <w:num w:numId="36" w16cid:durableId="2063629954">
    <w:abstractNumId w:val="6"/>
  </w:num>
  <w:num w:numId="37" w16cid:durableId="436029325">
    <w:abstractNumId w:val="34"/>
  </w:num>
  <w:num w:numId="38" w16cid:durableId="173396688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53678517">
    <w:abstractNumId w:val="62"/>
  </w:num>
  <w:num w:numId="40" w16cid:durableId="1148354074">
    <w:abstractNumId w:val="62"/>
  </w:num>
  <w:num w:numId="41" w16cid:durableId="658849310">
    <w:abstractNumId w:val="8"/>
  </w:num>
  <w:num w:numId="42" w16cid:durableId="1238396919">
    <w:abstractNumId w:val="61"/>
  </w:num>
  <w:num w:numId="43" w16cid:durableId="883566671">
    <w:abstractNumId w:val="18"/>
  </w:num>
  <w:num w:numId="44" w16cid:durableId="20016409">
    <w:abstractNumId w:val="57"/>
  </w:num>
  <w:num w:numId="45" w16cid:durableId="277566146">
    <w:abstractNumId w:val="46"/>
  </w:num>
  <w:num w:numId="46" w16cid:durableId="1801651148">
    <w:abstractNumId w:val="22"/>
  </w:num>
  <w:num w:numId="47" w16cid:durableId="49813497">
    <w:abstractNumId w:val="50"/>
  </w:num>
  <w:num w:numId="48" w16cid:durableId="1219854173">
    <w:abstractNumId w:val="54"/>
  </w:num>
  <w:num w:numId="49" w16cid:durableId="791941306">
    <w:abstractNumId w:val="66"/>
  </w:num>
  <w:num w:numId="50" w16cid:durableId="9216776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111731229">
    <w:abstractNumId w:val="3"/>
  </w:num>
  <w:num w:numId="52" w16cid:durableId="646132857">
    <w:abstractNumId w:val="47"/>
  </w:num>
  <w:num w:numId="53" w16cid:durableId="1171994458">
    <w:abstractNumId w:val="24"/>
  </w:num>
  <w:num w:numId="54" w16cid:durableId="1173494118">
    <w:abstractNumId w:val="47"/>
  </w:num>
  <w:num w:numId="55" w16cid:durableId="84135640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473059514">
    <w:abstractNumId w:val="23"/>
  </w:num>
  <w:num w:numId="57" w16cid:durableId="485561122">
    <w:abstractNumId w:val="26"/>
  </w:num>
  <w:num w:numId="58" w16cid:durableId="598104941">
    <w:abstractNumId w:val="14"/>
  </w:num>
  <w:num w:numId="59" w16cid:durableId="1132095193">
    <w:abstractNumId w:val="44"/>
  </w:num>
  <w:num w:numId="60" w16cid:durableId="145590272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11315732">
    <w:abstractNumId w:val="49"/>
  </w:num>
  <w:num w:numId="62" w16cid:durableId="12957894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60696064">
    <w:abstractNumId w:val="57"/>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867325877">
    <w:abstractNumId w:val="53"/>
  </w:num>
  <w:num w:numId="65" w16cid:durableId="432239264">
    <w:abstractNumId w:val="32"/>
  </w:num>
  <w:num w:numId="66" w16cid:durableId="1245188075">
    <w:abstractNumId w:val="43"/>
  </w:num>
  <w:num w:numId="67" w16cid:durableId="904491209">
    <w:abstractNumId w:val="13"/>
  </w:num>
  <w:num w:numId="68" w16cid:durableId="4738325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39608226">
    <w:abstractNumId w:val="52"/>
  </w:num>
  <w:num w:numId="70" w16cid:durableId="92014368">
    <w:abstractNumId w:val="9"/>
  </w:num>
  <w:num w:numId="71" w16cid:durableId="1020932701">
    <w:abstractNumId w:val="41"/>
  </w:num>
  <w:num w:numId="72" w16cid:durableId="490218106">
    <w:abstractNumId w:val="59"/>
  </w:num>
  <w:num w:numId="73" w16cid:durableId="475953714">
    <w:abstractNumId w:val="21"/>
  </w:num>
  <w:num w:numId="74" w16cid:durableId="715663827">
    <w:abstractNumId w:val="36"/>
  </w:num>
  <w:num w:numId="75" w16cid:durableId="476993592">
    <w:abstractNumId w:val="30"/>
  </w:num>
  <w:num w:numId="76" w16cid:durableId="1983191935">
    <w:abstractNumId w:val="70"/>
  </w:num>
  <w:num w:numId="77" w16cid:durableId="865212554">
    <w:abstractNumId w:val="20"/>
  </w:num>
  <w:num w:numId="78" w16cid:durableId="2049526110">
    <w:abstractNumId w:val="48"/>
  </w:num>
  <w:num w:numId="79" w16cid:durableId="1464153625">
    <w:abstractNumId w:val="45"/>
  </w:num>
  <w:num w:numId="80" w16cid:durableId="1560439826">
    <w:abstractNumId w:val="40"/>
  </w:num>
  <w:num w:numId="81" w16cid:durableId="1920554356">
    <w:abstractNumId w:val="4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118668889">
    <w:abstractNumId w:val="4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67044272">
    <w:abstractNumId w:val="15"/>
  </w:num>
  <w:num w:numId="84" w16cid:durableId="1911692984">
    <w:abstractNumId w:val="16"/>
  </w:num>
  <w:num w:numId="85" w16cid:durableId="2109350133">
    <w:abstractNumId w:val="1"/>
  </w:num>
  <w:num w:numId="86" w16cid:durableId="875312058">
    <w:abstractNumId w:val="27"/>
  </w:num>
  <w:num w:numId="87" w16cid:durableId="2017725679">
    <w:abstractNumId w:val="56"/>
  </w:num>
  <w:num w:numId="88" w16cid:durableId="1148669771">
    <w:abstractNumId w:val="4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4376749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38510578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449541288">
    <w:abstractNumId w:val="33"/>
  </w:num>
  <w:num w:numId="92" w16cid:durableId="2050379343">
    <w:abstractNumId w:val="12"/>
  </w:num>
  <w:num w:numId="93" w16cid:durableId="702556034">
    <w:abstractNumId w:val="31"/>
  </w:num>
  <w:num w:numId="94" w16cid:durableId="1574387243">
    <w:abstractNumId w:val="31"/>
  </w:num>
  <w:num w:numId="95" w16cid:durableId="1958951560">
    <w:abstractNumId w:val="33"/>
  </w:num>
  <w:num w:numId="96" w16cid:durableId="105146367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868444282">
    <w:abstractNumId w:val="33"/>
  </w:num>
  <w:num w:numId="98" w16cid:durableId="261761005">
    <w:abstractNumId w:val="5"/>
  </w:num>
  <w:num w:numId="99" w16cid:durableId="720519152">
    <w:abstractNumId w:val="71"/>
  </w:num>
  <w:num w:numId="100" w16cid:durableId="1625192423">
    <w:abstractNumId w:val="12"/>
  </w:num>
  <w:num w:numId="101" w16cid:durableId="1130172984">
    <w:abstractNumId w:val="6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dighieri, Greg (GE Vernova)">
    <w15:presenceInfo w15:providerId="AD" w15:userId="S::223096901@ge.com::aef11a1c-bc90-47e5-9f57-f359e65112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48A"/>
    <w:rsid w:val="000267EE"/>
    <w:rsid w:val="00030EAC"/>
    <w:rsid w:val="0003290F"/>
    <w:rsid w:val="0004791C"/>
    <w:rsid w:val="0005058E"/>
    <w:rsid w:val="00081A3C"/>
    <w:rsid w:val="000832A1"/>
    <w:rsid w:val="0008576F"/>
    <w:rsid w:val="0009691D"/>
    <w:rsid w:val="000B4949"/>
    <w:rsid w:val="000B4E94"/>
    <w:rsid w:val="000C3164"/>
    <w:rsid w:val="00103F79"/>
    <w:rsid w:val="00104EE9"/>
    <w:rsid w:val="001269A3"/>
    <w:rsid w:val="001342DD"/>
    <w:rsid w:val="0013724B"/>
    <w:rsid w:val="00144405"/>
    <w:rsid w:val="00172BD4"/>
    <w:rsid w:val="00184C27"/>
    <w:rsid w:val="001865EB"/>
    <w:rsid w:val="0019134F"/>
    <w:rsid w:val="00197802"/>
    <w:rsid w:val="0021268A"/>
    <w:rsid w:val="002212E0"/>
    <w:rsid w:val="00226059"/>
    <w:rsid w:val="00265092"/>
    <w:rsid w:val="00282018"/>
    <w:rsid w:val="00297D6C"/>
    <w:rsid w:val="002C1DB6"/>
    <w:rsid w:val="002D4CD8"/>
    <w:rsid w:val="002E46F5"/>
    <w:rsid w:val="002F7867"/>
    <w:rsid w:val="0030229E"/>
    <w:rsid w:val="00351C2D"/>
    <w:rsid w:val="00355725"/>
    <w:rsid w:val="00356BBA"/>
    <w:rsid w:val="00373EF4"/>
    <w:rsid w:val="0037561C"/>
    <w:rsid w:val="003B1D11"/>
    <w:rsid w:val="003B45CA"/>
    <w:rsid w:val="003C530E"/>
    <w:rsid w:val="003D0C03"/>
    <w:rsid w:val="003D33ED"/>
    <w:rsid w:val="003F0D78"/>
    <w:rsid w:val="00403D24"/>
    <w:rsid w:val="00406F97"/>
    <w:rsid w:val="00421EB5"/>
    <w:rsid w:val="004457CA"/>
    <w:rsid w:val="00464E78"/>
    <w:rsid w:val="00470570"/>
    <w:rsid w:val="0047760E"/>
    <w:rsid w:val="00484E0B"/>
    <w:rsid w:val="0048539E"/>
    <w:rsid w:val="004A0706"/>
    <w:rsid w:val="004D72C8"/>
    <w:rsid w:val="004E2A0F"/>
    <w:rsid w:val="004E5F65"/>
    <w:rsid w:val="004F5571"/>
    <w:rsid w:val="00500212"/>
    <w:rsid w:val="005006B5"/>
    <w:rsid w:val="00530FDC"/>
    <w:rsid w:val="00542716"/>
    <w:rsid w:val="0054341B"/>
    <w:rsid w:val="0057438F"/>
    <w:rsid w:val="005E13C9"/>
    <w:rsid w:val="005E4D3C"/>
    <w:rsid w:val="00640D8E"/>
    <w:rsid w:val="00650A27"/>
    <w:rsid w:val="006535C7"/>
    <w:rsid w:val="00653722"/>
    <w:rsid w:val="0065548A"/>
    <w:rsid w:val="00682255"/>
    <w:rsid w:val="00685B24"/>
    <w:rsid w:val="006A58B5"/>
    <w:rsid w:val="006C18EB"/>
    <w:rsid w:val="006C2CED"/>
    <w:rsid w:val="006D3D6F"/>
    <w:rsid w:val="006D5EE0"/>
    <w:rsid w:val="00726213"/>
    <w:rsid w:val="00727A3A"/>
    <w:rsid w:val="00735686"/>
    <w:rsid w:val="00740469"/>
    <w:rsid w:val="00741907"/>
    <w:rsid w:val="0076704E"/>
    <w:rsid w:val="00780B1B"/>
    <w:rsid w:val="00783894"/>
    <w:rsid w:val="007D0013"/>
    <w:rsid w:val="007D4AD4"/>
    <w:rsid w:val="007D6312"/>
    <w:rsid w:val="007E256C"/>
    <w:rsid w:val="007E3CC2"/>
    <w:rsid w:val="007E6962"/>
    <w:rsid w:val="007F552D"/>
    <w:rsid w:val="00803072"/>
    <w:rsid w:val="00822FB0"/>
    <w:rsid w:val="00827D19"/>
    <w:rsid w:val="00833E9F"/>
    <w:rsid w:val="00844FEF"/>
    <w:rsid w:val="00863C30"/>
    <w:rsid w:val="00867DD8"/>
    <w:rsid w:val="00884F85"/>
    <w:rsid w:val="008A227B"/>
    <w:rsid w:val="008A6DE1"/>
    <w:rsid w:val="008C3154"/>
    <w:rsid w:val="008C3871"/>
    <w:rsid w:val="008C4118"/>
    <w:rsid w:val="008C64AA"/>
    <w:rsid w:val="008D2A7C"/>
    <w:rsid w:val="008D6D19"/>
    <w:rsid w:val="008E0C75"/>
    <w:rsid w:val="008F6786"/>
    <w:rsid w:val="00907EB9"/>
    <w:rsid w:val="00926E39"/>
    <w:rsid w:val="0093275B"/>
    <w:rsid w:val="00934E06"/>
    <w:rsid w:val="00935982"/>
    <w:rsid w:val="00942D97"/>
    <w:rsid w:val="0095275B"/>
    <w:rsid w:val="00964C93"/>
    <w:rsid w:val="00983DEA"/>
    <w:rsid w:val="009945D4"/>
    <w:rsid w:val="009A59AF"/>
    <w:rsid w:val="009C6833"/>
    <w:rsid w:val="009E73E2"/>
    <w:rsid w:val="009E7F22"/>
    <w:rsid w:val="00A167DD"/>
    <w:rsid w:val="00A30347"/>
    <w:rsid w:val="00A40233"/>
    <w:rsid w:val="00A5449F"/>
    <w:rsid w:val="00A84435"/>
    <w:rsid w:val="00AD13A8"/>
    <w:rsid w:val="00AE4F69"/>
    <w:rsid w:val="00AF1EAB"/>
    <w:rsid w:val="00AF4B3C"/>
    <w:rsid w:val="00B05944"/>
    <w:rsid w:val="00B1348E"/>
    <w:rsid w:val="00B20C97"/>
    <w:rsid w:val="00B21BB8"/>
    <w:rsid w:val="00B25655"/>
    <w:rsid w:val="00B61450"/>
    <w:rsid w:val="00B63F47"/>
    <w:rsid w:val="00B846C9"/>
    <w:rsid w:val="00B91A95"/>
    <w:rsid w:val="00B979DE"/>
    <w:rsid w:val="00BD2D63"/>
    <w:rsid w:val="00BF56B4"/>
    <w:rsid w:val="00C463F9"/>
    <w:rsid w:val="00C520AE"/>
    <w:rsid w:val="00C814A0"/>
    <w:rsid w:val="00C87742"/>
    <w:rsid w:val="00C95E75"/>
    <w:rsid w:val="00CA7843"/>
    <w:rsid w:val="00CE53AC"/>
    <w:rsid w:val="00CF3927"/>
    <w:rsid w:val="00CF3A77"/>
    <w:rsid w:val="00D16F4A"/>
    <w:rsid w:val="00D17E9F"/>
    <w:rsid w:val="00D6101A"/>
    <w:rsid w:val="00D72B2A"/>
    <w:rsid w:val="00D83BBE"/>
    <w:rsid w:val="00DB3554"/>
    <w:rsid w:val="00DD1E27"/>
    <w:rsid w:val="00DE42D4"/>
    <w:rsid w:val="00DF5F92"/>
    <w:rsid w:val="00E10AE1"/>
    <w:rsid w:val="00E15562"/>
    <w:rsid w:val="00E43A8F"/>
    <w:rsid w:val="00E44996"/>
    <w:rsid w:val="00E6119B"/>
    <w:rsid w:val="00E633EB"/>
    <w:rsid w:val="00E71080"/>
    <w:rsid w:val="00E8012C"/>
    <w:rsid w:val="00E8204A"/>
    <w:rsid w:val="00EB7C2F"/>
    <w:rsid w:val="00EB7FD8"/>
    <w:rsid w:val="00ED2003"/>
    <w:rsid w:val="00EE2541"/>
    <w:rsid w:val="00EE4A16"/>
    <w:rsid w:val="00EF5FDF"/>
    <w:rsid w:val="00F01D18"/>
    <w:rsid w:val="00F06E93"/>
    <w:rsid w:val="00F074FB"/>
    <w:rsid w:val="00F10B4E"/>
    <w:rsid w:val="00F157CC"/>
    <w:rsid w:val="00F2492C"/>
    <w:rsid w:val="00F507EB"/>
    <w:rsid w:val="00F738C6"/>
    <w:rsid w:val="00F91BCF"/>
    <w:rsid w:val="00F92789"/>
    <w:rsid w:val="00FB4B8A"/>
    <w:rsid w:val="00FC05B9"/>
    <w:rsid w:val="00FC5692"/>
    <w:rsid w:val="00FC7389"/>
    <w:rsid w:val="00FC76E4"/>
    <w:rsid w:val="00FE0687"/>
    <w:rsid w:val="00FE25F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703D1"/>
  <w15:chartTrackingRefBased/>
  <w15:docId w15:val="{E4C638EA-8900-44E9-9995-E636DDC64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6213"/>
    <w:pPr>
      <w:keepNext/>
      <w:keepLines/>
      <w:numPr>
        <w:numId w:val="80"/>
      </w:numPr>
      <w:spacing w:before="240" w:after="0" w:line="252" w:lineRule="auto"/>
      <w:outlineLvl w:val="0"/>
    </w:pPr>
    <w:rPr>
      <w:rFonts w:asciiTheme="majorHAnsi" w:eastAsiaTheme="majorEastAsia" w:hAnsiTheme="majorHAnsi" w:cstheme="majorBidi"/>
      <w:color w:val="2F5496" w:themeColor="accent1" w:themeShade="BF"/>
      <w:kern w:val="0"/>
      <w:sz w:val="32"/>
      <w:szCs w:val="32"/>
      <w:lang w:eastAsia="en-US"/>
      <w14:ligatures w14:val="none"/>
    </w:rPr>
  </w:style>
  <w:style w:type="paragraph" w:styleId="Heading2">
    <w:name w:val="heading 2"/>
    <w:basedOn w:val="Normal"/>
    <w:next w:val="Normal"/>
    <w:link w:val="Heading2Char"/>
    <w:uiPriority w:val="9"/>
    <w:unhideWhenUsed/>
    <w:qFormat/>
    <w:rsid w:val="00726213"/>
    <w:pPr>
      <w:keepNext/>
      <w:keepLines/>
      <w:numPr>
        <w:ilvl w:val="1"/>
        <w:numId w:val="80"/>
      </w:numPr>
      <w:spacing w:before="40" w:after="0" w:line="252" w:lineRule="auto"/>
      <w:outlineLvl w:val="1"/>
    </w:pPr>
    <w:rPr>
      <w:rFonts w:ascii="Times New Roman" w:eastAsiaTheme="majorEastAsia" w:hAnsi="Times New Roman" w:cstheme="majorBidi"/>
      <w:b/>
      <w:kern w:val="0"/>
      <w:sz w:val="24"/>
      <w:szCs w:val="26"/>
      <w:lang w:eastAsia="en-US"/>
      <w14:ligatures w14:val="none"/>
    </w:rPr>
  </w:style>
  <w:style w:type="paragraph" w:styleId="Heading3">
    <w:name w:val="heading 3"/>
    <w:basedOn w:val="Normal"/>
    <w:next w:val="Normal"/>
    <w:link w:val="Heading3Char"/>
    <w:uiPriority w:val="9"/>
    <w:unhideWhenUsed/>
    <w:qFormat/>
    <w:rsid w:val="00726213"/>
    <w:pPr>
      <w:keepNext/>
      <w:keepLines/>
      <w:numPr>
        <w:ilvl w:val="2"/>
        <w:numId w:val="80"/>
      </w:numPr>
      <w:spacing w:before="40" w:after="0" w:line="252" w:lineRule="auto"/>
      <w:outlineLvl w:val="2"/>
    </w:pPr>
    <w:rPr>
      <w:rFonts w:ascii="Times New Roman" w:eastAsiaTheme="majorEastAsia" w:hAnsi="Times New Roman" w:cstheme="majorBidi"/>
      <w:b/>
      <w:kern w:val="0"/>
      <w:sz w:val="24"/>
      <w:szCs w:val="24"/>
      <w:lang w:eastAsia="en-US"/>
      <w14:ligatures w14:val="none"/>
    </w:rPr>
  </w:style>
  <w:style w:type="paragraph" w:styleId="Heading4">
    <w:name w:val="heading 4"/>
    <w:basedOn w:val="Normal"/>
    <w:next w:val="Normal"/>
    <w:link w:val="Heading4Char"/>
    <w:uiPriority w:val="9"/>
    <w:unhideWhenUsed/>
    <w:rsid w:val="00726213"/>
    <w:pPr>
      <w:keepNext/>
      <w:keepLines/>
      <w:numPr>
        <w:ilvl w:val="3"/>
        <w:numId w:val="79"/>
      </w:numPr>
      <w:spacing w:before="40" w:after="0" w:line="252" w:lineRule="auto"/>
      <w:outlineLvl w:val="3"/>
    </w:pPr>
    <w:rPr>
      <w:rFonts w:asciiTheme="majorHAnsi" w:eastAsiaTheme="majorEastAsia" w:hAnsiTheme="majorHAnsi" w:cstheme="majorBidi"/>
      <w:i/>
      <w:iCs/>
      <w:color w:val="2F5496" w:themeColor="accent1" w:themeShade="BF"/>
      <w:kern w:val="0"/>
      <w:lang w:eastAsia="en-US"/>
      <w14:ligatures w14:val="none"/>
    </w:rPr>
  </w:style>
  <w:style w:type="paragraph" w:styleId="Heading5">
    <w:name w:val="heading 5"/>
    <w:basedOn w:val="Normal"/>
    <w:next w:val="Normal"/>
    <w:link w:val="Heading5Char"/>
    <w:uiPriority w:val="9"/>
    <w:unhideWhenUsed/>
    <w:rsid w:val="00726213"/>
    <w:pPr>
      <w:keepNext/>
      <w:keepLines/>
      <w:numPr>
        <w:ilvl w:val="4"/>
        <w:numId w:val="79"/>
      </w:numPr>
      <w:spacing w:before="40" w:after="0" w:line="252" w:lineRule="auto"/>
      <w:outlineLvl w:val="4"/>
    </w:pPr>
    <w:rPr>
      <w:rFonts w:asciiTheme="majorHAnsi" w:eastAsiaTheme="majorEastAsia" w:hAnsiTheme="majorHAnsi" w:cstheme="majorBidi"/>
      <w:color w:val="2F5496" w:themeColor="accent1" w:themeShade="BF"/>
      <w:kern w:val="0"/>
      <w:lang w:eastAsia="en-US"/>
      <w14:ligatures w14:val="none"/>
    </w:rPr>
  </w:style>
  <w:style w:type="paragraph" w:styleId="Heading6">
    <w:name w:val="heading 6"/>
    <w:basedOn w:val="Normal"/>
    <w:next w:val="Normal"/>
    <w:link w:val="Heading6Char"/>
    <w:uiPriority w:val="9"/>
    <w:unhideWhenUsed/>
    <w:rsid w:val="00726213"/>
    <w:pPr>
      <w:keepNext/>
      <w:keepLines/>
      <w:numPr>
        <w:ilvl w:val="5"/>
        <w:numId w:val="79"/>
      </w:numPr>
      <w:spacing w:before="40" w:after="0" w:line="252" w:lineRule="auto"/>
      <w:outlineLvl w:val="5"/>
    </w:pPr>
    <w:rPr>
      <w:rFonts w:asciiTheme="majorHAnsi" w:eastAsiaTheme="majorEastAsia" w:hAnsiTheme="majorHAnsi" w:cstheme="majorBidi"/>
      <w:color w:val="1F3763" w:themeColor="accent1" w:themeShade="7F"/>
      <w:kern w:val="0"/>
      <w:lang w:eastAsia="en-US"/>
      <w14:ligatures w14:val="none"/>
    </w:rPr>
  </w:style>
  <w:style w:type="paragraph" w:styleId="Heading7">
    <w:name w:val="heading 7"/>
    <w:basedOn w:val="Normal"/>
    <w:next w:val="Normal"/>
    <w:link w:val="Heading7Char"/>
    <w:uiPriority w:val="9"/>
    <w:semiHidden/>
    <w:unhideWhenUsed/>
    <w:rsid w:val="00726213"/>
    <w:pPr>
      <w:keepNext/>
      <w:keepLines/>
      <w:numPr>
        <w:ilvl w:val="6"/>
        <w:numId w:val="79"/>
      </w:numPr>
      <w:spacing w:before="40" w:after="0" w:line="252" w:lineRule="auto"/>
      <w:outlineLvl w:val="6"/>
    </w:pPr>
    <w:rPr>
      <w:rFonts w:asciiTheme="majorHAnsi" w:eastAsiaTheme="majorEastAsia" w:hAnsiTheme="majorHAnsi" w:cstheme="majorBidi"/>
      <w:i/>
      <w:iCs/>
      <w:color w:val="1F3763" w:themeColor="accent1" w:themeShade="7F"/>
      <w:kern w:val="0"/>
      <w:lang w:eastAsia="en-US"/>
      <w14:ligatures w14:val="none"/>
    </w:rPr>
  </w:style>
  <w:style w:type="paragraph" w:styleId="Heading8">
    <w:name w:val="heading 8"/>
    <w:basedOn w:val="Normal"/>
    <w:next w:val="Normal"/>
    <w:link w:val="Heading8Char"/>
    <w:uiPriority w:val="9"/>
    <w:semiHidden/>
    <w:unhideWhenUsed/>
    <w:qFormat/>
    <w:rsid w:val="00726213"/>
    <w:pPr>
      <w:keepNext/>
      <w:keepLines/>
      <w:numPr>
        <w:ilvl w:val="7"/>
        <w:numId w:val="79"/>
      </w:numPr>
      <w:spacing w:before="40" w:after="0" w:line="252" w:lineRule="auto"/>
      <w:outlineLvl w:val="7"/>
    </w:pPr>
    <w:rPr>
      <w:rFonts w:asciiTheme="majorHAnsi" w:eastAsiaTheme="majorEastAsia" w:hAnsiTheme="majorHAnsi" w:cstheme="majorBidi"/>
      <w:color w:val="272727" w:themeColor="text1" w:themeTint="D8"/>
      <w:kern w:val="0"/>
      <w:sz w:val="21"/>
      <w:szCs w:val="21"/>
      <w:lang w:eastAsia="en-US"/>
      <w14:ligatures w14:val="none"/>
    </w:rPr>
  </w:style>
  <w:style w:type="paragraph" w:styleId="Heading9">
    <w:name w:val="heading 9"/>
    <w:basedOn w:val="Normal"/>
    <w:next w:val="Normal"/>
    <w:link w:val="Heading9Char"/>
    <w:uiPriority w:val="9"/>
    <w:semiHidden/>
    <w:unhideWhenUsed/>
    <w:qFormat/>
    <w:rsid w:val="00726213"/>
    <w:pPr>
      <w:keepNext/>
      <w:keepLines/>
      <w:numPr>
        <w:ilvl w:val="8"/>
        <w:numId w:val="79"/>
      </w:numPr>
      <w:spacing w:before="40" w:after="0" w:line="252" w:lineRule="auto"/>
      <w:outlineLvl w:val="8"/>
    </w:pPr>
    <w:rPr>
      <w:rFonts w:asciiTheme="majorHAnsi" w:eastAsiaTheme="majorEastAsia" w:hAnsiTheme="majorHAnsi" w:cstheme="majorBidi"/>
      <w:i/>
      <w:iCs/>
      <w:color w:val="272727" w:themeColor="text1" w:themeTint="D8"/>
      <w:kern w:val="0"/>
      <w:sz w:val="21"/>
      <w:szCs w:val="21"/>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548A"/>
    <w:pPr>
      <w:ind w:left="720"/>
      <w:contextualSpacing/>
    </w:pPr>
  </w:style>
  <w:style w:type="character" w:customStyle="1" w:styleId="Heading1Char">
    <w:name w:val="Heading 1 Char"/>
    <w:basedOn w:val="DefaultParagraphFont"/>
    <w:link w:val="Heading1"/>
    <w:uiPriority w:val="9"/>
    <w:rsid w:val="00726213"/>
    <w:rPr>
      <w:rFonts w:asciiTheme="majorHAnsi" w:eastAsiaTheme="majorEastAsia" w:hAnsiTheme="majorHAnsi" w:cstheme="majorBidi"/>
      <w:color w:val="2F5496" w:themeColor="accent1" w:themeShade="BF"/>
      <w:kern w:val="0"/>
      <w:sz w:val="32"/>
      <w:szCs w:val="32"/>
      <w:lang w:eastAsia="en-US"/>
      <w14:ligatures w14:val="none"/>
    </w:rPr>
  </w:style>
  <w:style w:type="character" w:customStyle="1" w:styleId="Heading2Char">
    <w:name w:val="Heading 2 Char"/>
    <w:basedOn w:val="DefaultParagraphFont"/>
    <w:link w:val="Heading2"/>
    <w:uiPriority w:val="9"/>
    <w:rsid w:val="00726213"/>
    <w:rPr>
      <w:rFonts w:ascii="Times New Roman" w:eastAsiaTheme="majorEastAsia" w:hAnsi="Times New Roman" w:cstheme="majorBidi"/>
      <w:b/>
      <w:kern w:val="0"/>
      <w:sz w:val="24"/>
      <w:szCs w:val="26"/>
      <w:lang w:eastAsia="en-US"/>
      <w14:ligatures w14:val="none"/>
    </w:rPr>
  </w:style>
  <w:style w:type="character" w:customStyle="1" w:styleId="Heading3Char">
    <w:name w:val="Heading 3 Char"/>
    <w:basedOn w:val="DefaultParagraphFont"/>
    <w:link w:val="Heading3"/>
    <w:uiPriority w:val="9"/>
    <w:rsid w:val="00726213"/>
    <w:rPr>
      <w:rFonts w:ascii="Times New Roman" w:eastAsiaTheme="majorEastAsia" w:hAnsi="Times New Roman" w:cstheme="majorBidi"/>
      <w:b/>
      <w:kern w:val="0"/>
      <w:sz w:val="24"/>
      <w:szCs w:val="24"/>
      <w:lang w:eastAsia="en-US"/>
      <w14:ligatures w14:val="none"/>
    </w:rPr>
  </w:style>
  <w:style w:type="character" w:customStyle="1" w:styleId="Heading4Char">
    <w:name w:val="Heading 4 Char"/>
    <w:basedOn w:val="DefaultParagraphFont"/>
    <w:link w:val="Heading4"/>
    <w:uiPriority w:val="9"/>
    <w:rsid w:val="00726213"/>
    <w:rPr>
      <w:rFonts w:asciiTheme="majorHAnsi" w:eastAsiaTheme="majorEastAsia" w:hAnsiTheme="majorHAnsi" w:cstheme="majorBidi"/>
      <w:i/>
      <w:iCs/>
      <w:color w:val="2F5496" w:themeColor="accent1" w:themeShade="BF"/>
      <w:kern w:val="0"/>
      <w:lang w:eastAsia="en-US"/>
      <w14:ligatures w14:val="none"/>
    </w:rPr>
  </w:style>
  <w:style w:type="character" w:customStyle="1" w:styleId="Heading5Char">
    <w:name w:val="Heading 5 Char"/>
    <w:basedOn w:val="DefaultParagraphFont"/>
    <w:link w:val="Heading5"/>
    <w:uiPriority w:val="9"/>
    <w:rsid w:val="00726213"/>
    <w:rPr>
      <w:rFonts w:asciiTheme="majorHAnsi" w:eastAsiaTheme="majorEastAsia" w:hAnsiTheme="majorHAnsi" w:cstheme="majorBidi"/>
      <w:color w:val="2F5496" w:themeColor="accent1" w:themeShade="BF"/>
      <w:kern w:val="0"/>
      <w:lang w:eastAsia="en-US"/>
      <w14:ligatures w14:val="none"/>
    </w:rPr>
  </w:style>
  <w:style w:type="character" w:customStyle="1" w:styleId="Heading6Char">
    <w:name w:val="Heading 6 Char"/>
    <w:basedOn w:val="DefaultParagraphFont"/>
    <w:link w:val="Heading6"/>
    <w:uiPriority w:val="9"/>
    <w:rsid w:val="00726213"/>
    <w:rPr>
      <w:rFonts w:asciiTheme="majorHAnsi" w:eastAsiaTheme="majorEastAsia" w:hAnsiTheme="majorHAnsi" w:cstheme="majorBidi"/>
      <w:color w:val="1F3763" w:themeColor="accent1" w:themeShade="7F"/>
      <w:kern w:val="0"/>
      <w:lang w:eastAsia="en-US"/>
      <w14:ligatures w14:val="none"/>
    </w:rPr>
  </w:style>
  <w:style w:type="character" w:customStyle="1" w:styleId="Heading7Char">
    <w:name w:val="Heading 7 Char"/>
    <w:basedOn w:val="DefaultParagraphFont"/>
    <w:link w:val="Heading7"/>
    <w:uiPriority w:val="9"/>
    <w:semiHidden/>
    <w:rsid w:val="00726213"/>
    <w:rPr>
      <w:rFonts w:asciiTheme="majorHAnsi" w:eastAsiaTheme="majorEastAsia" w:hAnsiTheme="majorHAnsi" w:cstheme="majorBidi"/>
      <w:i/>
      <w:iCs/>
      <w:color w:val="1F3763" w:themeColor="accent1" w:themeShade="7F"/>
      <w:kern w:val="0"/>
      <w:lang w:eastAsia="en-US"/>
      <w14:ligatures w14:val="none"/>
    </w:rPr>
  </w:style>
  <w:style w:type="character" w:customStyle="1" w:styleId="Heading8Char">
    <w:name w:val="Heading 8 Char"/>
    <w:basedOn w:val="DefaultParagraphFont"/>
    <w:link w:val="Heading8"/>
    <w:uiPriority w:val="9"/>
    <w:semiHidden/>
    <w:rsid w:val="00726213"/>
    <w:rPr>
      <w:rFonts w:asciiTheme="majorHAnsi" w:eastAsiaTheme="majorEastAsia" w:hAnsiTheme="majorHAnsi" w:cstheme="majorBidi"/>
      <w:color w:val="272727" w:themeColor="text1" w:themeTint="D8"/>
      <w:kern w:val="0"/>
      <w:sz w:val="21"/>
      <w:szCs w:val="21"/>
      <w:lang w:eastAsia="en-US"/>
      <w14:ligatures w14:val="none"/>
    </w:rPr>
  </w:style>
  <w:style w:type="character" w:customStyle="1" w:styleId="Heading9Char">
    <w:name w:val="Heading 9 Char"/>
    <w:basedOn w:val="DefaultParagraphFont"/>
    <w:link w:val="Heading9"/>
    <w:uiPriority w:val="9"/>
    <w:semiHidden/>
    <w:rsid w:val="00726213"/>
    <w:rPr>
      <w:rFonts w:asciiTheme="majorHAnsi" w:eastAsiaTheme="majorEastAsia" w:hAnsiTheme="majorHAnsi" w:cstheme="majorBidi"/>
      <w:i/>
      <w:iCs/>
      <w:color w:val="272727" w:themeColor="text1" w:themeTint="D8"/>
      <w:kern w:val="0"/>
      <w:sz w:val="21"/>
      <w:szCs w:val="21"/>
      <w:lang w:eastAsia="en-US"/>
      <w14:ligatures w14:val="none"/>
    </w:rPr>
  </w:style>
  <w:style w:type="paragraph" w:styleId="Caption">
    <w:name w:val="caption"/>
    <w:basedOn w:val="Normal"/>
    <w:next w:val="Normal"/>
    <w:uiPriority w:val="35"/>
    <w:unhideWhenUsed/>
    <w:qFormat/>
    <w:rsid w:val="00726213"/>
    <w:pPr>
      <w:spacing w:after="200" w:line="240" w:lineRule="auto"/>
    </w:pPr>
    <w:rPr>
      <w:rFonts w:eastAsiaTheme="minorHAnsi"/>
      <w:i/>
      <w:iCs/>
      <w:color w:val="44546A" w:themeColor="text2"/>
      <w:kern w:val="0"/>
      <w:sz w:val="18"/>
      <w:szCs w:val="18"/>
      <w:lang w:eastAsia="en-US"/>
      <w14:ligatures w14:val="none"/>
    </w:rPr>
  </w:style>
  <w:style w:type="paragraph" w:styleId="PlainText">
    <w:name w:val="Plain Text"/>
    <w:basedOn w:val="Normal"/>
    <w:link w:val="PlainTextChar"/>
    <w:uiPriority w:val="99"/>
    <w:unhideWhenUsed/>
    <w:rsid w:val="00726213"/>
    <w:pPr>
      <w:spacing w:after="0" w:line="240" w:lineRule="auto"/>
    </w:pPr>
    <w:rPr>
      <w:rFonts w:ascii="Calibri" w:eastAsiaTheme="minorHAnsi" w:hAnsi="Calibri"/>
      <w:kern w:val="0"/>
      <w:szCs w:val="21"/>
      <w:lang w:eastAsia="en-US"/>
      <w14:ligatures w14:val="none"/>
    </w:rPr>
  </w:style>
  <w:style w:type="character" w:customStyle="1" w:styleId="PlainTextChar">
    <w:name w:val="Plain Text Char"/>
    <w:basedOn w:val="DefaultParagraphFont"/>
    <w:link w:val="PlainText"/>
    <w:uiPriority w:val="99"/>
    <w:rsid w:val="00726213"/>
    <w:rPr>
      <w:rFonts w:ascii="Calibri" w:eastAsiaTheme="minorHAnsi" w:hAnsi="Calibri"/>
      <w:kern w:val="0"/>
      <w:szCs w:val="21"/>
      <w:lang w:eastAsia="en-US"/>
      <w14:ligatures w14:val="none"/>
    </w:rPr>
  </w:style>
  <w:style w:type="character" w:styleId="Hyperlink">
    <w:name w:val="Hyperlink"/>
    <w:basedOn w:val="DefaultParagraphFont"/>
    <w:uiPriority w:val="99"/>
    <w:unhideWhenUsed/>
    <w:rsid w:val="00726213"/>
    <w:rPr>
      <w:color w:val="0563C1" w:themeColor="hyperlink"/>
      <w:u w:val="single"/>
    </w:rPr>
  </w:style>
  <w:style w:type="paragraph" w:styleId="Header">
    <w:name w:val="header"/>
    <w:basedOn w:val="Normal"/>
    <w:link w:val="HeaderChar"/>
    <w:uiPriority w:val="99"/>
    <w:unhideWhenUsed/>
    <w:rsid w:val="003C53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30E"/>
  </w:style>
  <w:style w:type="paragraph" w:styleId="Footer">
    <w:name w:val="footer"/>
    <w:basedOn w:val="Normal"/>
    <w:link w:val="FooterChar"/>
    <w:uiPriority w:val="99"/>
    <w:unhideWhenUsed/>
    <w:rsid w:val="003C53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30E"/>
  </w:style>
  <w:style w:type="table" w:styleId="TableGrid">
    <w:name w:val="Table Grid"/>
    <w:basedOn w:val="TableNormal"/>
    <w:uiPriority w:val="39"/>
    <w:rsid w:val="00AE4F69"/>
    <w:pPr>
      <w:spacing w:after="0" w:line="240" w:lineRule="auto"/>
    </w:pPr>
    <w:rPr>
      <w:rFonts w:eastAsiaTheme="minorHAnsi"/>
      <w:kern w:val="0"/>
      <w:lang w:eastAsia="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F5F92"/>
    <w:pPr>
      <w:tabs>
        <w:tab w:val="left" w:pos="440"/>
        <w:tab w:val="right" w:leader="dot" w:pos="9350"/>
      </w:tabs>
      <w:spacing w:after="100" w:line="252" w:lineRule="auto"/>
    </w:pPr>
    <w:rPr>
      <w:rFonts w:eastAsiaTheme="minorHAnsi"/>
      <w:kern w:val="0"/>
      <w:lang w:eastAsia="en-US"/>
      <w14:ligatures w14:val="none"/>
    </w:rPr>
  </w:style>
  <w:style w:type="paragraph" w:styleId="TOC2">
    <w:name w:val="toc 2"/>
    <w:basedOn w:val="Normal"/>
    <w:next w:val="Normal"/>
    <w:autoRedefine/>
    <w:uiPriority w:val="39"/>
    <w:unhideWhenUsed/>
    <w:rsid w:val="001269A3"/>
    <w:pPr>
      <w:tabs>
        <w:tab w:val="left" w:pos="880"/>
        <w:tab w:val="right" w:leader="dot" w:pos="9350"/>
      </w:tabs>
      <w:spacing w:after="100" w:line="252" w:lineRule="auto"/>
      <w:ind w:left="220"/>
    </w:pPr>
    <w:rPr>
      <w:rFonts w:eastAsiaTheme="minorHAnsi"/>
      <w:kern w:val="0"/>
      <w:lang w:eastAsia="en-US"/>
      <w14:ligatures w14:val="none"/>
    </w:rPr>
  </w:style>
  <w:style w:type="paragraph" w:styleId="TOC3">
    <w:name w:val="toc 3"/>
    <w:basedOn w:val="Normal"/>
    <w:next w:val="Normal"/>
    <w:autoRedefine/>
    <w:uiPriority w:val="39"/>
    <w:unhideWhenUsed/>
    <w:rsid w:val="00C87742"/>
    <w:pPr>
      <w:spacing w:after="100" w:line="252" w:lineRule="auto"/>
      <w:ind w:left="440"/>
    </w:pPr>
    <w:rPr>
      <w:rFonts w:eastAsiaTheme="minorHAnsi"/>
      <w:kern w:val="0"/>
      <w:lang w:eastAsia="en-US"/>
      <w14:ligatures w14:val="none"/>
    </w:rPr>
  </w:style>
  <w:style w:type="paragraph" w:styleId="TOCHeading">
    <w:name w:val="TOC Heading"/>
    <w:basedOn w:val="Heading1"/>
    <w:next w:val="Normal"/>
    <w:uiPriority w:val="39"/>
    <w:semiHidden/>
    <w:unhideWhenUsed/>
    <w:qFormat/>
    <w:rsid w:val="00C87742"/>
    <w:pPr>
      <w:numPr>
        <w:numId w:val="0"/>
      </w:numPr>
      <w:spacing w:line="256" w:lineRule="auto"/>
      <w:outlineLvl w:val="9"/>
    </w:pPr>
  </w:style>
  <w:style w:type="character" w:styleId="Emphasis">
    <w:name w:val="Emphasis"/>
    <w:basedOn w:val="DefaultParagraphFont"/>
    <w:uiPriority w:val="20"/>
    <w:qFormat/>
    <w:rsid w:val="00827D19"/>
    <w:rPr>
      <w:i/>
      <w:iCs/>
    </w:rPr>
  </w:style>
  <w:style w:type="character" w:styleId="PlaceholderText">
    <w:name w:val="Placeholder Text"/>
    <w:basedOn w:val="DefaultParagraphFont"/>
    <w:uiPriority w:val="99"/>
    <w:semiHidden/>
    <w:rsid w:val="00827D19"/>
    <w:rPr>
      <w:color w:val="808080"/>
    </w:rPr>
  </w:style>
  <w:style w:type="character" w:styleId="SubtleEmphasis">
    <w:name w:val="Subtle Emphasis"/>
    <w:basedOn w:val="DefaultParagraphFont"/>
    <w:uiPriority w:val="19"/>
    <w:qFormat/>
    <w:rsid w:val="00030EAC"/>
    <w:rPr>
      <w:i/>
      <w:iCs/>
      <w:color w:val="404040" w:themeColor="text1" w:themeTint="BF"/>
    </w:rPr>
  </w:style>
  <w:style w:type="character" w:styleId="UnresolvedMention">
    <w:name w:val="Unresolved Mention"/>
    <w:basedOn w:val="DefaultParagraphFont"/>
    <w:uiPriority w:val="99"/>
    <w:semiHidden/>
    <w:unhideWhenUsed/>
    <w:rsid w:val="0030229E"/>
    <w:rPr>
      <w:color w:val="605E5C"/>
      <w:shd w:val="clear" w:color="auto" w:fill="E1DFDD"/>
    </w:rPr>
  </w:style>
  <w:style w:type="paragraph" w:styleId="TableofFigures">
    <w:name w:val="table of figures"/>
    <w:basedOn w:val="Normal"/>
    <w:next w:val="Normal"/>
    <w:uiPriority w:val="99"/>
    <w:unhideWhenUsed/>
    <w:rsid w:val="00E15562"/>
    <w:pPr>
      <w:spacing w:after="0"/>
    </w:pPr>
  </w:style>
  <w:style w:type="paragraph" w:styleId="NormalWeb">
    <w:name w:val="Normal (Web)"/>
    <w:basedOn w:val="Normal"/>
    <w:uiPriority w:val="99"/>
    <w:unhideWhenUsed/>
    <w:rsid w:val="00640D8E"/>
    <w:pPr>
      <w:spacing w:before="100" w:beforeAutospacing="1" w:after="100" w:afterAutospacing="1" w:line="240" w:lineRule="auto"/>
    </w:pPr>
    <w:rPr>
      <w:rFonts w:ascii="Times New Roman" w:eastAsia="Times New Roman" w:hAnsi="Times New Roman" w:cs="Times New Roman"/>
      <w:kern w:val="0"/>
      <w:sz w:val="24"/>
      <w:szCs w:val="24"/>
      <w:lang w:eastAsia="en-US"/>
      <w14:ligatures w14:val="none"/>
    </w:rPr>
  </w:style>
  <w:style w:type="character" w:customStyle="1" w:styleId="ui-provider">
    <w:name w:val="ui-provider"/>
    <w:basedOn w:val="DefaultParagraphFont"/>
    <w:rsid w:val="00926E39"/>
  </w:style>
  <w:style w:type="paragraph" w:styleId="Revision">
    <w:name w:val="Revision"/>
    <w:hidden/>
    <w:uiPriority w:val="99"/>
    <w:semiHidden/>
    <w:rsid w:val="003D0C0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1116">
      <w:bodyDiv w:val="1"/>
      <w:marLeft w:val="0"/>
      <w:marRight w:val="0"/>
      <w:marTop w:val="0"/>
      <w:marBottom w:val="0"/>
      <w:divBdr>
        <w:top w:val="none" w:sz="0" w:space="0" w:color="auto"/>
        <w:left w:val="none" w:sz="0" w:space="0" w:color="auto"/>
        <w:bottom w:val="none" w:sz="0" w:space="0" w:color="auto"/>
        <w:right w:val="none" w:sz="0" w:space="0" w:color="auto"/>
      </w:divBdr>
      <w:divsChild>
        <w:div w:id="2113278807">
          <w:marLeft w:val="446"/>
          <w:marRight w:val="0"/>
          <w:marTop w:val="0"/>
          <w:marBottom w:val="0"/>
          <w:divBdr>
            <w:top w:val="none" w:sz="0" w:space="0" w:color="auto"/>
            <w:left w:val="none" w:sz="0" w:space="0" w:color="auto"/>
            <w:bottom w:val="none" w:sz="0" w:space="0" w:color="auto"/>
            <w:right w:val="none" w:sz="0" w:space="0" w:color="auto"/>
          </w:divBdr>
        </w:div>
      </w:divsChild>
    </w:div>
    <w:div w:id="28726561">
      <w:bodyDiv w:val="1"/>
      <w:marLeft w:val="0"/>
      <w:marRight w:val="0"/>
      <w:marTop w:val="0"/>
      <w:marBottom w:val="0"/>
      <w:divBdr>
        <w:top w:val="none" w:sz="0" w:space="0" w:color="auto"/>
        <w:left w:val="none" w:sz="0" w:space="0" w:color="auto"/>
        <w:bottom w:val="none" w:sz="0" w:space="0" w:color="auto"/>
        <w:right w:val="none" w:sz="0" w:space="0" w:color="auto"/>
      </w:divBdr>
    </w:div>
    <w:div w:id="28847360">
      <w:bodyDiv w:val="1"/>
      <w:marLeft w:val="0"/>
      <w:marRight w:val="0"/>
      <w:marTop w:val="0"/>
      <w:marBottom w:val="0"/>
      <w:divBdr>
        <w:top w:val="none" w:sz="0" w:space="0" w:color="auto"/>
        <w:left w:val="none" w:sz="0" w:space="0" w:color="auto"/>
        <w:bottom w:val="none" w:sz="0" w:space="0" w:color="auto"/>
        <w:right w:val="none" w:sz="0" w:space="0" w:color="auto"/>
      </w:divBdr>
    </w:div>
    <w:div w:id="32269514">
      <w:bodyDiv w:val="1"/>
      <w:marLeft w:val="0"/>
      <w:marRight w:val="0"/>
      <w:marTop w:val="0"/>
      <w:marBottom w:val="0"/>
      <w:divBdr>
        <w:top w:val="none" w:sz="0" w:space="0" w:color="auto"/>
        <w:left w:val="none" w:sz="0" w:space="0" w:color="auto"/>
        <w:bottom w:val="none" w:sz="0" w:space="0" w:color="auto"/>
        <w:right w:val="none" w:sz="0" w:space="0" w:color="auto"/>
      </w:divBdr>
      <w:divsChild>
        <w:div w:id="1884319634">
          <w:marLeft w:val="446"/>
          <w:marRight w:val="0"/>
          <w:marTop w:val="0"/>
          <w:marBottom w:val="0"/>
          <w:divBdr>
            <w:top w:val="none" w:sz="0" w:space="0" w:color="auto"/>
            <w:left w:val="none" w:sz="0" w:space="0" w:color="auto"/>
            <w:bottom w:val="none" w:sz="0" w:space="0" w:color="auto"/>
            <w:right w:val="none" w:sz="0" w:space="0" w:color="auto"/>
          </w:divBdr>
        </w:div>
        <w:div w:id="1737779328">
          <w:marLeft w:val="446"/>
          <w:marRight w:val="0"/>
          <w:marTop w:val="0"/>
          <w:marBottom w:val="0"/>
          <w:divBdr>
            <w:top w:val="none" w:sz="0" w:space="0" w:color="auto"/>
            <w:left w:val="none" w:sz="0" w:space="0" w:color="auto"/>
            <w:bottom w:val="none" w:sz="0" w:space="0" w:color="auto"/>
            <w:right w:val="none" w:sz="0" w:space="0" w:color="auto"/>
          </w:divBdr>
        </w:div>
        <w:div w:id="74403358">
          <w:marLeft w:val="446"/>
          <w:marRight w:val="0"/>
          <w:marTop w:val="0"/>
          <w:marBottom w:val="0"/>
          <w:divBdr>
            <w:top w:val="none" w:sz="0" w:space="0" w:color="auto"/>
            <w:left w:val="none" w:sz="0" w:space="0" w:color="auto"/>
            <w:bottom w:val="none" w:sz="0" w:space="0" w:color="auto"/>
            <w:right w:val="none" w:sz="0" w:space="0" w:color="auto"/>
          </w:divBdr>
        </w:div>
        <w:div w:id="461047044">
          <w:marLeft w:val="446"/>
          <w:marRight w:val="0"/>
          <w:marTop w:val="0"/>
          <w:marBottom w:val="0"/>
          <w:divBdr>
            <w:top w:val="none" w:sz="0" w:space="0" w:color="auto"/>
            <w:left w:val="none" w:sz="0" w:space="0" w:color="auto"/>
            <w:bottom w:val="none" w:sz="0" w:space="0" w:color="auto"/>
            <w:right w:val="none" w:sz="0" w:space="0" w:color="auto"/>
          </w:divBdr>
        </w:div>
      </w:divsChild>
    </w:div>
    <w:div w:id="39980668">
      <w:bodyDiv w:val="1"/>
      <w:marLeft w:val="0"/>
      <w:marRight w:val="0"/>
      <w:marTop w:val="0"/>
      <w:marBottom w:val="0"/>
      <w:divBdr>
        <w:top w:val="none" w:sz="0" w:space="0" w:color="auto"/>
        <w:left w:val="none" w:sz="0" w:space="0" w:color="auto"/>
        <w:bottom w:val="none" w:sz="0" w:space="0" w:color="auto"/>
        <w:right w:val="none" w:sz="0" w:space="0" w:color="auto"/>
      </w:divBdr>
    </w:div>
    <w:div w:id="45840655">
      <w:bodyDiv w:val="1"/>
      <w:marLeft w:val="0"/>
      <w:marRight w:val="0"/>
      <w:marTop w:val="0"/>
      <w:marBottom w:val="0"/>
      <w:divBdr>
        <w:top w:val="none" w:sz="0" w:space="0" w:color="auto"/>
        <w:left w:val="none" w:sz="0" w:space="0" w:color="auto"/>
        <w:bottom w:val="none" w:sz="0" w:space="0" w:color="auto"/>
        <w:right w:val="none" w:sz="0" w:space="0" w:color="auto"/>
      </w:divBdr>
    </w:div>
    <w:div w:id="48966642">
      <w:bodyDiv w:val="1"/>
      <w:marLeft w:val="0"/>
      <w:marRight w:val="0"/>
      <w:marTop w:val="0"/>
      <w:marBottom w:val="0"/>
      <w:divBdr>
        <w:top w:val="none" w:sz="0" w:space="0" w:color="auto"/>
        <w:left w:val="none" w:sz="0" w:space="0" w:color="auto"/>
        <w:bottom w:val="none" w:sz="0" w:space="0" w:color="auto"/>
        <w:right w:val="none" w:sz="0" w:space="0" w:color="auto"/>
      </w:divBdr>
    </w:div>
    <w:div w:id="56242335">
      <w:bodyDiv w:val="1"/>
      <w:marLeft w:val="0"/>
      <w:marRight w:val="0"/>
      <w:marTop w:val="0"/>
      <w:marBottom w:val="0"/>
      <w:divBdr>
        <w:top w:val="none" w:sz="0" w:space="0" w:color="auto"/>
        <w:left w:val="none" w:sz="0" w:space="0" w:color="auto"/>
        <w:bottom w:val="none" w:sz="0" w:space="0" w:color="auto"/>
        <w:right w:val="none" w:sz="0" w:space="0" w:color="auto"/>
      </w:divBdr>
    </w:div>
    <w:div w:id="56973953">
      <w:bodyDiv w:val="1"/>
      <w:marLeft w:val="0"/>
      <w:marRight w:val="0"/>
      <w:marTop w:val="0"/>
      <w:marBottom w:val="0"/>
      <w:divBdr>
        <w:top w:val="none" w:sz="0" w:space="0" w:color="auto"/>
        <w:left w:val="none" w:sz="0" w:space="0" w:color="auto"/>
        <w:bottom w:val="none" w:sz="0" w:space="0" w:color="auto"/>
        <w:right w:val="none" w:sz="0" w:space="0" w:color="auto"/>
      </w:divBdr>
      <w:divsChild>
        <w:div w:id="1925645656">
          <w:marLeft w:val="446"/>
          <w:marRight w:val="0"/>
          <w:marTop w:val="0"/>
          <w:marBottom w:val="0"/>
          <w:divBdr>
            <w:top w:val="none" w:sz="0" w:space="0" w:color="auto"/>
            <w:left w:val="none" w:sz="0" w:space="0" w:color="auto"/>
            <w:bottom w:val="none" w:sz="0" w:space="0" w:color="auto"/>
            <w:right w:val="none" w:sz="0" w:space="0" w:color="auto"/>
          </w:divBdr>
        </w:div>
      </w:divsChild>
    </w:div>
    <w:div w:id="61997409">
      <w:bodyDiv w:val="1"/>
      <w:marLeft w:val="0"/>
      <w:marRight w:val="0"/>
      <w:marTop w:val="0"/>
      <w:marBottom w:val="0"/>
      <w:divBdr>
        <w:top w:val="none" w:sz="0" w:space="0" w:color="auto"/>
        <w:left w:val="none" w:sz="0" w:space="0" w:color="auto"/>
        <w:bottom w:val="none" w:sz="0" w:space="0" w:color="auto"/>
        <w:right w:val="none" w:sz="0" w:space="0" w:color="auto"/>
      </w:divBdr>
    </w:div>
    <w:div w:id="66270253">
      <w:bodyDiv w:val="1"/>
      <w:marLeft w:val="0"/>
      <w:marRight w:val="0"/>
      <w:marTop w:val="0"/>
      <w:marBottom w:val="0"/>
      <w:divBdr>
        <w:top w:val="none" w:sz="0" w:space="0" w:color="auto"/>
        <w:left w:val="none" w:sz="0" w:space="0" w:color="auto"/>
        <w:bottom w:val="none" w:sz="0" w:space="0" w:color="auto"/>
        <w:right w:val="none" w:sz="0" w:space="0" w:color="auto"/>
      </w:divBdr>
    </w:div>
    <w:div w:id="86577794">
      <w:bodyDiv w:val="1"/>
      <w:marLeft w:val="0"/>
      <w:marRight w:val="0"/>
      <w:marTop w:val="0"/>
      <w:marBottom w:val="0"/>
      <w:divBdr>
        <w:top w:val="none" w:sz="0" w:space="0" w:color="auto"/>
        <w:left w:val="none" w:sz="0" w:space="0" w:color="auto"/>
        <w:bottom w:val="none" w:sz="0" w:space="0" w:color="auto"/>
        <w:right w:val="none" w:sz="0" w:space="0" w:color="auto"/>
      </w:divBdr>
    </w:div>
    <w:div w:id="88622073">
      <w:bodyDiv w:val="1"/>
      <w:marLeft w:val="0"/>
      <w:marRight w:val="0"/>
      <w:marTop w:val="0"/>
      <w:marBottom w:val="0"/>
      <w:divBdr>
        <w:top w:val="none" w:sz="0" w:space="0" w:color="auto"/>
        <w:left w:val="none" w:sz="0" w:space="0" w:color="auto"/>
        <w:bottom w:val="none" w:sz="0" w:space="0" w:color="auto"/>
        <w:right w:val="none" w:sz="0" w:space="0" w:color="auto"/>
      </w:divBdr>
    </w:div>
    <w:div w:id="97413022">
      <w:bodyDiv w:val="1"/>
      <w:marLeft w:val="0"/>
      <w:marRight w:val="0"/>
      <w:marTop w:val="0"/>
      <w:marBottom w:val="0"/>
      <w:divBdr>
        <w:top w:val="none" w:sz="0" w:space="0" w:color="auto"/>
        <w:left w:val="none" w:sz="0" w:space="0" w:color="auto"/>
        <w:bottom w:val="none" w:sz="0" w:space="0" w:color="auto"/>
        <w:right w:val="none" w:sz="0" w:space="0" w:color="auto"/>
      </w:divBdr>
      <w:divsChild>
        <w:div w:id="1230115351">
          <w:marLeft w:val="0"/>
          <w:marRight w:val="0"/>
          <w:marTop w:val="0"/>
          <w:marBottom w:val="0"/>
          <w:divBdr>
            <w:top w:val="none" w:sz="0" w:space="0" w:color="auto"/>
            <w:left w:val="none" w:sz="0" w:space="0" w:color="auto"/>
            <w:bottom w:val="none" w:sz="0" w:space="0" w:color="auto"/>
            <w:right w:val="none" w:sz="0" w:space="0" w:color="auto"/>
          </w:divBdr>
          <w:divsChild>
            <w:div w:id="132143435">
              <w:marLeft w:val="0"/>
              <w:marRight w:val="0"/>
              <w:marTop w:val="0"/>
              <w:marBottom w:val="0"/>
              <w:divBdr>
                <w:top w:val="none" w:sz="0" w:space="0" w:color="auto"/>
                <w:left w:val="none" w:sz="0" w:space="0" w:color="auto"/>
                <w:bottom w:val="none" w:sz="0" w:space="0" w:color="auto"/>
                <w:right w:val="none" w:sz="0" w:space="0" w:color="auto"/>
              </w:divBdr>
            </w:div>
            <w:div w:id="1204631570">
              <w:marLeft w:val="0"/>
              <w:marRight w:val="0"/>
              <w:marTop w:val="0"/>
              <w:marBottom w:val="0"/>
              <w:divBdr>
                <w:top w:val="none" w:sz="0" w:space="0" w:color="auto"/>
                <w:left w:val="none" w:sz="0" w:space="0" w:color="auto"/>
                <w:bottom w:val="none" w:sz="0" w:space="0" w:color="auto"/>
                <w:right w:val="none" w:sz="0" w:space="0" w:color="auto"/>
              </w:divBdr>
            </w:div>
            <w:div w:id="846401580">
              <w:marLeft w:val="0"/>
              <w:marRight w:val="0"/>
              <w:marTop w:val="0"/>
              <w:marBottom w:val="0"/>
              <w:divBdr>
                <w:top w:val="none" w:sz="0" w:space="0" w:color="auto"/>
                <w:left w:val="none" w:sz="0" w:space="0" w:color="auto"/>
                <w:bottom w:val="none" w:sz="0" w:space="0" w:color="auto"/>
                <w:right w:val="none" w:sz="0" w:space="0" w:color="auto"/>
              </w:divBdr>
            </w:div>
            <w:div w:id="1841844856">
              <w:marLeft w:val="0"/>
              <w:marRight w:val="0"/>
              <w:marTop w:val="0"/>
              <w:marBottom w:val="0"/>
              <w:divBdr>
                <w:top w:val="none" w:sz="0" w:space="0" w:color="auto"/>
                <w:left w:val="none" w:sz="0" w:space="0" w:color="auto"/>
                <w:bottom w:val="none" w:sz="0" w:space="0" w:color="auto"/>
                <w:right w:val="none" w:sz="0" w:space="0" w:color="auto"/>
              </w:divBdr>
            </w:div>
            <w:div w:id="1817263671">
              <w:marLeft w:val="0"/>
              <w:marRight w:val="0"/>
              <w:marTop w:val="0"/>
              <w:marBottom w:val="0"/>
              <w:divBdr>
                <w:top w:val="none" w:sz="0" w:space="0" w:color="auto"/>
                <w:left w:val="none" w:sz="0" w:space="0" w:color="auto"/>
                <w:bottom w:val="none" w:sz="0" w:space="0" w:color="auto"/>
                <w:right w:val="none" w:sz="0" w:space="0" w:color="auto"/>
              </w:divBdr>
            </w:div>
            <w:div w:id="1781756306">
              <w:marLeft w:val="0"/>
              <w:marRight w:val="0"/>
              <w:marTop w:val="0"/>
              <w:marBottom w:val="0"/>
              <w:divBdr>
                <w:top w:val="none" w:sz="0" w:space="0" w:color="auto"/>
                <w:left w:val="none" w:sz="0" w:space="0" w:color="auto"/>
                <w:bottom w:val="none" w:sz="0" w:space="0" w:color="auto"/>
                <w:right w:val="none" w:sz="0" w:space="0" w:color="auto"/>
              </w:divBdr>
            </w:div>
            <w:div w:id="366833859">
              <w:marLeft w:val="0"/>
              <w:marRight w:val="0"/>
              <w:marTop w:val="0"/>
              <w:marBottom w:val="0"/>
              <w:divBdr>
                <w:top w:val="none" w:sz="0" w:space="0" w:color="auto"/>
                <w:left w:val="none" w:sz="0" w:space="0" w:color="auto"/>
                <w:bottom w:val="none" w:sz="0" w:space="0" w:color="auto"/>
                <w:right w:val="none" w:sz="0" w:space="0" w:color="auto"/>
              </w:divBdr>
            </w:div>
            <w:div w:id="611939775">
              <w:marLeft w:val="0"/>
              <w:marRight w:val="0"/>
              <w:marTop w:val="0"/>
              <w:marBottom w:val="0"/>
              <w:divBdr>
                <w:top w:val="none" w:sz="0" w:space="0" w:color="auto"/>
                <w:left w:val="none" w:sz="0" w:space="0" w:color="auto"/>
                <w:bottom w:val="none" w:sz="0" w:space="0" w:color="auto"/>
                <w:right w:val="none" w:sz="0" w:space="0" w:color="auto"/>
              </w:divBdr>
            </w:div>
            <w:div w:id="1517184284">
              <w:marLeft w:val="0"/>
              <w:marRight w:val="0"/>
              <w:marTop w:val="0"/>
              <w:marBottom w:val="0"/>
              <w:divBdr>
                <w:top w:val="none" w:sz="0" w:space="0" w:color="auto"/>
                <w:left w:val="none" w:sz="0" w:space="0" w:color="auto"/>
                <w:bottom w:val="none" w:sz="0" w:space="0" w:color="auto"/>
                <w:right w:val="none" w:sz="0" w:space="0" w:color="auto"/>
              </w:divBdr>
            </w:div>
            <w:div w:id="245267657">
              <w:marLeft w:val="0"/>
              <w:marRight w:val="0"/>
              <w:marTop w:val="0"/>
              <w:marBottom w:val="0"/>
              <w:divBdr>
                <w:top w:val="none" w:sz="0" w:space="0" w:color="auto"/>
                <w:left w:val="none" w:sz="0" w:space="0" w:color="auto"/>
                <w:bottom w:val="none" w:sz="0" w:space="0" w:color="auto"/>
                <w:right w:val="none" w:sz="0" w:space="0" w:color="auto"/>
              </w:divBdr>
            </w:div>
            <w:div w:id="1735817531">
              <w:marLeft w:val="0"/>
              <w:marRight w:val="0"/>
              <w:marTop w:val="0"/>
              <w:marBottom w:val="0"/>
              <w:divBdr>
                <w:top w:val="none" w:sz="0" w:space="0" w:color="auto"/>
                <w:left w:val="none" w:sz="0" w:space="0" w:color="auto"/>
                <w:bottom w:val="none" w:sz="0" w:space="0" w:color="auto"/>
                <w:right w:val="none" w:sz="0" w:space="0" w:color="auto"/>
              </w:divBdr>
            </w:div>
            <w:div w:id="1804619895">
              <w:marLeft w:val="0"/>
              <w:marRight w:val="0"/>
              <w:marTop w:val="0"/>
              <w:marBottom w:val="0"/>
              <w:divBdr>
                <w:top w:val="none" w:sz="0" w:space="0" w:color="auto"/>
                <w:left w:val="none" w:sz="0" w:space="0" w:color="auto"/>
                <w:bottom w:val="none" w:sz="0" w:space="0" w:color="auto"/>
                <w:right w:val="none" w:sz="0" w:space="0" w:color="auto"/>
              </w:divBdr>
            </w:div>
            <w:div w:id="2039774216">
              <w:marLeft w:val="0"/>
              <w:marRight w:val="0"/>
              <w:marTop w:val="0"/>
              <w:marBottom w:val="0"/>
              <w:divBdr>
                <w:top w:val="none" w:sz="0" w:space="0" w:color="auto"/>
                <w:left w:val="none" w:sz="0" w:space="0" w:color="auto"/>
                <w:bottom w:val="none" w:sz="0" w:space="0" w:color="auto"/>
                <w:right w:val="none" w:sz="0" w:space="0" w:color="auto"/>
              </w:divBdr>
            </w:div>
            <w:div w:id="1587499579">
              <w:marLeft w:val="0"/>
              <w:marRight w:val="0"/>
              <w:marTop w:val="0"/>
              <w:marBottom w:val="0"/>
              <w:divBdr>
                <w:top w:val="none" w:sz="0" w:space="0" w:color="auto"/>
                <w:left w:val="none" w:sz="0" w:space="0" w:color="auto"/>
                <w:bottom w:val="none" w:sz="0" w:space="0" w:color="auto"/>
                <w:right w:val="none" w:sz="0" w:space="0" w:color="auto"/>
              </w:divBdr>
            </w:div>
            <w:div w:id="1022129524">
              <w:marLeft w:val="0"/>
              <w:marRight w:val="0"/>
              <w:marTop w:val="0"/>
              <w:marBottom w:val="0"/>
              <w:divBdr>
                <w:top w:val="none" w:sz="0" w:space="0" w:color="auto"/>
                <w:left w:val="none" w:sz="0" w:space="0" w:color="auto"/>
                <w:bottom w:val="none" w:sz="0" w:space="0" w:color="auto"/>
                <w:right w:val="none" w:sz="0" w:space="0" w:color="auto"/>
              </w:divBdr>
            </w:div>
            <w:div w:id="122039851">
              <w:marLeft w:val="0"/>
              <w:marRight w:val="0"/>
              <w:marTop w:val="0"/>
              <w:marBottom w:val="0"/>
              <w:divBdr>
                <w:top w:val="none" w:sz="0" w:space="0" w:color="auto"/>
                <w:left w:val="none" w:sz="0" w:space="0" w:color="auto"/>
                <w:bottom w:val="none" w:sz="0" w:space="0" w:color="auto"/>
                <w:right w:val="none" w:sz="0" w:space="0" w:color="auto"/>
              </w:divBdr>
            </w:div>
            <w:div w:id="1162237558">
              <w:marLeft w:val="0"/>
              <w:marRight w:val="0"/>
              <w:marTop w:val="0"/>
              <w:marBottom w:val="0"/>
              <w:divBdr>
                <w:top w:val="none" w:sz="0" w:space="0" w:color="auto"/>
                <w:left w:val="none" w:sz="0" w:space="0" w:color="auto"/>
                <w:bottom w:val="none" w:sz="0" w:space="0" w:color="auto"/>
                <w:right w:val="none" w:sz="0" w:space="0" w:color="auto"/>
              </w:divBdr>
            </w:div>
            <w:div w:id="2088064906">
              <w:marLeft w:val="0"/>
              <w:marRight w:val="0"/>
              <w:marTop w:val="0"/>
              <w:marBottom w:val="0"/>
              <w:divBdr>
                <w:top w:val="none" w:sz="0" w:space="0" w:color="auto"/>
                <w:left w:val="none" w:sz="0" w:space="0" w:color="auto"/>
                <w:bottom w:val="none" w:sz="0" w:space="0" w:color="auto"/>
                <w:right w:val="none" w:sz="0" w:space="0" w:color="auto"/>
              </w:divBdr>
            </w:div>
            <w:div w:id="1847552811">
              <w:marLeft w:val="0"/>
              <w:marRight w:val="0"/>
              <w:marTop w:val="0"/>
              <w:marBottom w:val="0"/>
              <w:divBdr>
                <w:top w:val="none" w:sz="0" w:space="0" w:color="auto"/>
                <w:left w:val="none" w:sz="0" w:space="0" w:color="auto"/>
                <w:bottom w:val="none" w:sz="0" w:space="0" w:color="auto"/>
                <w:right w:val="none" w:sz="0" w:space="0" w:color="auto"/>
              </w:divBdr>
            </w:div>
            <w:div w:id="2001228046">
              <w:marLeft w:val="0"/>
              <w:marRight w:val="0"/>
              <w:marTop w:val="0"/>
              <w:marBottom w:val="0"/>
              <w:divBdr>
                <w:top w:val="none" w:sz="0" w:space="0" w:color="auto"/>
                <w:left w:val="none" w:sz="0" w:space="0" w:color="auto"/>
                <w:bottom w:val="none" w:sz="0" w:space="0" w:color="auto"/>
                <w:right w:val="none" w:sz="0" w:space="0" w:color="auto"/>
              </w:divBdr>
            </w:div>
            <w:div w:id="721558964">
              <w:marLeft w:val="0"/>
              <w:marRight w:val="0"/>
              <w:marTop w:val="0"/>
              <w:marBottom w:val="0"/>
              <w:divBdr>
                <w:top w:val="none" w:sz="0" w:space="0" w:color="auto"/>
                <w:left w:val="none" w:sz="0" w:space="0" w:color="auto"/>
                <w:bottom w:val="none" w:sz="0" w:space="0" w:color="auto"/>
                <w:right w:val="none" w:sz="0" w:space="0" w:color="auto"/>
              </w:divBdr>
            </w:div>
            <w:div w:id="166527205">
              <w:marLeft w:val="0"/>
              <w:marRight w:val="0"/>
              <w:marTop w:val="0"/>
              <w:marBottom w:val="0"/>
              <w:divBdr>
                <w:top w:val="none" w:sz="0" w:space="0" w:color="auto"/>
                <w:left w:val="none" w:sz="0" w:space="0" w:color="auto"/>
                <w:bottom w:val="none" w:sz="0" w:space="0" w:color="auto"/>
                <w:right w:val="none" w:sz="0" w:space="0" w:color="auto"/>
              </w:divBdr>
            </w:div>
            <w:div w:id="1585650793">
              <w:marLeft w:val="0"/>
              <w:marRight w:val="0"/>
              <w:marTop w:val="0"/>
              <w:marBottom w:val="0"/>
              <w:divBdr>
                <w:top w:val="none" w:sz="0" w:space="0" w:color="auto"/>
                <w:left w:val="none" w:sz="0" w:space="0" w:color="auto"/>
                <w:bottom w:val="none" w:sz="0" w:space="0" w:color="auto"/>
                <w:right w:val="none" w:sz="0" w:space="0" w:color="auto"/>
              </w:divBdr>
            </w:div>
            <w:div w:id="2128504872">
              <w:marLeft w:val="0"/>
              <w:marRight w:val="0"/>
              <w:marTop w:val="0"/>
              <w:marBottom w:val="0"/>
              <w:divBdr>
                <w:top w:val="none" w:sz="0" w:space="0" w:color="auto"/>
                <w:left w:val="none" w:sz="0" w:space="0" w:color="auto"/>
                <w:bottom w:val="none" w:sz="0" w:space="0" w:color="auto"/>
                <w:right w:val="none" w:sz="0" w:space="0" w:color="auto"/>
              </w:divBdr>
            </w:div>
            <w:div w:id="2055814404">
              <w:marLeft w:val="0"/>
              <w:marRight w:val="0"/>
              <w:marTop w:val="0"/>
              <w:marBottom w:val="0"/>
              <w:divBdr>
                <w:top w:val="none" w:sz="0" w:space="0" w:color="auto"/>
                <w:left w:val="none" w:sz="0" w:space="0" w:color="auto"/>
                <w:bottom w:val="none" w:sz="0" w:space="0" w:color="auto"/>
                <w:right w:val="none" w:sz="0" w:space="0" w:color="auto"/>
              </w:divBdr>
            </w:div>
            <w:div w:id="1540783531">
              <w:marLeft w:val="0"/>
              <w:marRight w:val="0"/>
              <w:marTop w:val="0"/>
              <w:marBottom w:val="0"/>
              <w:divBdr>
                <w:top w:val="none" w:sz="0" w:space="0" w:color="auto"/>
                <w:left w:val="none" w:sz="0" w:space="0" w:color="auto"/>
                <w:bottom w:val="none" w:sz="0" w:space="0" w:color="auto"/>
                <w:right w:val="none" w:sz="0" w:space="0" w:color="auto"/>
              </w:divBdr>
            </w:div>
            <w:div w:id="1024553986">
              <w:marLeft w:val="0"/>
              <w:marRight w:val="0"/>
              <w:marTop w:val="0"/>
              <w:marBottom w:val="0"/>
              <w:divBdr>
                <w:top w:val="none" w:sz="0" w:space="0" w:color="auto"/>
                <w:left w:val="none" w:sz="0" w:space="0" w:color="auto"/>
                <w:bottom w:val="none" w:sz="0" w:space="0" w:color="auto"/>
                <w:right w:val="none" w:sz="0" w:space="0" w:color="auto"/>
              </w:divBdr>
            </w:div>
            <w:div w:id="188033253">
              <w:marLeft w:val="0"/>
              <w:marRight w:val="0"/>
              <w:marTop w:val="0"/>
              <w:marBottom w:val="0"/>
              <w:divBdr>
                <w:top w:val="none" w:sz="0" w:space="0" w:color="auto"/>
                <w:left w:val="none" w:sz="0" w:space="0" w:color="auto"/>
                <w:bottom w:val="none" w:sz="0" w:space="0" w:color="auto"/>
                <w:right w:val="none" w:sz="0" w:space="0" w:color="auto"/>
              </w:divBdr>
            </w:div>
            <w:div w:id="2047876388">
              <w:marLeft w:val="0"/>
              <w:marRight w:val="0"/>
              <w:marTop w:val="0"/>
              <w:marBottom w:val="0"/>
              <w:divBdr>
                <w:top w:val="none" w:sz="0" w:space="0" w:color="auto"/>
                <w:left w:val="none" w:sz="0" w:space="0" w:color="auto"/>
                <w:bottom w:val="none" w:sz="0" w:space="0" w:color="auto"/>
                <w:right w:val="none" w:sz="0" w:space="0" w:color="auto"/>
              </w:divBdr>
            </w:div>
            <w:div w:id="258099309">
              <w:marLeft w:val="0"/>
              <w:marRight w:val="0"/>
              <w:marTop w:val="0"/>
              <w:marBottom w:val="0"/>
              <w:divBdr>
                <w:top w:val="none" w:sz="0" w:space="0" w:color="auto"/>
                <w:left w:val="none" w:sz="0" w:space="0" w:color="auto"/>
                <w:bottom w:val="none" w:sz="0" w:space="0" w:color="auto"/>
                <w:right w:val="none" w:sz="0" w:space="0" w:color="auto"/>
              </w:divBdr>
            </w:div>
            <w:div w:id="451872687">
              <w:marLeft w:val="0"/>
              <w:marRight w:val="0"/>
              <w:marTop w:val="0"/>
              <w:marBottom w:val="0"/>
              <w:divBdr>
                <w:top w:val="none" w:sz="0" w:space="0" w:color="auto"/>
                <w:left w:val="none" w:sz="0" w:space="0" w:color="auto"/>
                <w:bottom w:val="none" w:sz="0" w:space="0" w:color="auto"/>
                <w:right w:val="none" w:sz="0" w:space="0" w:color="auto"/>
              </w:divBdr>
            </w:div>
            <w:div w:id="1620137730">
              <w:marLeft w:val="0"/>
              <w:marRight w:val="0"/>
              <w:marTop w:val="0"/>
              <w:marBottom w:val="0"/>
              <w:divBdr>
                <w:top w:val="none" w:sz="0" w:space="0" w:color="auto"/>
                <w:left w:val="none" w:sz="0" w:space="0" w:color="auto"/>
                <w:bottom w:val="none" w:sz="0" w:space="0" w:color="auto"/>
                <w:right w:val="none" w:sz="0" w:space="0" w:color="auto"/>
              </w:divBdr>
            </w:div>
            <w:div w:id="2130083542">
              <w:marLeft w:val="0"/>
              <w:marRight w:val="0"/>
              <w:marTop w:val="0"/>
              <w:marBottom w:val="0"/>
              <w:divBdr>
                <w:top w:val="none" w:sz="0" w:space="0" w:color="auto"/>
                <w:left w:val="none" w:sz="0" w:space="0" w:color="auto"/>
                <w:bottom w:val="none" w:sz="0" w:space="0" w:color="auto"/>
                <w:right w:val="none" w:sz="0" w:space="0" w:color="auto"/>
              </w:divBdr>
            </w:div>
            <w:div w:id="107969856">
              <w:marLeft w:val="0"/>
              <w:marRight w:val="0"/>
              <w:marTop w:val="0"/>
              <w:marBottom w:val="0"/>
              <w:divBdr>
                <w:top w:val="none" w:sz="0" w:space="0" w:color="auto"/>
                <w:left w:val="none" w:sz="0" w:space="0" w:color="auto"/>
                <w:bottom w:val="none" w:sz="0" w:space="0" w:color="auto"/>
                <w:right w:val="none" w:sz="0" w:space="0" w:color="auto"/>
              </w:divBdr>
            </w:div>
            <w:div w:id="782654229">
              <w:marLeft w:val="0"/>
              <w:marRight w:val="0"/>
              <w:marTop w:val="0"/>
              <w:marBottom w:val="0"/>
              <w:divBdr>
                <w:top w:val="none" w:sz="0" w:space="0" w:color="auto"/>
                <w:left w:val="none" w:sz="0" w:space="0" w:color="auto"/>
                <w:bottom w:val="none" w:sz="0" w:space="0" w:color="auto"/>
                <w:right w:val="none" w:sz="0" w:space="0" w:color="auto"/>
              </w:divBdr>
            </w:div>
            <w:div w:id="1340817339">
              <w:marLeft w:val="0"/>
              <w:marRight w:val="0"/>
              <w:marTop w:val="0"/>
              <w:marBottom w:val="0"/>
              <w:divBdr>
                <w:top w:val="none" w:sz="0" w:space="0" w:color="auto"/>
                <w:left w:val="none" w:sz="0" w:space="0" w:color="auto"/>
                <w:bottom w:val="none" w:sz="0" w:space="0" w:color="auto"/>
                <w:right w:val="none" w:sz="0" w:space="0" w:color="auto"/>
              </w:divBdr>
            </w:div>
            <w:div w:id="278418276">
              <w:marLeft w:val="0"/>
              <w:marRight w:val="0"/>
              <w:marTop w:val="0"/>
              <w:marBottom w:val="0"/>
              <w:divBdr>
                <w:top w:val="none" w:sz="0" w:space="0" w:color="auto"/>
                <w:left w:val="none" w:sz="0" w:space="0" w:color="auto"/>
                <w:bottom w:val="none" w:sz="0" w:space="0" w:color="auto"/>
                <w:right w:val="none" w:sz="0" w:space="0" w:color="auto"/>
              </w:divBdr>
            </w:div>
            <w:div w:id="1036740212">
              <w:marLeft w:val="0"/>
              <w:marRight w:val="0"/>
              <w:marTop w:val="0"/>
              <w:marBottom w:val="0"/>
              <w:divBdr>
                <w:top w:val="none" w:sz="0" w:space="0" w:color="auto"/>
                <w:left w:val="none" w:sz="0" w:space="0" w:color="auto"/>
                <w:bottom w:val="none" w:sz="0" w:space="0" w:color="auto"/>
                <w:right w:val="none" w:sz="0" w:space="0" w:color="auto"/>
              </w:divBdr>
            </w:div>
            <w:div w:id="302390192">
              <w:marLeft w:val="0"/>
              <w:marRight w:val="0"/>
              <w:marTop w:val="0"/>
              <w:marBottom w:val="0"/>
              <w:divBdr>
                <w:top w:val="none" w:sz="0" w:space="0" w:color="auto"/>
                <w:left w:val="none" w:sz="0" w:space="0" w:color="auto"/>
                <w:bottom w:val="none" w:sz="0" w:space="0" w:color="auto"/>
                <w:right w:val="none" w:sz="0" w:space="0" w:color="auto"/>
              </w:divBdr>
            </w:div>
            <w:div w:id="1229459860">
              <w:marLeft w:val="0"/>
              <w:marRight w:val="0"/>
              <w:marTop w:val="0"/>
              <w:marBottom w:val="0"/>
              <w:divBdr>
                <w:top w:val="none" w:sz="0" w:space="0" w:color="auto"/>
                <w:left w:val="none" w:sz="0" w:space="0" w:color="auto"/>
                <w:bottom w:val="none" w:sz="0" w:space="0" w:color="auto"/>
                <w:right w:val="none" w:sz="0" w:space="0" w:color="auto"/>
              </w:divBdr>
            </w:div>
            <w:div w:id="1894000355">
              <w:marLeft w:val="0"/>
              <w:marRight w:val="0"/>
              <w:marTop w:val="0"/>
              <w:marBottom w:val="0"/>
              <w:divBdr>
                <w:top w:val="none" w:sz="0" w:space="0" w:color="auto"/>
                <w:left w:val="none" w:sz="0" w:space="0" w:color="auto"/>
                <w:bottom w:val="none" w:sz="0" w:space="0" w:color="auto"/>
                <w:right w:val="none" w:sz="0" w:space="0" w:color="auto"/>
              </w:divBdr>
            </w:div>
            <w:div w:id="2006588598">
              <w:marLeft w:val="0"/>
              <w:marRight w:val="0"/>
              <w:marTop w:val="0"/>
              <w:marBottom w:val="0"/>
              <w:divBdr>
                <w:top w:val="none" w:sz="0" w:space="0" w:color="auto"/>
                <w:left w:val="none" w:sz="0" w:space="0" w:color="auto"/>
                <w:bottom w:val="none" w:sz="0" w:space="0" w:color="auto"/>
                <w:right w:val="none" w:sz="0" w:space="0" w:color="auto"/>
              </w:divBdr>
            </w:div>
            <w:div w:id="99423551">
              <w:marLeft w:val="0"/>
              <w:marRight w:val="0"/>
              <w:marTop w:val="0"/>
              <w:marBottom w:val="0"/>
              <w:divBdr>
                <w:top w:val="none" w:sz="0" w:space="0" w:color="auto"/>
                <w:left w:val="none" w:sz="0" w:space="0" w:color="auto"/>
                <w:bottom w:val="none" w:sz="0" w:space="0" w:color="auto"/>
                <w:right w:val="none" w:sz="0" w:space="0" w:color="auto"/>
              </w:divBdr>
            </w:div>
            <w:div w:id="392972517">
              <w:marLeft w:val="0"/>
              <w:marRight w:val="0"/>
              <w:marTop w:val="0"/>
              <w:marBottom w:val="0"/>
              <w:divBdr>
                <w:top w:val="none" w:sz="0" w:space="0" w:color="auto"/>
                <w:left w:val="none" w:sz="0" w:space="0" w:color="auto"/>
                <w:bottom w:val="none" w:sz="0" w:space="0" w:color="auto"/>
                <w:right w:val="none" w:sz="0" w:space="0" w:color="auto"/>
              </w:divBdr>
            </w:div>
            <w:div w:id="367292441">
              <w:marLeft w:val="0"/>
              <w:marRight w:val="0"/>
              <w:marTop w:val="0"/>
              <w:marBottom w:val="0"/>
              <w:divBdr>
                <w:top w:val="none" w:sz="0" w:space="0" w:color="auto"/>
                <w:left w:val="none" w:sz="0" w:space="0" w:color="auto"/>
                <w:bottom w:val="none" w:sz="0" w:space="0" w:color="auto"/>
                <w:right w:val="none" w:sz="0" w:space="0" w:color="auto"/>
              </w:divBdr>
            </w:div>
            <w:div w:id="702898914">
              <w:marLeft w:val="0"/>
              <w:marRight w:val="0"/>
              <w:marTop w:val="0"/>
              <w:marBottom w:val="0"/>
              <w:divBdr>
                <w:top w:val="none" w:sz="0" w:space="0" w:color="auto"/>
                <w:left w:val="none" w:sz="0" w:space="0" w:color="auto"/>
                <w:bottom w:val="none" w:sz="0" w:space="0" w:color="auto"/>
                <w:right w:val="none" w:sz="0" w:space="0" w:color="auto"/>
              </w:divBdr>
            </w:div>
            <w:div w:id="644117713">
              <w:marLeft w:val="0"/>
              <w:marRight w:val="0"/>
              <w:marTop w:val="0"/>
              <w:marBottom w:val="0"/>
              <w:divBdr>
                <w:top w:val="none" w:sz="0" w:space="0" w:color="auto"/>
                <w:left w:val="none" w:sz="0" w:space="0" w:color="auto"/>
                <w:bottom w:val="none" w:sz="0" w:space="0" w:color="auto"/>
                <w:right w:val="none" w:sz="0" w:space="0" w:color="auto"/>
              </w:divBdr>
            </w:div>
            <w:div w:id="456222968">
              <w:marLeft w:val="0"/>
              <w:marRight w:val="0"/>
              <w:marTop w:val="0"/>
              <w:marBottom w:val="0"/>
              <w:divBdr>
                <w:top w:val="none" w:sz="0" w:space="0" w:color="auto"/>
                <w:left w:val="none" w:sz="0" w:space="0" w:color="auto"/>
                <w:bottom w:val="none" w:sz="0" w:space="0" w:color="auto"/>
                <w:right w:val="none" w:sz="0" w:space="0" w:color="auto"/>
              </w:divBdr>
            </w:div>
            <w:div w:id="220992047">
              <w:marLeft w:val="0"/>
              <w:marRight w:val="0"/>
              <w:marTop w:val="0"/>
              <w:marBottom w:val="0"/>
              <w:divBdr>
                <w:top w:val="none" w:sz="0" w:space="0" w:color="auto"/>
                <w:left w:val="none" w:sz="0" w:space="0" w:color="auto"/>
                <w:bottom w:val="none" w:sz="0" w:space="0" w:color="auto"/>
                <w:right w:val="none" w:sz="0" w:space="0" w:color="auto"/>
              </w:divBdr>
            </w:div>
            <w:div w:id="768505163">
              <w:marLeft w:val="0"/>
              <w:marRight w:val="0"/>
              <w:marTop w:val="0"/>
              <w:marBottom w:val="0"/>
              <w:divBdr>
                <w:top w:val="none" w:sz="0" w:space="0" w:color="auto"/>
                <w:left w:val="none" w:sz="0" w:space="0" w:color="auto"/>
                <w:bottom w:val="none" w:sz="0" w:space="0" w:color="auto"/>
                <w:right w:val="none" w:sz="0" w:space="0" w:color="auto"/>
              </w:divBdr>
            </w:div>
            <w:div w:id="1614635447">
              <w:marLeft w:val="0"/>
              <w:marRight w:val="0"/>
              <w:marTop w:val="0"/>
              <w:marBottom w:val="0"/>
              <w:divBdr>
                <w:top w:val="none" w:sz="0" w:space="0" w:color="auto"/>
                <w:left w:val="none" w:sz="0" w:space="0" w:color="auto"/>
                <w:bottom w:val="none" w:sz="0" w:space="0" w:color="auto"/>
                <w:right w:val="none" w:sz="0" w:space="0" w:color="auto"/>
              </w:divBdr>
            </w:div>
            <w:div w:id="1248030951">
              <w:marLeft w:val="0"/>
              <w:marRight w:val="0"/>
              <w:marTop w:val="0"/>
              <w:marBottom w:val="0"/>
              <w:divBdr>
                <w:top w:val="none" w:sz="0" w:space="0" w:color="auto"/>
                <w:left w:val="none" w:sz="0" w:space="0" w:color="auto"/>
                <w:bottom w:val="none" w:sz="0" w:space="0" w:color="auto"/>
                <w:right w:val="none" w:sz="0" w:space="0" w:color="auto"/>
              </w:divBdr>
            </w:div>
            <w:div w:id="1842307511">
              <w:marLeft w:val="0"/>
              <w:marRight w:val="0"/>
              <w:marTop w:val="0"/>
              <w:marBottom w:val="0"/>
              <w:divBdr>
                <w:top w:val="none" w:sz="0" w:space="0" w:color="auto"/>
                <w:left w:val="none" w:sz="0" w:space="0" w:color="auto"/>
                <w:bottom w:val="none" w:sz="0" w:space="0" w:color="auto"/>
                <w:right w:val="none" w:sz="0" w:space="0" w:color="auto"/>
              </w:divBdr>
            </w:div>
            <w:div w:id="1252155595">
              <w:marLeft w:val="0"/>
              <w:marRight w:val="0"/>
              <w:marTop w:val="0"/>
              <w:marBottom w:val="0"/>
              <w:divBdr>
                <w:top w:val="none" w:sz="0" w:space="0" w:color="auto"/>
                <w:left w:val="none" w:sz="0" w:space="0" w:color="auto"/>
                <w:bottom w:val="none" w:sz="0" w:space="0" w:color="auto"/>
                <w:right w:val="none" w:sz="0" w:space="0" w:color="auto"/>
              </w:divBdr>
            </w:div>
            <w:div w:id="1601260226">
              <w:marLeft w:val="0"/>
              <w:marRight w:val="0"/>
              <w:marTop w:val="0"/>
              <w:marBottom w:val="0"/>
              <w:divBdr>
                <w:top w:val="none" w:sz="0" w:space="0" w:color="auto"/>
                <w:left w:val="none" w:sz="0" w:space="0" w:color="auto"/>
                <w:bottom w:val="none" w:sz="0" w:space="0" w:color="auto"/>
                <w:right w:val="none" w:sz="0" w:space="0" w:color="auto"/>
              </w:divBdr>
            </w:div>
            <w:div w:id="349307662">
              <w:marLeft w:val="0"/>
              <w:marRight w:val="0"/>
              <w:marTop w:val="0"/>
              <w:marBottom w:val="0"/>
              <w:divBdr>
                <w:top w:val="none" w:sz="0" w:space="0" w:color="auto"/>
                <w:left w:val="none" w:sz="0" w:space="0" w:color="auto"/>
                <w:bottom w:val="none" w:sz="0" w:space="0" w:color="auto"/>
                <w:right w:val="none" w:sz="0" w:space="0" w:color="auto"/>
              </w:divBdr>
            </w:div>
            <w:div w:id="1210647816">
              <w:marLeft w:val="0"/>
              <w:marRight w:val="0"/>
              <w:marTop w:val="0"/>
              <w:marBottom w:val="0"/>
              <w:divBdr>
                <w:top w:val="none" w:sz="0" w:space="0" w:color="auto"/>
                <w:left w:val="none" w:sz="0" w:space="0" w:color="auto"/>
                <w:bottom w:val="none" w:sz="0" w:space="0" w:color="auto"/>
                <w:right w:val="none" w:sz="0" w:space="0" w:color="auto"/>
              </w:divBdr>
            </w:div>
            <w:div w:id="44914814">
              <w:marLeft w:val="0"/>
              <w:marRight w:val="0"/>
              <w:marTop w:val="0"/>
              <w:marBottom w:val="0"/>
              <w:divBdr>
                <w:top w:val="none" w:sz="0" w:space="0" w:color="auto"/>
                <w:left w:val="none" w:sz="0" w:space="0" w:color="auto"/>
                <w:bottom w:val="none" w:sz="0" w:space="0" w:color="auto"/>
                <w:right w:val="none" w:sz="0" w:space="0" w:color="auto"/>
              </w:divBdr>
            </w:div>
            <w:div w:id="1913201810">
              <w:marLeft w:val="0"/>
              <w:marRight w:val="0"/>
              <w:marTop w:val="0"/>
              <w:marBottom w:val="0"/>
              <w:divBdr>
                <w:top w:val="none" w:sz="0" w:space="0" w:color="auto"/>
                <w:left w:val="none" w:sz="0" w:space="0" w:color="auto"/>
                <w:bottom w:val="none" w:sz="0" w:space="0" w:color="auto"/>
                <w:right w:val="none" w:sz="0" w:space="0" w:color="auto"/>
              </w:divBdr>
            </w:div>
            <w:div w:id="126971157">
              <w:marLeft w:val="0"/>
              <w:marRight w:val="0"/>
              <w:marTop w:val="0"/>
              <w:marBottom w:val="0"/>
              <w:divBdr>
                <w:top w:val="none" w:sz="0" w:space="0" w:color="auto"/>
                <w:left w:val="none" w:sz="0" w:space="0" w:color="auto"/>
                <w:bottom w:val="none" w:sz="0" w:space="0" w:color="auto"/>
                <w:right w:val="none" w:sz="0" w:space="0" w:color="auto"/>
              </w:divBdr>
            </w:div>
            <w:div w:id="1941329885">
              <w:marLeft w:val="0"/>
              <w:marRight w:val="0"/>
              <w:marTop w:val="0"/>
              <w:marBottom w:val="0"/>
              <w:divBdr>
                <w:top w:val="none" w:sz="0" w:space="0" w:color="auto"/>
                <w:left w:val="none" w:sz="0" w:space="0" w:color="auto"/>
                <w:bottom w:val="none" w:sz="0" w:space="0" w:color="auto"/>
                <w:right w:val="none" w:sz="0" w:space="0" w:color="auto"/>
              </w:divBdr>
            </w:div>
            <w:div w:id="1855344587">
              <w:marLeft w:val="0"/>
              <w:marRight w:val="0"/>
              <w:marTop w:val="0"/>
              <w:marBottom w:val="0"/>
              <w:divBdr>
                <w:top w:val="none" w:sz="0" w:space="0" w:color="auto"/>
                <w:left w:val="none" w:sz="0" w:space="0" w:color="auto"/>
                <w:bottom w:val="none" w:sz="0" w:space="0" w:color="auto"/>
                <w:right w:val="none" w:sz="0" w:space="0" w:color="auto"/>
              </w:divBdr>
            </w:div>
            <w:div w:id="1036389262">
              <w:marLeft w:val="0"/>
              <w:marRight w:val="0"/>
              <w:marTop w:val="0"/>
              <w:marBottom w:val="0"/>
              <w:divBdr>
                <w:top w:val="none" w:sz="0" w:space="0" w:color="auto"/>
                <w:left w:val="none" w:sz="0" w:space="0" w:color="auto"/>
                <w:bottom w:val="none" w:sz="0" w:space="0" w:color="auto"/>
                <w:right w:val="none" w:sz="0" w:space="0" w:color="auto"/>
              </w:divBdr>
            </w:div>
            <w:div w:id="1193416331">
              <w:marLeft w:val="0"/>
              <w:marRight w:val="0"/>
              <w:marTop w:val="0"/>
              <w:marBottom w:val="0"/>
              <w:divBdr>
                <w:top w:val="none" w:sz="0" w:space="0" w:color="auto"/>
                <w:left w:val="none" w:sz="0" w:space="0" w:color="auto"/>
                <w:bottom w:val="none" w:sz="0" w:space="0" w:color="auto"/>
                <w:right w:val="none" w:sz="0" w:space="0" w:color="auto"/>
              </w:divBdr>
            </w:div>
            <w:div w:id="1937589884">
              <w:marLeft w:val="0"/>
              <w:marRight w:val="0"/>
              <w:marTop w:val="0"/>
              <w:marBottom w:val="0"/>
              <w:divBdr>
                <w:top w:val="none" w:sz="0" w:space="0" w:color="auto"/>
                <w:left w:val="none" w:sz="0" w:space="0" w:color="auto"/>
                <w:bottom w:val="none" w:sz="0" w:space="0" w:color="auto"/>
                <w:right w:val="none" w:sz="0" w:space="0" w:color="auto"/>
              </w:divBdr>
            </w:div>
            <w:div w:id="523203616">
              <w:marLeft w:val="0"/>
              <w:marRight w:val="0"/>
              <w:marTop w:val="0"/>
              <w:marBottom w:val="0"/>
              <w:divBdr>
                <w:top w:val="none" w:sz="0" w:space="0" w:color="auto"/>
                <w:left w:val="none" w:sz="0" w:space="0" w:color="auto"/>
                <w:bottom w:val="none" w:sz="0" w:space="0" w:color="auto"/>
                <w:right w:val="none" w:sz="0" w:space="0" w:color="auto"/>
              </w:divBdr>
            </w:div>
            <w:div w:id="366562722">
              <w:marLeft w:val="0"/>
              <w:marRight w:val="0"/>
              <w:marTop w:val="0"/>
              <w:marBottom w:val="0"/>
              <w:divBdr>
                <w:top w:val="none" w:sz="0" w:space="0" w:color="auto"/>
                <w:left w:val="none" w:sz="0" w:space="0" w:color="auto"/>
                <w:bottom w:val="none" w:sz="0" w:space="0" w:color="auto"/>
                <w:right w:val="none" w:sz="0" w:space="0" w:color="auto"/>
              </w:divBdr>
            </w:div>
            <w:div w:id="1810052642">
              <w:marLeft w:val="0"/>
              <w:marRight w:val="0"/>
              <w:marTop w:val="0"/>
              <w:marBottom w:val="0"/>
              <w:divBdr>
                <w:top w:val="none" w:sz="0" w:space="0" w:color="auto"/>
                <w:left w:val="none" w:sz="0" w:space="0" w:color="auto"/>
                <w:bottom w:val="none" w:sz="0" w:space="0" w:color="auto"/>
                <w:right w:val="none" w:sz="0" w:space="0" w:color="auto"/>
              </w:divBdr>
            </w:div>
            <w:div w:id="1596014827">
              <w:marLeft w:val="0"/>
              <w:marRight w:val="0"/>
              <w:marTop w:val="0"/>
              <w:marBottom w:val="0"/>
              <w:divBdr>
                <w:top w:val="none" w:sz="0" w:space="0" w:color="auto"/>
                <w:left w:val="none" w:sz="0" w:space="0" w:color="auto"/>
                <w:bottom w:val="none" w:sz="0" w:space="0" w:color="auto"/>
                <w:right w:val="none" w:sz="0" w:space="0" w:color="auto"/>
              </w:divBdr>
            </w:div>
            <w:div w:id="158621547">
              <w:marLeft w:val="0"/>
              <w:marRight w:val="0"/>
              <w:marTop w:val="0"/>
              <w:marBottom w:val="0"/>
              <w:divBdr>
                <w:top w:val="none" w:sz="0" w:space="0" w:color="auto"/>
                <w:left w:val="none" w:sz="0" w:space="0" w:color="auto"/>
                <w:bottom w:val="none" w:sz="0" w:space="0" w:color="auto"/>
                <w:right w:val="none" w:sz="0" w:space="0" w:color="auto"/>
              </w:divBdr>
            </w:div>
            <w:div w:id="931741229">
              <w:marLeft w:val="0"/>
              <w:marRight w:val="0"/>
              <w:marTop w:val="0"/>
              <w:marBottom w:val="0"/>
              <w:divBdr>
                <w:top w:val="none" w:sz="0" w:space="0" w:color="auto"/>
                <w:left w:val="none" w:sz="0" w:space="0" w:color="auto"/>
                <w:bottom w:val="none" w:sz="0" w:space="0" w:color="auto"/>
                <w:right w:val="none" w:sz="0" w:space="0" w:color="auto"/>
              </w:divBdr>
            </w:div>
            <w:div w:id="1278172244">
              <w:marLeft w:val="0"/>
              <w:marRight w:val="0"/>
              <w:marTop w:val="0"/>
              <w:marBottom w:val="0"/>
              <w:divBdr>
                <w:top w:val="none" w:sz="0" w:space="0" w:color="auto"/>
                <w:left w:val="none" w:sz="0" w:space="0" w:color="auto"/>
                <w:bottom w:val="none" w:sz="0" w:space="0" w:color="auto"/>
                <w:right w:val="none" w:sz="0" w:space="0" w:color="auto"/>
              </w:divBdr>
            </w:div>
            <w:div w:id="724446735">
              <w:marLeft w:val="0"/>
              <w:marRight w:val="0"/>
              <w:marTop w:val="0"/>
              <w:marBottom w:val="0"/>
              <w:divBdr>
                <w:top w:val="none" w:sz="0" w:space="0" w:color="auto"/>
                <w:left w:val="none" w:sz="0" w:space="0" w:color="auto"/>
                <w:bottom w:val="none" w:sz="0" w:space="0" w:color="auto"/>
                <w:right w:val="none" w:sz="0" w:space="0" w:color="auto"/>
              </w:divBdr>
            </w:div>
            <w:div w:id="489760947">
              <w:marLeft w:val="0"/>
              <w:marRight w:val="0"/>
              <w:marTop w:val="0"/>
              <w:marBottom w:val="0"/>
              <w:divBdr>
                <w:top w:val="none" w:sz="0" w:space="0" w:color="auto"/>
                <w:left w:val="none" w:sz="0" w:space="0" w:color="auto"/>
                <w:bottom w:val="none" w:sz="0" w:space="0" w:color="auto"/>
                <w:right w:val="none" w:sz="0" w:space="0" w:color="auto"/>
              </w:divBdr>
            </w:div>
            <w:div w:id="2036536202">
              <w:marLeft w:val="0"/>
              <w:marRight w:val="0"/>
              <w:marTop w:val="0"/>
              <w:marBottom w:val="0"/>
              <w:divBdr>
                <w:top w:val="none" w:sz="0" w:space="0" w:color="auto"/>
                <w:left w:val="none" w:sz="0" w:space="0" w:color="auto"/>
                <w:bottom w:val="none" w:sz="0" w:space="0" w:color="auto"/>
                <w:right w:val="none" w:sz="0" w:space="0" w:color="auto"/>
              </w:divBdr>
            </w:div>
            <w:div w:id="580992944">
              <w:marLeft w:val="0"/>
              <w:marRight w:val="0"/>
              <w:marTop w:val="0"/>
              <w:marBottom w:val="0"/>
              <w:divBdr>
                <w:top w:val="none" w:sz="0" w:space="0" w:color="auto"/>
                <w:left w:val="none" w:sz="0" w:space="0" w:color="auto"/>
                <w:bottom w:val="none" w:sz="0" w:space="0" w:color="auto"/>
                <w:right w:val="none" w:sz="0" w:space="0" w:color="auto"/>
              </w:divBdr>
            </w:div>
            <w:div w:id="1847285578">
              <w:marLeft w:val="0"/>
              <w:marRight w:val="0"/>
              <w:marTop w:val="0"/>
              <w:marBottom w:val="0"/>
              <w:divBdr>
                <w:top w:val="none" w:sz="0" w:space="0" w:color="auto"/>
                <w:left w:val="none" w:sz="0" w:space="0" w:color="auto"/>
                <w:bottom w:val="none" w:sz="0" w:space="0" w:color="auto"/>
                <w:right w:val="none" w:sz="0" w:space="0" w:color="auto"/>
              </w:divBdr>
            </w:div>
            <w:div w:id="1147404901">
              <w:marLeft w:val="0"/>
              <w:marRight w:val="0"/>
              <w:marTop w:val="0"/>
              <w:marBottom w:val="0"/>
              <w:divBdr>
                <w:top w:val="none" w:sz="0" w:space="0" w:color="auto"/>
                <w:left w:val="none" w:sz="0" w:space="0" w:color="auto"/>
                <w:bottom w:val="none" w:sz="0" w:space="0" w:color="auto"/>
                <w:right w:val="none" w:sz="0" w:space="0" w:color="auto"/>
              </w:divBdr>
            </w:div>
            <w:div w:id="1937712164">
              <w:marLeft w:val="0"/>
              <w:marRight w:val="0"/>
              <w:marTop w:val="0"/>
              <w:marBottom w:val="0"/>
              <w:divBdr>
                <w:top w:val="none" w:sz="0" w:space="0" w:color="auto"/>
                <w:left w:val="none" w:sz="0" w:space="0" w:color="auto"/>
                <w:bottom w:val="none" w:sz="0" w:space="0" w:color="auto"/>
                <w:right w:val="none" w:sz="0" w:space="0" w:color="auto"/>
              </w:divBdr>
            </w:div>
            <w:div w:id="281378439">
              <w:marLeft w:val="0"/>
              <w:marRight w:val="0"/>
              <w:marTop w:val="0"/>
              <w:marBottom w:val="0"/>
              <w:divBdr>
                <w:top w:val="none" w:sz="0" w:space="0" w:color="auto"/>
                <w:left w:val="none" w:sz="0" w:space="0" w:color="auto"/>
                <w:bottom w:val="none" w:sz="0" w:space="0" w:color="auto"/>
                <w:right w:val="none" w:sz="0" w:space="0" w:color="auto"/>
              </w:divBdr>
            </w:div>
            <w:div w:id="692069824">
              <w:marLeft w:val="0"/>
              <w:marRight w:val="0"/>
              <w:marTop w:val="0"/>
              <w:marBottom w:val="0"/>
              <w:divBdr>
                <w:top w:val="none" w:sz="0" w:space="0" w:color="auto"/>
                <w:left w:val="none" w:sz="0" w:space="0" w:color="auto"/>
                <w:bottom w:val="none" w:sz="0" w:space="0" w:color="auto"/>
                <w:right w:val="none" w:sz="0" w:space="0" w:color="auto"/>
              </w:divBdr>
            </w:div>
            <w:div w:id="1089738841">
              <w:marLeft w:val="0"/>
              <w:marRight w:val="0"/>
              <w:marTop w:val="0"/>
              <w:marBottom w:val="0"/>
              <w:divBdr>
                <w:top w:val="none" w:sz="0" w:space="0" w:color="auto"/>
                <w:left w:val="none" w:sz="0" w:space="0" w:color="auto"/>
                <w:bottom w:val="none" w:sz="0" w:space="0" w:color="auto"/>
                <w:right w:val="none" w:sz="0" w:space="0" w:color="auto"/>
              </w:divBdr>
            </w:div>
            <w:div w:id="499004028">
              <w:marLeft w:val="0"/>
              <w:marRight w:val="0"/>
              <w:marTop w:val="0"/>
              <w:marBottom w:val="0"/>
              <w:divBdr>
                <w:top w:val="none" w:sz="0" w:space="0" w:color="auto"/>
                <w:left w:val="none" w:sz="0" w:space="0" w:color="auto"/>
                <w:bottom w:val="none" w:sz="0" w:space="0" w:color="auto"/>
                <w:right w:val="none" w:sz="0" w:space="0" w:color="auto"/>
              </w:divBdr>
            </w:div>
            <w:div w:id="1344697607">
              <w:marLeft w:val="0"/>
              <w:marRight w:val="0"/>
              <w:marTop w:val="0"/>
              <w:marBottom w:val="0"/>
              <w:divBdr>
                <w:top w:val="none" w:sz="0" w:space="0" w:color="auto"/>
                <w:left w:val="none" w:sz="0" w:space="0" w:color="auto"/>
                <w:bottom w:val="none" w:sz="0" w:space="0" w:color="auto"/>
                <w:right w:val="none" w:sz="0" w:space="0" w:color="auto"/>
              </w:divBdr>
            </w:div>
            <w:div w:id="687754167">
              <w:marLeft w:val="0"/>
              <w:marRight w:val="0"/>
              <w:marTop w:val="0"/>
              <w:marBottom w:val="0"/>
              <w:divBdr>
                <w:top w:val="none" w:sz="0" w:space="0" w:color="auto"/>
                <w:left w:val="none" w:sz="0" w:space="0" w:color="auto"/>
                <w:bottom w:val="none" w:sz="0" w:space="0" w:color="auto"/>
                <w:right w:val="none" w:sz="0" w:space="0" w:color="auto"/>
              </w:divBdr>
            </w:div>
            <w:div w:id="1562640879">
              <w:marLeft w:val="0"/>
              <w:marRight w:val="0"/>
              <w:marTop w:val="0"/>
              <w:marBottom w:val="0"/>
              <w:divBdr>
                <w:top w:val="none" w:sz="0" w:space="0" w:color="auto"/>
                <w:left w:val="none" w:sz="0" w:space="0" w:color="auto"/>
                <w:bottom w:val="none" w:sz="0" w:space="0" w:color="auto"/>
                <w:right w:val="none" w:sz="0" w:space="0" w:color="auto"/>
              </w:divBdr>
            </w:div>
            <w:div w:id="978917917">
              <w:marLeft w:val="0"/>
              <w:marRight w:val="0"/>
              <w:marTop w:val="0"/>
              <w:marBottom w:val="0"/>
              <w:divBdr>
                <w:top w:val="none" w:sz="0" w:space="0" w:color="auto"/>
                <w:left w:val="none" w:sz="0" w:space="0" w:color="auto"/>
                <w:bottom w:val="none" w:sz="0" w:space="0" w:color="auto"/>
                <w:right w:val="none" w:sz="0" w:space="0" w:color="auto"/>
              </w:divBdr>
            </w:div>
            <w:div w:id="1666788096">
              <w:marLeft w:val="0"/>
              <w:marRight w:val="0"/>
              <w:marTop w:val="0"/>
              <w:marBottom w:val="0"/>
              <w:divBdr>
                <w:top w:val="none" w:sz="0" w:space="0" w:color="auto"/>
                <w:left w:val="none" w:sz="0" w:space="0" w:color="auto"/>
                <w:bottom w:val="none" w:sz="0" w:space="0" w:color="auto"/>
                <w:right w:val="none" w:sz="0" w:space="0" w:color="auto"/>
              </w:divBdr>
            </w:div>
            <w:div w:id="562719554">
              <w:marLeft w:val="0"/>
              <w:marRight w:val="0"/>
              <w:marTop w:val="0"/>
              <w:marBottom w:val="0"/>
              <w:divBdr>
                <w:top w:val="none" w:sz="0" w:space="0" w:color="auto"/>
                <w:left w:val="none" w:sz="0" w:space="0" w:color="auto"/>
                <w:bottom w:val="none" w:sz="0" w:space="0" w:color="auto"/>
                <w:right w:val="none" w:sz="0" w:space="0" w:color="auto"/>
              </w:divBdr>
            </w:div>
            <w:div w:id="1619603708">
              <w:marLeft w:val="0"/>
              <w:marRight w:val="0"/>
              <w:marTop w:val="0"/>
              <w:marBottom w:val="0"/>
              <w:divBdr>
                <w:top w:val="none" w:sz="0" w:space="0" w:color="auto"/>
                <w:left w:val="none" w:sz="0" w:space="0" w:color="auto"/>
                <w:bottom w:val="none" w:sz="0" w:space="0" w:color="auto"/>
                <w:right w:val="none" w:sz="0" w:space="0" w:color="auto"/>
              </w:divBdr>
            </w:div>
            <w:div w:id="1123769187">
              <w:marLeft w:val="0"/>
              <w:marRight w:val="0"/>
              <w:marTop w:val="0"/>
              <w:marBottom w:val="0"/>
              <w:divBdr>
                <w:top w:val="none" w:sz="0" w:space="0" w:color="auto"/>
                <w:left w:val="none" w:sz="0" w:space="0" w:color="auto"/>
                <w:bottom w:val="none" w:sz="0" w:space="0" w:color="auto"/>
                <w:right w:val="none" w:sz="0" w:space="0" w:color="auto"/>
              </w:divBdr>
            </w:div>
            <w:div w:id="158885935">
              <w:marLeft w:val="0"/>
              <w:marRight w:val="0"/>
              <w:marTop w:val="0"/>
              <w:marBottom w:val="0"/>
              <w:divBdr>
                <w:top w:val="none" w:sz="0" w:space="0" w:color="auto"/>
                <w:left w:val="none" w:sz="0" w:space="0" w:color="auto"/>
                <w:bottom w:val="none" w:sz="0" w:space="0" w:color="auto"/>
                <w:right w:val="none" w:sz="0" w:space="0" w:color="auto"/>
              </w:divBdr>
            </w:div>
            <w:div w:id="2018143943">
              <w:marLeft w:val="0"/>
              <w:marRight w:val="0"/>
              <w:marTop w:val="0"/>
              <w:marBottom w:val="0"/>
              <w:divBdr>
                <w:top w:val="none" w:sz="0" w:space="0" w:color="auto"/>
                <w:left w:val="none" w:sz="0" w:space="0" w:color="auto"/>
                <w:bottom w:val="none" w:sz="0" w:space="0" w:color="auto"/>
                <w:right w:val="none" w:sz="0" w:space="0" w:color="auto"/>
              </w:divBdr>
            </w:div>
            <w:div w:id="27878608">
              <w:marLeft w:val="0"/>
              <w:marRight w:val="0"/>
              <w:marTop w:val="0"/>
              <w:marBottom w:val="0"/>
              <w:divBdr>
                <w:top w:val="none" w:sz="0" w:space="0" w:color="auto"/>
                <w:left w:val="none" w:sz="0" w:space="0" w:color="auto"/>
                <w:bottom w:val="none" w:sz="0" w:space="0" w:color="auto"/>
                <w:right w:val="none" w:sz="0" w:space="0" w:color="auto"/>
              </w:divBdr>
            </w:div>
            <w:div w:id="782503618">
              <w:marLeft w:val="0"/>
              <w:marRight w:val="0"/>
              <w:marTop w:val="0"/>
              <w:marBottom w:val="0"/>
              <w:divBdr>
                <w:top w:val="none" w:sz="0" w:space="0" w:color="auto"/>
                <w:left w:val="none" w:sz="0" w:space="0" w:color="auto"/>
                <w:bottom w:val="none" w:sz="0" w:space="0" w:color="auto"/>
                <w:right w:val="none" w:sz="0" w:space="0" w:color="auto"/>
              </w:divBdr>
            </w:div>
            <w:div w:id="624043704">
              <w:marLeft w:val="0"/>
              <w:marRight w:val="0"/>
              <w:marTop w:val="0"/>
              <w:marBottom w:val="0"/>
              <w:divBdr>
                <w:top w:val="none" w:sz="0" w:space="0" w:color="auto"/>
                <w:left w:val="none" w:sz="0" w:space="0" w:color="auto"/>
                <w:bottom w:val="none" w:sz="0" w:space="0" w:color="auto"/>
                <w:right w:val="none" w:sz="0" w:space="0" w:color="auto"/>
              </w:divBdr>
            </w:div>
            <w:div w:id="1714383087">
              <w:marLeft w:val="0"/>
              <w:marRight w:val="0"/>
              <w:marTop w:val="0"/>
              <w:marBottom w:val="0"/>
              <w:divBdr>
                <w:top w:val="none" w:sz="0" w:space="0" w:color="auto"/>
                <w:left w:val="none" w:sz="0" w:space="0" w:color="auto"/>
                <w:bottom w:val="none" w:sz="0" w:space="0" w:color="auto"/>
                <w:right w:val="none" w:sz="0" w:space="0" w:color="auto"/>
              </w:divBdr>
            </w:div>
            <w:div w:id="1397246299">
              <w:marLeft w:val="0"/>
              <w:marRight w:val="0"/>
              <w:marTop w:val="0"/>
              <w:marBottom w:val="0"/>
              <w:divBdr>
                <w:top w:val="none" w:sz="0" w:space="0" w:color="auto"/>
                <w:left w:val="none" w:sz="0" w:space="0" w:color="auto"/>
                <w:bottom w:val="none" w:sz="0" w:space="0" w:color="auto"/>
                <w:right w:val="none" w:sz="0" w:space="0" w:color="auto"/>
              </w:divBdr>
            </w:div>
            <w:div w:id="1196305457">
              <w:marLeft w:val="0"/>
              <w:marRight w:val="0"/>
              <w:marTop w:val="0"/>
              <w:marBottom w:val="0"/>
              <w:divBdr>
                <w:top w:val="none" w:sz="0" w:space="0" w:color="auto"/>
                <w:left w:val="none" w:sz="0" w:space="0" w:color="auto"/>
                <w:bottom w:val="none" w:sz="0" w:space="0" w:color="auto"/>
                <w:right w:val="none" w:sz="0" w:space="0" w:color="auto"/>
              </w:divBdr>
            </w:div>
            <w:div w:id="1803687713">
              <w:marLeft w:val="0"/>
              <w:marRight w:val="0"/>
              <w:marTop w:val="0"/>
              <w:marBottom w:val="0"/>
              <w:divBdr>
                <w:top w:val="none" w:sz="0" w:space="0" w:color="auto"/>
                <w:left w:val="none" w:sz="0" w:space="0" w:color="auto"/>
                <w:bottom w:val="none" w:sz="0" w:space="0" w:color="auto"/>
                <w:right w:val="none" w:sz="0" w:space="0" w:color="auto"/>
              </w:divBdr>
            </w:div>
            <w:div w:id="1289774234">
              <w:marLeft w:val="0"/>
              <w:marRight w:val="0"/>
              <w:marTop w:val="0"/>
              <w:marBottom w:val="0"/>
              <w:divBdr>
                <w:top w:val="none" w:sz="0" w:space="0" w:color="auto"/>
                <w:left w:val="none" w:sz="0" w:space="0" w:color="auto"/>
                <w:bottom w:val="none" w:sz="0" w:space="0" w:color="auto"/>
                <w:right w:val="none" w:sz="0" w:space="0" w:color="auto"/>
              </w:divBdr>
            </w:div>
            <w:div w:id="318385095">
              <w:marLeft w:val="0"/>
              <w:marRight w:val="0"/>
              <w:marTop w:val="0"/>
              <w:marBottom w:val="0"/>
              <w:divBdr>
                <w:top w:val="none" w:sz="0" w:space="0" w:color="auto"/>
                <w:left w:val="none" w:sz="0" w:space="0" w:color="auto"/>
                <w:bottom w:val="none" w:sz="0" w:space="0" w:color="auto"/>
                <w:right w:val="none" w:sz="0" w:space="0" w:color="auto"/>
              </w:divBdr>
            </w:div>
            <w:div w:id="271674260">
              <w:marLeft w:val="0"/>
              <w:marRight w:val="0"/>
              <w:marTop w:val="0"/>
              <w:marBottom w:val="0"/>
              <w:divBdr>
                <w:top w:val="none" w:sz="0" w:space="0" w:color="auto"/>
                <w:left w:val="none" w:sz="0" w:space="0" w:color="auto"/>
                <w:bottom w:val="none" w:sz="0" w:space="0" w:color="auto"/>
                <w:right w:val="none" w:sz="0" w:space="0" w:color="auto"/>
              </w:divBdr>
            </w:div>
            <w:div w:id="1102454428">
              <w:marLeft w:val="0"/>
              <w:marRight w:val="0"/>
              <w:marTop w:val="0"/>
              <w:marBottom w:val="0"/>
              <w:divBdr>
                <w:top w:val="none" w:sz="0" w:space="0" w:color="auto"/>
                <w:left w:val="none" w:sz="0" w:space="0" w:color="auto"/>
                <w:bottom w:val="none" w:sz="0" w:space="0" w:color="auto"/>
                <w:right w:val="none" w:sz="0" w:space="0" w:color="auto"/>
              </w:divBdr>
            </w:div>
            <w:div w:id="1176573542">
              <w:marLeft w:val="0"/>
              <w:marRight w:val="0"/>
              <w:marTop w:val="0"/>
              <w:marBottom w:val="0"/>
              <w:divBdr>
                <w:top w:val="none" w:sz="0" w:space="0" w:color="auto"/>
                <w:left w:val="none" w:sz="0" w:space="0" w:color="auto"/>
                <w:bottom w:val="none" w:sz="0" w:space="0" w:color="auto"/>
                <w:right w:val="none" w:sz="0" w:space="0" w:color="auto"/>
              </w:divBdr>
            </w:div>
            <w:div w:id="1445035047">
              <w:marLeft w:val="0"/>
              <w:marRight w:val="0"/>
              <w:marTop w:val="0"/>
              <w:marBottom w:val="0"/>
              <w:divBdr>
                <w:top w:val="none" w:sz="0" w:space="0" w:color="auto"/>
                <w:left w:val="none" w:sz="0" w:space="0" w:color="auto"/>
                <w:bottom w:val="none" w:sz="0" w:space="0" w:color="auto"/>
                <w:right w:val="none" w:sz="0" w:space="0" w:color="auto"/>
              </w:divBdr>
            </w:div>
            <w:div w:id="585265811">
              <w:marLeft w:val="0"/>
              <w:marRight w:val="0"/>
              <w:marTop w:val="0"/>
              <w:marBottom w:val="0"/>
              <w:divBdr>
                <w:top w:val="none" w:sz="0" w:space="0" w:color="auto"/>
                <w:left w:val="none" w:sz="0" w:space="0" w:color="auto"/>
                <w:bottom w:val="none" w:sz="0" w:space="0" w:color="auto"/>
                <w:right w:val="none" w:sz="0" w:space="0" w:color="auto"/>
              </w:divBdr>
            </w:div>
            <w:div w:id="361367753">
              <w:marLeft w:val="0"/>
              <w:marRight w:val="0"/>
              <w:marTop w:val="0"/>
              <w:marBottom w:val="0"/>
              <w:divBdr>
                <w:top w:val="none" w:sz="0" w:space="0" w:color="auto"/>
                <w:left w:val="none" w:sz="0" w:space="0" w:color="auto"/>
                <w:bottom w:val="none" w:sz="0" w:space="0" w:color="auto"/>
                <w:right w:val="none" w:sz="0" w:space="0" w:color="auto"/>
              </w:divBdr>
            </w:div>
            <w:div w:id="376319860">
              <w:marLeft w:val="0"/>
              <w:marRight w:val="0"/>
              <w:marTop w:val="0"/>
              <w:marBottom w:val="0"/>
              <w:divBdr>
                <w:top w:val="none" w:sz="0" w:space="0" w:color="auto"/>
                <w:left w:val="none" w:sz="0" w:space="0" w:color="auto"/>
                <w:bottom w:val="none" w:sz="0" w:space="0" w:color="auto"/>
                <w:right w:val="none" w:sz="0" w:space="0" w:color="auto"/>
              </w:divBdr>
            </w:div>
            <w:div w:id="2106463748">
              <w:marLeft w:val="0"/>
              <w:marRight w:val="0"/>
              <w:marTop w:val="0"/>
              <w:marBottom w:val="0"/>
              <w:divBdr>
                <w:top w:val="none" w:sz="0" w:space="0" w:color="auto"/>
                <w:left w:val="none" w:sz="0" w:space="0" w:color="auto"/>
                <w:bottom w:val="none" w:sz="0" w:space="0" w:color="auto"/>
                <w:right w:val="none" w:sz="0" w:space="0" w:color="auto"/>
              </w:divBdr>
            </w:div>
            <w:div w:id="438794655">
              <w:marLeft w:val="0"/>
              <w:marRight w:val="0"/>
              <w:marTop w:val="0"/>
              <w:marBottom w:val="0"/>
              <w:divBdr>
                <w:top w:val="none" w:sz="0" w:space="0" w:color="auto"/>
                <w:left w:val="none" w:sz="0" w:space="0" w:color="auto"/>
                <w:bottom w:val="none" w:sz="0" w:space="0" w:color="auto"/>
                <w:right w:val="none" w:sz="0" w:space="0" w:color="auto"/>
              </w:divBdr>
            </w:div>
            <w:div w:id="2028288653">
              <w:marLeft w:val="0"/>
              <w:marRight w:val="0"/>
              <w:marTop w:val="0"/>
              <w:marBottom w:val="0"/>
              <w:divBdr>
                <w:top w:val="none" w:sz="0" w:space="0" w:color="auto"/>
                <w:left w:val="none" w:sz="0" w:space="0" w:color="auto"/>
                <w:bottom w:val="none" w:sz="0" w:space="0" w:color="auto"/>
                <w:right w:val="none" w:sz="0" w:space="0" w:color="auto"/>
              </w:divBdr>
            </w:div>
            <w:div w:id="1134981664">
              <w:marLeft w:val="0"/>
              <w:marRight w:val="0"/>
              <w:marTop w:val="0"/>
              <w:marBottom w:val="0"/>
              <w:divBdr>
                <w:top w:val="none" w:sz="0" w:space="0" w:color="auto"/>
                <w:left w:val="none" w:sz="0" w:space="0" w:color="auto"/>
                <w:bottom w:val="none" w:sz="0" w:space="0" w:color="auto"/>
                <w:right w:val="none" w:sz="0" w:space="0" w:color="auto"/>
              </w:divBdr>
            </w:div>
            <w:div w:id="1765804943">
              <w:marLeft w:val="0"/>
              <w:marRight w:val="0"/>
              <w:marTop w:val="0"/>
              <w:marBottom w:val="0"/>
              <w:divBdr>
                <w:top w:val="none" w:sz="0" w:space="0" w:color="auto"/>
                <w:left w:val="none" w:sz="0" w:space="0" w:color="auto"/>
                <w:bottom w:val="none" w:sz="0" w:space="0" w:color="auto"/>
                <w:right w:val="none" w:sz="0" w:space="0" w:color="auto"/>
              </w:divBdr>
            </w:div>
            <w:div w:id="1976325905">
              <w:marLeft w:val="0"/>
              <w:marRight w:val="0"/>
              <w:marTop w:val="0"/>
              <w:marBottom w:val="0"/>
              <w:divBdr>
                <w:top w:val="none" w:sz="0" w:space="0" w:color="auto"/>
                <w:left w:val="none" w:sz="0" w:space="0" w:color="auto"/>
                <w:bottom w:val="none" w:sz="0" w:space="0" w:color="auto"/>
                <w:right w:val="none" w:sz="0" w:space="0" w:color="auto"/>
              </w:divBdr>
            </w:div>
            <w:div w:id="1455783402">
              <w:marLeft w:val="0"/>
              <w:marRight w:val="0"/>
              <w:marTop w:val="0"/>
              <w:marBottom w:val="0"/>
              <w:divBdr>
                <w:top w:val="none" w:sz="0" w:space="0" w:color="auto"/>
                <w:left w:val="none" w:sz="0" w:space="0" w:color="auto"/>
                <w:bottom w:val="none" w:sz="0" w:space="0" w:color="auto"/>
                <w:right w:val="none" w:sz="0" w:space="0" w:color="auto"/>
              </w:divBdr>
            </w:div>
            <w:div w:id="639923765">
              <w:marLeft w:val="0"/>
              <w:marRight w:val="0"/>
              <w:marTop w:val="0"/>
              <w:marBottom w:val="0"/>
              <w:divBdr>
                <w:top w:val="none" w:sz="0" w:space="0" w:color="auto"/>
                <w:left w:val="none" w:sz="0" w:space="0" w:color="auto"/>
                <w:bottom w:val="none" w:sz="0" w:space="0" w:color="auto"/>
                <w:right w:val="none" w:sz="0" w:space="0" w:color="auto"/>
              </w:divBdr>
            </w:div>
            <w:div w:id="1804347521">
              <w:marLeft w:val="0"/>
              <w:marRight w:val="0"/>
              <w:marTop w:val="0"/>
              <w:marBottom w:val="0"/>
              <w:divBdr>
                <w:top w:val="none" w:sz="0" w:space="0" w:color="auto"/>
                <w:left w:val="none" w:sz="0" w:space="0" w:color="auto"/>
                <w:bottom w:val="none" w:sz="0" w:space="0" w:color="auto"/>
                <w:right w:val="none" w:sz="0" w:space="0" w:color="auto"/>
              </w:divBdr>
            </w:div>
            <w:div w:id="1722633531">
              <w:marLeft w:val="0"/>
              <w:marRight w:val="0"/>
              <w:marTop w:val="0"/>
              <w:marBottom w:val="0"/>
              <w:divBdr>
                <w:top w:val="none" w:sz="0" w:space="0" w:color="auto"/>
                <w:left w:val="none" w:sz="0" w:space="0" w:color="auto"/>
                <w:bottom w:val="none" w:sz="0" w:space="0" w:color="auto"/>
                <w:right w:val="none" w:sz="0" w:space="0" w:color="auto"/>
              </w:divBdr>
            </w:div>
            <w:div w:id="2086874395">
              <w:marLeft w:val="0"/>
              <w:marRight w:val="0"/>
              <w:marTop w:val="0"/>
              <w:marBottom w:val="0"/>
              <w:divBdr>
                <w:top w:val="none" w:sz="0" w:space="0" w:color="auto"/>
                <w:left w:val="none" w:sz="0" w:space="0" w:color="auto"/>
                <w:bottom w:val="none" w:sz="0" w:space="0" w:color="auto"/>
                <w:right w:val="none" w:sz="0" w:space="0" w:color="auto"/>
              </w:divBdr>
            </w:div>
            <w:div w:id="202014412">
              <w:marLeft w:val="0"/>
              <w:marRight w:val="0"/>
              <w:marTop w:val="0"/>
              <w:marBottom w:val="0"/>
              <w:divBdr>
                <w:top w:val="none" w:sz="0" w:space="0" w:color="auto"/>
                <w:left w:val="none" w:sz="0" w:space="0" w:color="auto"/>
                <w:bottom w:val="none" w:sz="0" w:space="0" w:color="auto"/>
                <w:right w:val="none" w:sz="0" w:space="0" w:color="auto"/>
              </w:divBdr>
            </w:div>
            <w:div w:id="167135663">
              <w:marLeft w:val="0"/>
              <w:marRight w:val="0"/>
              <w:marTop w:val="0"/>
              <w:marBottom w:val="0"/>
              <w:divBdr>
                <w:top w:val="none" w:sz="0" w:space="0" w:color="auto"/>
                <w:left w:val="none" w:sz="0" w:space="0" w:color="auto"/>
                <w:bottom w:val="none" w:sz="0" w:space="0" w:color="auto"/>
                <w:right w:val="none" w:sz="0" w:space="0" w:color="auto"/>
              </w:divBdr>
            </w:div>
            <w:div w:id="1617324003">
              <w:marLeft w:val="0"/>
              <w:marRight w:val="0"/>
              <w:marTop w:val="0"/>
              <w:marBottom w:val="0"/>
              <w:divBdr>
                <w:top w:val="none" w:sz="0" w:space="0" w:color="auto"/>
                <w:left w:val="none" w:sz="0" w:space="0" w:color="auto"/>
                <w:bottom w:val="none" w:sz="0" w:space="0" w:color="auto"/>
                <w:right w:val="none" w:sz="0" w:space="0" w:color="auto"/>
              </w:divBdr>
            </w:div>
            <w:div w:id="177814914">
              <w:marLeft w:val="0"/>
              <w:marRight w:val="0"/>
              <w:marTop w:val="0"/>
              <w:marBottom w:val="0"/>
              <w:divBdr>
                <w:top w:val="none" w:sz="0" w:space="0" w:color="auto"/>
                <w:left w:val="none" w:sz="0" w:space="0" w:color="auto"/>
                <w:bottom w:val="none" w:sz="0" w:space="0" w:color="auto"/>
                <w:right w:val="none" w:sz="0" w:space="0" w:color="auto"/>
              </w:divBdr>
            </w:div>
            <w:div w:id="1153449798">
              <w:marLeft w:val="0"/>
              <w:marRight w:val="0"/>
              <w:marTop w:val="0"/>
              <w:marBottom w:val="0"/>
              <w:divBdr>
                <w:top w:val="none" w:sz="0" w:space="0" w:color="auto"/>
                <w:left w:val="none" w:sz="0" w:space="0" w:color="auto"/>
                <w:bottom w:val="none" w:sz="0" w:space="0" w:color="auto"/>
                <w:right w:val="none" w:sz="0" w:space="0" w:color="auto"/>
              </w:divBdr>
            </w:div>
            <w:div w:id="2044283927">
              <w:marLeft w:val="0"/>
              <w:marRight w:val="0"/>
              <w:marTop w:val="0"/>
              <w:marBottom w:val="0"/>
              <w:divBdr>
                <w:top w:val="none" w:sz="0" w:space="0" w:color="auto"/>
                <w:left w:val="none" w:sz="0" w:space="0" w:color="auto"/>
                <w:bottom w:val="none" w:sz="0" w:space="0" w:color="auto"/>
                <w:right w:val="none" w:sz="0" w:space="0" w:color="auto"/>
              </w:divBdr>
            </w:div>
            <w:div w:id="514540019">
              <w:marLeft w:val="0"/>
              <w:marRight w:val="0"/>
              <w:marTop w:val="0"/>
              <w:marBottom w:val="0"/>
              <w:divBdr>
                <w:top w:val="none" w:sz="0" w:space="0" w:color="auto"/>
                <w:left w:val="none" w:sz="0" w:space="0" w:color="auto"/>
                <w:bottom w:val="none" w:sz="0" w:space="0" w:color="auto"/>
                <w:right w:val="none" w:sz="0" w:space="0" w:color="auto"/>
              </w:divBdr>
            </w:div>
            <w:div w:id="350227924">
              <w:marLeft w:val="0"/>
              <w:marRight w:val="0"/>
              <w:marTop w:val="0"/>
              <w:marBottom w:val="0"/>
              <w:divBdr>
                <w:top w:val="none" w:sz="0" w:space="0" w:color="auto"/>
                <w:left w:val="none" w:sz="0" w:space="0" w:color="auto"/>
                <w:bottom w:val="none" w:sz="0" w:space="0" w:color="auto"/>
                <w:right w:val="none" w:sz="0" w:space="0" w:color="auto"/>
              </w:divBdr>
            </w:div>
            <w:div w:id="2000308245">
              <w:marLeft w:val="0"/>
              <w:marRight w:val="0"/>
              <w:marTop w:val="0"/>
              <w:marBottom w:val="0"/>
              <w:divBdr>
                <w:top w:val="none" w:sz="0" w:space="0" w:color="auto"/>
                <w:left w:val="none" w:sz="0" w:space="0" w:color="auto"/>
                <w:bottom w:val="none" w:sz="0" w:space="0" w:color="auto"/>
                <w:right w:val="none" w:sz="0" w:space="0" w:color="auto"/>
              </w:divBdr>
            </w:div>
            <w:div w:id="1909076366">
              <w:marLeft w:val="0"/>
              <w:marRight w:val="0"/>
              <w:marTop w:val="0"/>
              <w:marBottom w:val="0"/>
              <w:divBdr>
                <w:top w:val="none" w:sz="0" w:space="0" w:color="auto"/>
                <w:left w:val="none" w:sz="0" w:space="0" w:color="auto"/>
                <w:bottom w:val="none" w:sz="0" w:space="0" w:color="auto"/>
                <w:right w:val="none" w:sz="0" w:space="0" w:color="auto"/>
              </w:divBdr>
            </w:div>
            <w:div w:id="494802440">
              <w:marLeft w:val="0"/>
              <w:marRight w:val="0"/>
              <w:marTop w:val="0"/>
              <w:marBottom w:val="0"/>
              <w:divBdr>
                <w:top w:val="none" w:sz="0" w:space="0" w:color="auto"/>
                <w:left w:val="none" w:sz="0" w:space="0" w:color="auto"/>
                <w:bottom w:val="none" w:sz="0" w:space="0" w:color="auto"/>
                <w:right w:val="none" w:sz="0" w:space="0" w:color="auto"/>
              </w:divBdr>
            </w:div>
            <w:div w:id="1037436042">
              <w:marLeft w:val="0"/>
              <w:marRight w:val="0"/>
              <w:marTop w:val="0"/>
              <w:marBottom w:val="0"/>
              <w:divBdr>
                <w:top w:val="none" w:sz="0" w:space="0" w:color="auto"/>
                <w:left w:val="none" w:sz="0" w:space="0" w:color="auto"/>
                <w:bottom w:val="none" w:sz="0" w:space="0" w:color="auto"/>
                <w:right w:val="none" w:sz="0" w:space="0" w:color="auto"/>
              </w:divBdr>
            </w:div>
            <w:div w:id="532769241">
              <w:marLeft w:val="0"/>
              <w:marRight w:val="0"/>
              <w:marTop w:val="0"/>
              <w:marBottom w:val="0"/>
              <w:divBdr>
                <w:top w:val="none" w:sz="0" w:space="0" w:color="auto"/>
                <w:left w:val="none" w:sz="0" w:space="0" w:color="auto"/>
                <w:bottom w:val="none" w:sz="0" w:space="0" w:color="auto"/>
                <w:right w:val="none" w:sz="0" w:space="0" w:color="auto"/>
              </w:divBdr>
            </w:div>
            <w:div w:id="1050152342">
              <w:marLeft w:val="0"/>
              <w:marRight w:val="0"/>
              <w:marTop w:val="0"/>
              <w:marBottom w:val="0"/>
              <w:divBdr>
                <w:top w:val="none" w:sz="0" w:space="0" w:color="auto"/>
                <w:left w:val="none" w:sz="0" w:space="0" w:color="auto"/>
                <w:bottom w:val="none" w:sz="0" w:space="0" w:color="auto"/>
                <w:right w:val="none" w:sz="0" w:space="0" w:color="auto"/>
              </w:divBdr>
            </w:div>
            <w:div w:id="1019358590">
              <w:marLeft w:val="0"/>
              <w:marRight w:val="0"/>
              <w:marTop w:val="0"/>
              <w:marBottom w:val="0"/>
              <w:divBdr>
                <w:top w:val="none" w:sz="0" w:space="0" w:color="auto"/>
                <w:left w:val="none" w:sz="0" w:space="0" w:color="auto"/>
                <w:bottom w:val="none" w:sz="0" w:space="0" w:color="auto"/>
                <w:right w:val="none" w:sz="0" w:space="0" w:color="auto"/>
              </w:divBdr>
            </w:div>
            <w:div w:id="1588883715">
              <w:marLeft w:val="0"/>
              <w:marRight w:val="0"/>
              <w:marTop w:val="0"/>
              <w:marBottom w:val="0"/>
              <w:divBdr>
                <w:top w:val="none" w:sz="0" w:space="0" w:color="auto"/>
                <w:left w:val="none" w:sz="0" w:space="0" w:color="auto"/>
                <w:bottom w:val="none" w:sz="0" w:space="0" w:color="auto"/>
                <w:right w:val="none" w:sz="0" w:space="0" w:color="auto"/>
              </w:divBdr>
            </w:div>
            <w:div w:id="597104504">
              <w:marLeft w:val="0"/>
              <w:marRight w:val="0"/>
              <w:marTop w:val="0"/>
              <w:marBottom w:val="0"/>
              <w:divBdr>
                <w:top w:val="none" w:sz="0" w:space="0" w:color="auto"/>
                <w:left w:val="none" w:sz="0" w:space="0" w:color="auto"/>
                <w:bottom w:val="none" w:sz="0" w:space="0" w:color="auto"/>
                <w:right w:val="none" w:sz="0" w:space="0" w:color="auto"/>
              </w:divBdr>
            </w:div>
            <w:div w:id="1675110117">
              <w:marLeft w:val="0"/>
              <w:marRight w:val="0"/>
              <w:marTop w:val="0"/>
              <w:marBottom w:val="0"/>
              <w:divBdr>
                <w:top w:val="none" w:sz="0" w:space="0" w:color="auto"/>
                <w:left w:val="none" w:sz="0" w:space="0" w:color="auto"/>
                <w:bottom w:val="none" w:sz="0" w:space="0" w:color="auto"/>
                <w:right w:val="none" w:sz="0" w:space="0" w:color="auto"/>
              </w:divBdr>
            </w:div>
            <w:div w:id="1127040934">
              <w:marLeft w:val="0"/>
              <w:marRight w:val="0"/>
              <w:marTop w:val="0"/>
              <w:marBottom w:val="0"/>
              <w:divBdr>
                <w:top w:val="none" w:sz="0" w:space="0" w:color="auto"/>
                <w:left w:val="none" w:sz="0" w:space="0" w:color="auto"/>
                <w:bottom w:val="none" w:sz="0" w:space="0" w:color="auto"/>
                <w:right w:val="none" w:sz="0" w:space="0" w:color="auto"/>
              </w:divBdr>
            </w:div>
            <w:div w:id="1238594002">
              <w:marLeft w:val="0"/>
              <w:marRight w:val="0"/>
              <w:marTop w:val="0"/>
              <w:marBottom w:val="0"/>
              <w:divBdr>
                <w:top w:val="none" w:sz="0" w:space="0" w:color="auto"/>
                <w:left w:val="none" w:sz="0" w:space="0" w:color="auto"/>
                <w:bottom w:val="none" w:sz="0" w:space="0" w:color="auto"/>
                <w:right w:val="none" w:sz="0" w:space="0" w:color="auto"/>
              </w:divBdr>
            </w:div>
            <w:div w:id="706176124">
              <w:marLeft w:val="0"/>
              <w:marRight w:val="0"/>
              <w:marTop w:val="0"/>
              <w:marBottom w:val="0"/>
              <w:divBdr>
                <w:top w:val="none" w:sz="0" w:space="0" w:color="auto"/>
                <w:left w:val="none" w:sz="0" w:space="0" w:color="auto"/>
                <w:bottom w:val="none" w:sz="0" w:space="0" w:color="auto"/>
                <w:right w:val="none" w:sz="0" w:space="0" w:color="auto"/>
              </w:divBdr>
            </w:div>
            <w:div w:id="39942626">
              <w:marLeft w:val="0"/>
              <w:marRight w:val="0"/>
              <w:marTop w:val="0"/>
              <w:marBottom w:val="0"/>
              <w:divBdr>
                <w:top w:val="none" w:sz="0" w:space="0" w:color="auto"/>
                <w:left w:val="none" w:sz="0" w:space="0" w:color="auto"/>
                <w:bottom w:val="none" w:sz="0" w:space="0" w:color="auto"/>
                <w:right w:val="none" w:sz="0" w:space="0" w:color="auto"/>
              </w:divBdr>
            </w:div>
            <w:div w:id="301814119">
              <w:marLeft w:val="0"/>
              <w:marRight w:val="0"/>
              <w:marTop w:val="0"/>
              <w:marBottom w:val="0"/>
              <w:divBdr>
                <w:top w:val="none" w:sz="0" w:space="0" w:color="auto"/>
                <w:left w:val="none" w:sz="0" w:space="0" w:color="auto"/>
                <w:bottom w:val="none" w:sz="0" w:space="0" w:color="auto"/>
                <w:right w:val="none" w:sz="0" w:space="0" w:color="auto"/>
              </w:divBdr>
            </w:div>
            <w:div w:id="1928616437">
              <w:marLeft w:val="0"/>
              <w:marRight w:val="0"/>
              <w:marTop w:val="0"/>
              <w:marBottom w:val="0"/>
              <w:divBdr>
                <w:top w:val="none" w:sz="0" w:space="0" w:color="auto"/>
                <w:left w:val="none" w:sz="0" w:space="0" w:color="auto"/>
                <w:bottom w:val="none" w:sz="0" w:space="0" w:color="auto"/>
                <w:right w:val="none" w:sz="0" w:space="0" w:color="auto"/>
              </w:divBdr>
            </w:div>
            <w:div w:id="601913105">
              <w:marLeft w:val="0"/>
              <w:marRight w:val="0"/>
              <w:marTop w:val="0"/>
              <w:marBottom w:val="0"/>
              <w:divBdr>
                <w:top w:val="none" w:sz="0" w:space="0" w:color="auto"/>
                <w:left w:val="none" w:sz="0" w:space="0" w:color="auto"/>
                <w:bottom w:val="none" w:sz="0" w:space="0" w:color="auto"/>
                <w:right w:val="none" w:sz="0" w:space="0" w:color="auto"/>
              </w:divBdr>
            </w:div>
            <w:div w:id="1930691791">
              <w:marLeft w:val="0"/>
              <w:marRight w:val="0"/>
              <w:marTop w:val="0"/>
              <w:marBottom w:val="0"/>
              <w:divBdr>
                <w:top w:val="none" w:sz="0" w:space="0" w:color="auto"/>
                <w:left w:val="none" w:sz="0" w:space="0" w:color="auto"/>
                <w:bottom w:val="none" w:sz="0" w:space="0" w:color="auto"/>
                <w:right w:val="none" w:sz="0" w:space="0" w:color="auto"/>
              </w:divBdr>
            </w:div>
            <w:div w:id="64619002">
              <w:marLeft w:val="0"/>
              <w:marRight w:val="0"/>
              <w:marTop w:val="0"/>
              <w:marBottom w:val="0"/>
              <w:divBdr>
                <w:top w:val="none" w:sz="0" w:space="0" w:color="auto"/>
                <w:left w:val="none" w:sz="0" w:space="0" w:color="auto"/>
                <w:bottom w:val="none" w:sz="0" w:space="0" w:color="auto"/>
                <w:right w:val="none" w:sz="0" w:space="0" w:color="auto"/>
              </w:divBdr>
            </w:div>
            <w:div w:id="1337928441">
              <w:marLeft w:val="0"/>
              <w:marRight w:val="0"/>
              <w:marTop w:val="0"/>
              <w:marBottom w:val="0"/>
              <w:divBdr>
                <w:top w:val="none" w:sz="0" w:space="0" w:color="auto"/>
                <w:left w:val="none" w:sz="0" w:space="0" w:color="auto"/>
                <w:bottom w:val="none" w:sz="0" w:space="0" w:color="auto"/>
                <w:right w:val="none" w:sz="0" w:space="0" w:color="auto"/>
              </w:divBdr>
            </w:div>
            <w:div w:id="650839482">
              <w:marLeft w:val="0"/>
              <w:marRight w:val="0"/>
              <w:marTop w:val="0"/>
              <w:marBottom w:val="0"/>
              <w:divBdr>
                <w:top w:val="none" w:sz="0" w:space="0" w:color="auto"/>
                <w:left w:val="none" w:sz="0" w:space="0" w:color="auto"/>
                <w:bottom w:val="none" w:sz="0" w:space="0" w:color="auto"/>
                <w:right w:val="none" w:sz="0" w:space="0" w:color="auto"/>
              </w:divBdr>
            </w:div>
            <w:div w:id="1283078445">
              <w:marLeft w:val="0"/>
              <w:marRight w:val="0"/>
              <w:marTop w:val="0"/>
              <w:marBottom w:val="0"/>
              <w:divBdr>
                <w:top w:val="none" w:sz="0" w:space="0" w:color="auto"/>
                <w:left w:val="none" w:sz="0" w:space="0" w:color="auto"/>
                <w:bottom w:val="none" w:sz="0" w:space="0" w:color="auto"/>
                <w:right w:val="none" w:sz="0" w:space="0" w:color="auto"/>
              </w:divBdr>
            </w:div>
            <w:div w:id="495196229">
              <w:marLeft w:val="0"/>
              <w:marRight w:val="0"/>
              <w:marTop w:val="0"/>
              <w:marBottom w:val="0"/>
              <w:divBdr>
                <w:top w:val="none" w:sz="0" w:space="0" w:color="auto"/>
                <w:left w:val="none" w:sz="0" w:space="0" w:color="auto"/>
                <w:bottom w:val="none" w:sz="0" w:space="0" w:color="auto"/>
                <w:right w:val="none" w:sz="0" w:space="0" w:color="auto"/>
              </w:divBdr>
            </w:div>
            <w:div w:id="799568750">
              <w:marLeft w:val="0"/>
              <w:marRight w:val="0"/>
              <w:marTop w:val="0"/>
              <w:marBottom w:val="0"/>
              <w:divBdr>
                <w:top w:val="none" w:sz="0" w:space="0" w:color="auto"/>
                <w:left w:val="none" w:sz="0" w:space="0" w:color="auto"/>
                <w:bottom w:val="none" w:sz="0" w:space="0" w:color="auto"/>
                <w:right w:val="none" w:sz="0" w:space="0" w:color="auto"/>
              </w:divBdr>
            </w:div>
            <w:div w:id="1532843861">
              <w:marLeft w:val="0"/>
              <w:marRight w:val="0"/>
              <w:marTop w:val="0"/>
              <w:marBottom w:val="0"/>
              <w:divBdr>
                <w:top w:val="none" w:sz="0" w:space="0" w:color="auto"/>
                <w:left w:val="none" w:sz="0" w:space="0" w:color="auto"/>
                <w:bottom w:val="none" w:sz="0" w:space="0" w:color="auto"/>
                <w:right w:val="none" w:sz="0" w:space="0" w:color="auto"/>
              </w:divBdr>
            </w:div>
            <w:div w:id="173284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740">
      <w:bodyDiv w:val="1"/>
      <w:marLeft w:val="0"/>
      <w:marRight w:val="0"/>
      <w:marTop w:val="0"/>
      <w:marBottom w:val="0"/>
      <w:divBdr>
        <w:top w:val="none" w:sz="0" w:space="0" w:color="auto"/>
        <w:left w:val="none" w:sz="0" w:space="0" w:color="auto"/>
        <w:bottom w:val="none" w:sz="0" w:space="0" w:color="auto"/>
        <w:right w:val="none" w:sz="0" w:space="0" w:color="auto"/>
      </w:divBdr>
      <w:divsChild>
        <w:div w:id="1234774035">
          <w:marLeft w:val="0"/>
          <w:marRight w:val="0"/>
          <w:marTop w:val="0"/>
          <w:marBottom w:val="0"/>
          <w:divBdr>
            <w:top w:val="none" w:sz="0" w:space="0" w:color="auto"/>
            <w:left w:val="none" w:sz="0" w:space="0" w:color="auto"/>
            <w:bottom w:val="none" w:sz="0" w:space="0" w:color="auto"/>
            <w:right w:val="none" w:sz="0" w:space="0" w:color="auto"/>
          </w:divBdr>
          <w:divsChild>
            <w:div w:id="350686649">
              <w:marLeft w:val="0"/>
              <w:marRight w:val="0"/>
              <w:marTop w:val="0"/>
              <w:marBottom w:val="0"/>
              <w:divBdr>
                <w:top w:val="none" w:sz="0" w:space="0" w:color="auto"/>
                <w:left w:val="none" w:sz="0" w:space="0" w:color="auto"/>
                <w:bottom w:val="none" w:sz="0" w:space="0" w:color="auto"/>
                <w:right w:val="none" w:sz="0" w:space="0" w:color="auto"/>
              </w:divBdr>
            </w:div>
            <w:div w:id="79567211">
              <w:marLeft w:val="0"/>
              <w:marRight w:val="0"/>
              <w:marTop w:val="0"/>
              <w:marBottom w:val="0"/>
              <w:divBdr>
                <w:top w:val="none" w:sz="0" w:space="0" w:color="auto"/>
                <w:left w:val="none" w:sz="0" w:space="0" w:color="auto"/>
                <w:bottom w:val="none" w:sz="0" w:space="0" w:color="auto"/>
                <w:right w:val="none" w:sz="0" w:space="0" w:color="auto"/>
              </w:divBdr>
            </w:div>
            <w:div w:id="554312185">
              <w:marLeft w:val="0"/>
              <w:marRight w:val="0"/>
              <w:marTop w:val="0"/>
              <w:marBottom w:val="0"/>
              <w:divBdr>
                <w:top w:val="none" w:sz="0" w:space="0" w:color="auto"/>
                <w:left w:val="none" w:sz="0" w:space="0" w:color="auto"/>
                <w:bottom w:val="none" w:sz="0" w:space="0" w:color="auto"/>
                <w:right w:val="none" w:sz="0" w:space="0" w:color="auto"/>
              </w:divBdr>
            </w:div>
            <w:div w:id="1438210348">
              <w:marLeft w:val="0"/>
              <w:marRight w:val="0"/>
              <w:marTop w:val="0"/>
              <w:marBottom w:val="0"/>
              <w:divBdr>
                <w:top w:val="none" w:sz="0" w:space="0" w:color="auto"/>
                <w:left w:val="none" w:sz="0" w:space="0" w:color="auto"/>
                <w:bottom w:val="none" w:sz="0" w:space="0" w:color="auto"/>
                <w:right w:val="none" w:sz="0" w:space="0" w:color="auto"/>
              </w:divBdr>
            </w:div>
            <w:div w:id="574633918">
              <w:marLeft w:val="0"/>
              <w:marRight w:val="0"/>
              <w:marTop w:val="0"/>
              <w:marBottom w:val="0"/>
              <w:divBdr>
                <w:top w:val="none" w:sz="0" w:space="0" w:color="auto"/>
                <w:left w:val="none" w:sz="0" w:space="0" w:color="auto"/>
                <w:bottom w:val="none" w:sz="0" w:space="0" w:color="auto"/>
                <w:right w:val="none" w:sz="0" w:space="0" w:color="auto"/>
              </w:divBdr>
            </w:div>
            <w:div w:id="14043138">
              <w:marLeft w:val="0"/>
              <w:marRight w:val="0"/>
              <w:marTop w:val="0"/>
              <w:marBottom w:val="0"/>
              <w:divBdr>
                <w:top w:val="none" w:sz="0" w:space="0" w:color="auto"/>
                <w:left w:val="none" w:sz="0" w:space="0" w:color="auto"/>
                <w:bottom w:val="none" w:sz="0" w:space="0" w:color="auto"/>
                <w:right w:val="none" w:sz="0" w:space="0" w:color="auto"/>
              </w:divBdr>
            </w:div>
            <w:div w:id="596984194">
              <w:marLeft w:val="0"/>
              <w:marRight w:val="0"/>
              <w:marTop w:val="0"/>
              <w:marBottom w:val="0"/>
              <w:divBdr>
                <w:top w:val="none" w:sz="0" w:space="0" w:color="auto"/>
                <w:left w:val="none" w:sz="0" w:space="0" w:color="auto"/>
                <w:bottom w:val="none" w:sz="0" w:space="0" w:color="auto"/>
                <w:right w:val="none" w:sz="0" w:space="0" w:color="auto"/>
              </w:divBdr>
            </w:div>
            <w:div w:id="1025593880">
              <w:marLeft w:val="0"/>
              <w:marRight w:val="0"/>
              <w:marTop w:val="0"/>
              <w:marBottom w:val="0"/>
              <w:divBdr>
                <w:top w:val="none" w:sz="0" w:space="0" w:color="auto"/>
                <w:left w:val="none" w:sz="0" w:space="0" w:color="auto"/>
                <w:bottom w:val="none" w:sz="0" w:space="0" w:color="auto"/>
                <w:right w:val="none" w:sz="0" w:space="0" w:color="auto"/>
              </w:divBdr>
            </w:div>
            <w:div w:id="52971880">
              <w:marLeft w:val="0"/>
              <w:marRight w:val="0"/>
              <w:marTop w:val="0"/>
              <w:marBottom w:val="0"/>
              <w:divBdr>
                <w:top w:val="none" w:sz="0" w:space="0" w:color="auto"/>
                <w:left w:val="none" w:sz="0" w:space="0" w:color="auto"/>
                <w:bottom w:val="none" w:sz="0" w:space="0" w:color="auto"/>
                <w:right w:val="none" w:sz="0" w:space="0" w:color="auto"/>
              </w:divBdr>
            </w:div>
            <w:div w:id="805590616">
              <w:marLeft w:val="0"/>
              <w:marRight w:val="0"/>
              <w:marTop w:val="0"/>
              <w:marBottom w:val="0"/>
              <w:divBdr>
                <w:top w:val="none" w:sz="0" w:space="0" w:color="auto"/>
                <w:left w:val="none" w:sz="0" w:space="0" w:color="auto"/>
                <w:bottom w:val="none" w:sz="0" w:space="0" w:color="auto"/>
                <w:right w:val="none" w:sz="0" w:space="0" w:color="auto"/>
              </w:divBdr>
            </w:div>
            <w:div w:id="2116902345">
              <w:marLeft w:val="0"/>
              <w:marRight w:val="0"/>
              <w:marTop w:val="0"/>
              <w:marBottom w:val="0"/>
              <w:divBdr>
                <w:top w:val="none" w:sz="0" w:space="0" w:color="auto"/>
                <w:left w:val="none" w:sz="0" w:space="0" w:color="auto"/>
                <w:bottom w:val="none" w:sz="0" w:space="0" w:color="auto"/>
                <w:right w:val="none" w:sz="0" w:space="0" w:color="auto"/>
              </w:divBdr>
            </w:div>
            <w:div w:id="240720377">
              <w:marLeft w:val="0"/>
              <w:marRight w:val="0"/>
              <w:marTop w:val="0"/>
              <w:marBottom w:val="0"/>
              <w:divBdr>
                <w:top w:val="none" w:sz="0" w:space="0" w:color="auto"/>
                <w:left w:val="none" w:sz="0" w:space="0" w:color="auto"/>
                <w:bottom w:val="none" w:sz="0" w:space="0" w:color="auto"/>
                <w:right w:val="none" w:sz="0" w:space="0" w:color="auto"/>
              </w:divBdr>
            </w:div>
            <w:div w:id="1884368861">
              <w:marLeft w:val="0"/>
              <w:marRight w:val="0"/>
              <w:marTop w:val="0"/>
              <w:marBottom w:val="0"/>
              <w:divBdr>
                <w:top w:val="none" w:sz="0" w:space="0" w:color="auto"/>
                <w:left w:val="none" w:sz="0" w:space="0" w:color="auto"/>
                <w:bottom w:val="none" w:sz="0" w:space="0" w:color="auto"/>
                <w:right w:val="none" w:sz="0" w:space="0" w:color="auto"/>
              </w:divBdr>
            </w:div>
            <w:div w:id="908467395">
              <w:marLeft w:val="0"/>
              <w:marRight w:val="0"/>
              <w:marTop w:val="0"/>
              <w:marBottom w:val="0"/>
              <w:divBdr>
                <w:top w:val="none" w:sz="0" w:space="0" w:color="auto"/>
                <w:left w:val="none" w:sz="0" w:space="0" w:color="auto"/>
                <w:bottom w:val="none" w:sz="0" w:space="0" w:color="auto"/>
                <w:right w:val="none" w:sz="0" w:space="0" w:color="auto"/>
              </w:divBdr>
            </w:div>
            <w:div w:id="11617107">
              <w:marLeft w:val="0"/>
              <w:marRight w:val="0"/>
              <w:marTop w:val="0"/>
              <w:marBottom w:val="0"/>
              <w:divBdr>
                <w:top w:val="none" w:sz="0" w:space="0" w:color="auto"/>
                <w:left w:val="none" w:sz="0" w:space="0" w:color="auto"/>
                <w:bottom w:val="none" w:sz="0" w:space="0" w:color="auto"/>
                <w:right w:val="none" w:sz="0" w:space="0" w:color="auto"/>
              </w:divBdr>
            </w:div>
            <w:div w:id="1651011863">
              <w:marLeft w:val="0"/>
              <w:marRight w:val="0"/>
              <w:marTop w:val="0"/>
              <w:marBottom w:val="0"/>
              <w:divBdr>
                <w:top w:val="none" w:sz="0" w:space="0" w:color="auto"/>
                <w:left w:val="none" w:sz="0" w:space="0" w:color="auto"/>
                <w:bottom w:val="none" w:sz="0" w:space="0" w:color="auto"/>
                <w:right w:val="none" w:sz="0" w:space="0" w:color="auto"/>
              </w:divBdr>
            </w:div>
            <w:div w:id="883564659">
              <w:marLeft w:val="0"/>
              <w:marRight w:val="0"/>
              <w:marTop w:val="0"/>
              <w:marBottom w:val="0"/>
              <w:divBdr>
                <w:top w:val="none" w:sz="0" w:space="0" w:color="auto"/>
                <w:left w:val="none" w:sz="0" w:space="0" w:color="auto"/>
                <w:bottom w:val="none" w:sz="0" w:space="0" w:color="auto"/>
                <w:right w:val="none" w:sz="0" w:space="0" w:color="auto"/>
              </w:divBdr>
            </w:div>
            <w:div w:id="1552419535">
              <w:marLeft w:val="0"/>
              <w:marRight w:val="0"/>
              <w:marTop w:val="0"/>
              <w:marBottom w:val="0"/>
              <w:divBdr>
                <w:top w:val="none" w:sz="0" w:space="0" w:color="auto"/>
                <w:left w:val="none" w:sz="0" w:space="0" w:color="auto"/>
                <w:bottom w:val="none" w:sz="0" w:space="0" w:color="auto"/>
                <w:right w:val="none" w:sz="0" w:space="0" w:color="auto"/>
              </w:divBdr>
            </w:div>
            <w:div w:id="849416741">
              <w:marLeft w:val="0"/>
              <w:marRight w:val="0"/>
              <w:marTop w:val="0"/>
              <w:marBottom w:val="0"/>
              <w:divBdr>
                <w:top w:val="none" w:sz="0" w:space="0" w:color="auto"/>
                <w:left w:val="none" w:sz="0" w:space="0" w:color="auto"/>
                <w:bottom w:val="none" w:sz="0" w:space="0" w:color="auto"/>
                <w:right w:val="none" w:sz="0" w:space="0" w:color="auto"/>
              </w:divBdr>
            </w:div>
            <w:div w:id="643854209">
              <w:marLeft w:val="0"/>
              <w:marRight w:val="0"/>
              <w:marTop w:val="0"/>
              <w:marBottom w:val="0"/>
              <w:divBdr>
                <w:top w:val="none" w:sz="0" w:space="0" w:color="auto"/>
                <w:left w:val="none" w:sz="0" w:space="0" w:color="auto"/>
                <w:bottom w:val="none" w:sz="0" w:space="0" w:color="auto"/>
                <w:right w:val="none" w:sz="0" w:space="0" w:color="auto"/>
              </w:divBdr>
            </w:div>
            <w:div w:id="1100104108">
              <w:marLeft w:val="0"/>
              <w:marRight w:val="0"/>
              <w:marTop w:val="0"/>
              <w:marBottom w:val="0"/>
              <w:divBdr>
                <w:top w:val="none" w:sz="0" w:space="0" w:color="auto"/>
                <w:left w:val="none" w:sz="0" w:space="0" w:color="auto"/>
                <w:bottom w:val="none" w:sz="0" w:space="0" w:color="auto"/>
                <w:right w:val="none" w:sz="0" w:space="0" w:color="auto"/>
              </w:divBdr>
            </w:div>
            <w:div w:id="2061325492">
              <w:marLeft w:val="0"/>
              <w:marRight w:val="0"/>
              <w:marTop w:val="0"/>
              <w:marBottom w:val="0"/>
              <w:divBdr>
                <w:top w:val="none" w:sz="0" w:space="0" w:color="auto"/>
                <w:left w:val="none" w:sz="0" w:space="0" w:color="auto"/>
                <w:bottom w:val="none" w:sz="0" w:space="0" w:color="auto"/>
                <w:right w:val="none" w:sz="0" w:space="0" w:color="auto"/>
              </w:divBdr>
            </w:div>
            <w:div w:id="328096378">
              <w:marLeft w:val="0"/>
              <w:marRight w:val="0"/>
              <w:marTop w:val="0"/>
              <w:marBottom w:val="0"/>
              <w:divBdr>
                <w:top w:val="none" w:sz="0" w:space="0" w:color="auto"/>
                <w:left w:val="none" w:sz="0" w:space="0" w:color="auto"/>
                <w:bottom w:val="none" w:sz="0" w:space="0" w:color="auto"/>
                <w:right w:val="none" w:sz="0" w:space="0" w:color="auto"/>
              </w:divBdr>
            </w:div>
            <w:div w:id="246156190">
              <w:marLeft w:val="0"/>
              <w:marRight w:val="0"/>
              <w:marTop w:val="0"/>
              <w:marBottom w:val="0"/>
              <w:divBdr>
                <w:top w:val="none" w:sz="0" w:space="0" w:color="auto"/>
                <w:left w:val="none" w:sz="0" w:space="0" w:color="auto"/>
                <w:bottom w:val="none" w:sz="0" w:space="0" w:color="auto"/>
                <w:right w:val="none" w:sz="0" w:space="0" w:color="auto"/>
              </w:divBdr>
            </w:div>
            <w:div w:id="742678399">
              <w:marLeft w:val="0"/>
              <w:marRight w:val="0"/>
              <w:marTop w:val="0"/>
              <w:marBottom w:val="0"/>
              <w:divBdr>
                <w:top w:val="none" w:sz="0" w:space="0" w:color="auto"/>
                <w:left w:val="none" w:sz="0" w:space="0" w:color="auto"/>
                <w:bottom w:val="none" w:sz="0" w:space="0" w:color="auto"/>
                <w:right w:val="none" w:sz="0" w:space="0" w:color="auto"/>
              </w:divBdr>
            </w:div>
            <w:div w:id="638149800">
              <w:marLeft w:val="0"/>
              <w:marRight w:val="0"/>
              <w:marTop w:val="0"/>
              <w:marBottom w:val="0"/>
              <w:divBdr>
                <w:top w:val="none" w:sz="0" w:space="0" w:color="auto"/>
                <w:left w:val="none" w:sz="0" w:space="0" w:color="auto"/>
                <w:bottom w:val="none" w:sz="0" w:space="0" w:color="auto"/>
                <w:right w:val="none" w:sz="0" w:space="0" w:color="auto"/>
              </w:divBdr>
            </w:div>
            <w:div w:id="716858893">
              <w:marLeft w:val="0"/>
              <w:marRight w:val="0"/>
              <w:marTop w:val="0"/>
              <w:marBottom w:val="0"/>
              <w:divBdr>
                <w:top w:val="none" w:sz="0" w:space="0" w:color="auto"/>
                <w:left w:val="none" w:sz="0" w:space="0" w:color="auto"/>
                <w:bottom w:val="none" w:sz="0" w:space="0" w:color="auto"/>
                <w:right w:val="none" w:sz="0" w:space="0" w:color="auto"/>
              </w:divBdr>
            </w:div>
            <w:div w:id="943728896">
              <w:marLeft w:val="0"/>
              <w:marRight w:val="0"/>
              <w:marTop w:val="0"/>
              <w:marBottom w:val="0"/>
              <w:divBdr>
                <w:top w:val="none" w:sz="0" w:space="0" w:color="auto"/>
                <w:left w:val="none" w:sz="0" w:space="0" w:color="auto"/>
                <w:bottom w:val="none" w:sz="0" w:space="0" w:color="auto"/>
                <w:right w:val="none" w:sz="0" w:space="0" w:color="auto"/>
              </w:divBdr>
            </w:div>
            <w:div w:id="146171386">
              <w:marLeft w:val="0"/>
              <w:marRight w:val="0"/>
              <w:marTop w:val="0"/>
              <w:marBottom w:val="0"/>
              <w:divBdr>
                <w:top w:val="none" w:sz="0" w:space="0" w:color="auto"/>
                <w:left w:val="none" w:sz="0" w:space="0" w:color="auto"/>
                <w:bottom w:val="none" w:sz="0" w:space="0" w:color="auto"/>
                <w:right w:val="none" w:sz="0" w:space="0" w:color="auto"/>
              </w:divBdr>
            </w:div>
            <w:div w:id="1144470405">
              <w:marLeft w:val="0"/>
              <w:marRight w:val="0"/>
              <w:marTop w:val="0"/>
              <w:marBottom w:val="0"/>
              <w:divBdr>
                <w:top w:val="none" w:sz="0" w:space="0" w:color="auto"/>
                <w:left w:val="none" w:sz="0" w:space="0" w:color="auto"/>
                <w:bottom w:val="none" w:sz="0" w:space="0" w:color="auto"/>
                <w:right w:val="none" w:sz="0" w:space="0" w:color="auto"/>
              </w:divBdr>
            </w:div>
            <w:div w:id="1877084053">
              <w:marLeft w:val="0"/>
              <w:marRight w:val="0"/>
              <w:marTop w:val="0"/>
              <w:marBottom w:val="0"/>
              <w:divBdr>
                <w:top w:val="none" w:sz="0" w:space="0" w:color="auto"/>
                <w:left w:val="none" w:sz="0" w:space="0" w:color="auto"/>
                <w:bottom w:val="none" w:sz="0" w:space="0" w:color="auto"/>
                <w:right w:val="none" w:sz="0" w:space="0" w:color="auto"/>
              </w:divBdr>
            </w:div>
            <w:div w:id="1760757178">
              <w:marLeft w:val="0"/>
              <w:marRight w:val="0"/>
              <w:marTop w:val="0"/>
              <w:marBottom w:val="0"/>
              <w:divBdr>
                <w:top w:val="none" w:sz="0" w:space="0" w:color="auto"/>
                <w:left w:val="none" w:sz="0" w:space="0" w:color="auto"/>
                <w:bottom w:val="none" w:sz="0" w:space="0" w:color="auto"/>
                <w:right w:val="none" w:sz="0" w:space="0" w:color="auto"/>
              </w:divBdr>
            </w:div>
            <w:div w:id="1230576042">
              <w:marLeft w:val="0"/>
              <w:marRight w:val="0"/>
              <w:marTop w:val="0"/>
              <w:marBottom w:val="0"/>
              <w:divBdr>
                <w:top w:val="none" w:sz="0" w:space="0" w:color="auto"/>
                <w:left w:val="none" w:sz="0" w:space="0" w:color="auto"/>
                <w:bottom w:val="none" w:sz="0" w:space="0" w:color="auto"/>
                <w:right w:val="none" w:sz="0" w:space="0" w:color="auto"/>
              </w:divBdr>
            </w:div>
            <w:div w:id="575821619">
              <w:marLeft w:val="0"/>
              <w:marRight w:val="0"/>
              <w:marTop w:val="0"/>
              <w:marBottom w:val="0"/>
              <w:divBdr>
                <w:top w:val="none" w:sz="0" w:space="0" w:color="auto"/>
                <w:left w:val="none" w:sz="0" w:space="0" w:color="auto"/>
                <w:bottom w:val="none" w:sz="0" w:space="0" w:color="auto"/>
                <w:right w:val="none" w:sz="0" w:space="0" w:color="auto"/>
              </w:divBdr>
            </w:div>
            <w:div w:id="1680428411">
              <w:marLeft w:val="0"/>
              <w:marRight w:val="0"/>
              <w:marTop w:val="0"/>
              <w:marBottom w:val="0"/>
              <w:divBdr>
                <w:top w:val="none" w:sz="0" w:space="0" w:color="auto"/>
                <w:left w:val="none" w:sz="0" w:space="0" w:color="auto"/>
                <w:bottom w:val="none" w:sz="0" w:space="0" w:color="auto"/>
                <w:right w:val="none" w:sz="0" w:space="0" w:color="auto"/>
              </w:divBdr>
            </w:div>
            <w:div w:id="2133942558">
              <w:marLeft w:val="0"/>
              <w:marRight w:val="0"/>
              <w:marTop w:val="0"/>
              <w:marBottom w:val="0"/>
              <w:divBdr>
                <w:top w:val="none" w:sz="0" w:space="0" w:color="auto"/>
                <w:left w:val="none" w:sz="0" w:space="0" w:color="auto"/>
                <w:bottom w:val="none" w:sz="0" w:space="0" w:color="auto"/>
                <w:right w:val="none" w:sz="0" w:space="0" w:color="auto"/>
              </w:divBdr>
            </w:div>
            <w:div w:id="1590231784">
              <w:marLeft w:val="0"/>
              <w:marRight w:val="0"/>
              <w:marTop w:val="0"/>
              <w:marBottom w:val="0"/>
              <w:divBdr>
                <w:top w:val="none" w:sz="0" w:space="0" w:color="auto"/>
                <w:left w:val="none" w:sz="0" w:space="0" w:color="auto"/>
                <w:bottom w:val="none" w:sz="0" w:space="0" w:color="auto"/>
                <w:right w:val="none" w:sz="0" w:space="0" w:color="auto"/>
              </w:divBdr>
            </w:div>
            <w:div w:id="231309253">
              <w:marLeft w:val="0"/>
              <w:marRight w:val="0"/>
              <w:marTop w:val="0"/>
              <w:marBottom w:val="0"/>
              <w:divBdr>
                <w:top w:val="none" w:sz="0" w:space="0" w:color="auto"/>
                <w:left w:val="none" w:sz="0" w:space="0" w:color="auto"/>
                <w:bottom w:val="none" w:sz="0" w:space="0" w:color="auto"/>
                <w:right w:val="none" w:sz="0" w:space="0" w:color="auto"/>
              </w:divBdr>
            </w:div>
            <w:div w:id="1670867379">
              <w:marLeft w:val="0"/>
              <w:marRight w:val="0"/>
              <w:marTop w:val="0"/>
              <w:marBottom w:val="0"/>
              <w:divBdr>
                <w:top w:val="none" w:sz="0" w:space="0" w:color="auto"/>
                <w:left w:val="none" w:sz="0" w:space="0" w:color="auto"/>
                <w:bottom w:val="none" w:sz="0" w:space="0" w:color="auto"/>
                <w:right w:val="none" w:sz="0" w:space="0" w:color="auto"/>
              </w:divBdr>
            </w:div>
            <w:div w:id="321087989">
              <w:marLeft w:val="0"/>
              <w:marRight w:val="0"/>
              <w:marTop w:val="0"/>
              <w:marBottom w:val="0"/>
              <w:divBdr>
                <w:top w:val="none" w:sz="0" w:space="0" w:color="auto"/>
                <w:left w:val="none" w:sz="0" w:space="0" w:color="auto"/>
                <w:bottom w:val="none" w:sz="0" w:space="0" w:color="auto"/>
                <w:right w:val="none" w:sz="0" w:space="0" w:color="auto"/>
              </w:divBdr>
            </w:div>
            <w:div w:id="168258478">
              <w:marLeft w:val="0"/>
              <w:marRight w:val="0"/>
              <w:marTop w:val="0"/>
              <w:marBottom w:val="0"/>
              <w:divBdr>
                <w:top w:val="none" w:sz="0" w:space="0" w:color="auto"/>
                <w:left w:val="none" w:sz="0" w:space="0" w:color="auto"/>
                <w:bottom w:val="none" w:sz="0" w:space="0" w:color="auto"/>
                <w:right w:val="none" w:sz="0" w:space="0" w:color="auto"/>
              </w:divBdr>
            </w:div>
            <w:div w:id="412358305">
              <w:marLeft w:val="0"/>
              <w:marRight w:val="0"/>
              <w:marTop w:val="0"/>
              <w:marBottom w:val="0"/>
              <w:divBdr>
                <w:top w:val="none" w:sz="0" w:space="0" w:color="auto"/>
                <w:left w:val="none" w:sz="0" w:space="0" w:color="auto"/>
                <w:bottom w:val="none" w:sz="0" w:space="0" w:color="auto"/>
                <w:right w:val="none" w:sz="0" w:space="0" w:color="auto"/>
              </w:divBdr>
            </w:div>
            <w:div w:id="674915524">
              <w:marLeft w:val="0"/>
              <w:marRight w:val="0"/>
              <w:marTop w:val="0"/>
              <w:marBottom w:val="0"/>
              <w:divBdr>
                <w:top w:val="none" w:sz="0" w:space="0" w:color="auto"/>
                <w:left w:val="none" w:sz="0" w:space="0" w:color="auto"/>
                <w:bottom w:val="none" w:sz="0" w:space="0" w:color="auto"/>
                <w:right w:val="none" w:sz="0" w:space="0" w:color="auto"/>
              </w:divBdr>
            </w:div>
            <w:div w:id="1377386470">
              <w:marLeft w:val="0"/>
              <w:marRight w:val="0"/>
              <w:marTop w:val="0"/>
              <w:marBottom w:val="0"/>
              <w:divBdr>
                <w:top w:val="none" w:sz="0" w:space="0" w:color="auto"/>
                <w:left w:val="none" w:sz="0" w:space="0" w:color="auto"/>
                <w:bottom w:val="none" w:sz="0" w:space="0" w:color="auto"/>
                <w:right w:val="none" w:sz="0" w:space="0" w:color="auto"/>
              </w:divBdr>
            </w:div>
            <w:div w:id="56822925">
              <w:marLeft w:val="0"/>
              <w:marRight w:val="0"/>
              <w:marTop w:val="0"/>
              <w:marBottom w:val="0"/>
              <w:divBdr>
                <w:top w:val="none" w:sz="0" w:space="0" w:color="auto"/>
                <w:left w:val="none" w:sz="0" w:space="0" w:color="auto"/>
                <w:bottom w:val="none" w:sz="0" w:space="0" w:color="auto"/>
                <w:right w:val="none" w:sz="0" w:space="0" w:color="auto"/>
              </w:divBdr>
            </w:div>
            <w:div w:id="2054229736">
              <w:marLeft w:val="0"/>
              <w:marRight w:val="0"/>
              <w:marTop w:val="0"/>
              <w:marBottom w:val="0"/>
              <w:divBdr>
                <w:top w:val="none" w:sz="0" w:space="0" w:color="auto"/>
                <w:left w:val="none" w:sz="0" w:space="0" w:color="auto"/>
                <w:bottom w:val="none" w:sz="0" w:space="0" w:color="auto"/>
                <w:right w:val="none" w:sz="0" w:space="0" w:color="auto"/>
              </w:divBdr>
            </w:div>
            <w:div w:id="1729299395">
              <w:marLeft w:val="0"/>
              <w:marRight w:val="0"/>
              <w:marTop w:val="0"/>
              <w:marBottom w:val="0"/>
              <w:divBdr>
                <w:top w:val="none" w:sz="0" w:space="0" w:color="auto"/>
                <w:left w:val="none" w:sz="0" w:space="0" w:color="auto"/>
                <w:bottom w:val="none" w:sz="0" w:space="0" w:color="auto"/>
                <w:right w:val="none" w:sz="0" w:space="0" w:color="auto"/>
              </w:divBdr>
            </w:div>
            <w:div w:id="1368407028">
              <w:marLeft w:val="0"/>
              <w:marRight w:val="0"/>
              <w:marTop w:val="0"/>
              <w:marBottom w:val="0"/>
              <w:divBdr>
                <w:top w:val="none" w:sz="0" w:space="0" w:color="auto"/>
                <w:left w:val="none" w:sz="0" w:space="0" w:color="auto"/>
                <w:bottom w:val="none" w:sz="0" w:space="0" w:color="auto"/>
                <w:right w:val="none" w:sz="0" w:space="0" w:color="auto"/>
              </w:divBdr>
            </w:div>
            <w:div w:id="316035661">
              <w:marLeft w:val="0"/>
              <w:marRight w:val="0"/>
              <w:marTop w:val="0"/>
              <w:marBottom w:val="0"/>
              <w:divBdr>
                <w:top w:val="none" w:sz="0" w:space="0" w:color="auto"/>
                <w:left w:val="none" w:sz="0" w:space="0" w:color="auto"/>
                <w:bottom w:val="none" w:sz="0" w:space="0" w:color="auto"/>
                <w:right w:val="none" w:sz="0" w:space="0" w:color="auto"/>
              </w:divBdr>
            </w:div>
            <w:div w:id="2089032692">
              <w:marLeft w:val="0"/>
              <w:marRight w:val="0"/>
              <w:marTop w:val="0"/>
              <w:marBottom w:val="0"/>
              <w:divBdr>
                <w:top w:val="none" w:sz="0" w:space="0" w:color="auto"/>
                <w:left w:val="none" w:sz="0" w:space="0" w:color="auto"/>
                <w:bottom w:val="none" w:sz="0" w:space="0" w:color="auto"/>
                <w:right w:val="none" w:sz="0" w:space="0" w:color="auto"/>
              </w:divBdr>
            </w:div>
            <w:div w:id="1899243553">
              <w:marLeft w:val="0"/>
              <w:marRight w:val="0"/>
              <w:marTop w:val="0"/>
              <w:marBottom w:val="0"/>
              <w:divBdr>
                <w:top w:val="none" w:sz="0" w:space="0" w:color="auto"/>
                <w:left w:val="none" w:sz="0" w:space="0" w:color="auto"/>
                <w:bottom w:val="none" w:sz="0" w:space="0" w:color="auto"/>
                <w:right w:val="none" w:sz="0" w:space="0" w:color="auto"/>
              </w:divBdr>
            </w:div>
            <w:div w:id="457601845">
              <w:marLeft w:val="0"/>
              <w:marRight w:val="0"/>
              <w:marTop w:val="0"/>
              <w:marBottom w:val="0"/>
              <w:divBdr>
                <w:top w:val="none" w:sz="0" w:space="0" w:color="auto"/>
                <w:left w:val="none" w:sz="0" w:space="0" w:color="auto"/>
                <w:bottom w:val="none" w:sz="0" w:space="0" w:color="auto"/>
                <w:right w:val="none" w:sz="0" w:space="0" w:color="auto"/>
              </w:divBdr>
            </w:div>
            <w:div w:id="1652903463">
              <w:marLeft w:val="0"/>
              <w:marRight w:val="0"/>
              <w:marTop w:val="0"/>
              <w:marBottom w:val="0"/>
              <w:divBdr>
                <w:top w:val="none" w:sz="0" w:space="0" w:color="auto"/>
                <w:left w:val="none" w:sz="0" w:space="0" w:color="auto"/>
                <w:bottom w:val="none" w:sz="0" w:space="0" w:color="auto"/>
                <w:right w:val="none" w:sz="0" w:space="0" w:color="auto"/>
              </w:divBdr>
            </w:div>
            <w:div w:id="1026634239">
              <w:marLeft w:val="0"/>
              <w:marRight w:val="0"/>
              <w:marTop w:val="0"/>
              <w:marBottom w:val="0"/>
              <w:divBdr>
                <w:top w:val="none" w:sz="0" w:space="0" w:color="auto"/>
                <w:left w:val="none" w:sz="0" w:space="0" w:color="auto"/>
                <w:bottom w:val="none" w:sz="0" w:space="0" w:color="auto"/>
                <w:right w:val="none" w:sz="0" w:space="0" w:color="auto"/>
              </w:divBdr>
            </w:div>
            <w:div w:id="406221760">
              <w:marLeft w:val="0"/>
              <w:marRight w:val="0"/>
              <w:marTop w:val="0"/>
              <w:marBottom w:val="0"/>
              <w:divBdr>
                <w:top w:val="none" w:sz="0" w:space="0" w:color="auto"/>
                <w:left w:val="none" w:sz="0" w:space="0" w:color="auto"/>
                <w:bottom w:val="none" w:sz="0" w:space="0" w:color="auto"/>
                <w:right w:val="none" w:sz="0" w:space="0" w:color="auto"/>
              </w:divBdr>
            </w:div>
            <w:div w:id="1008479434">
              <w:marLeft w:val="0"/>
              <w:marRight w:val="0"/>
              <w:marTop w:val="0"/>
              <w:marBottom w:val="0"/>
              <w:divBdr>
                <w:top w:val="none" w:sz="0" w:space="0" w:color="auto"/>
                <w:left w:val="none" w:sz="0" w:space="0" w:color="auto"/>
                <w:bottom w:val="none" w:sz="0" w:space="0" w:color="auto"/>
                <w:right w:val="none" w:sz="0" w:space="0" w:color="auto"/>
              </w:divBdr>
            </w:div>
            <w:div w:id="1330598529">
              <w:marLeft w:val="0"/>
              <w:marRight w:val="0"/>
              <w:marTop w:val="0"/>
              <w:marBottom w:val="0"/>
              <w:divBdr>
                <w:top w:val="none" w:sz="0" w:space="0" w:color="auto"/>
                <w:left w:val="none" w:sz="0" w:space="0" w:color="auto"/>
                <w:bottom w:val="none" w:sz="0" w:space="0" w:color="auto"/>
                <w:right w:val="none" w:sz="0" w:space="0" w:color="auto"/>
              </w:divBdr>
            </w:div>
            <w:div w:id="986787458">
              <w:marLeft w:val="0"/>
              <w:marRight w:val="0"/>
              <w:marTop w:val="0"/>
              <w:marBottom w:val="0"/>
              <w:divBdr>
                <w:top w:val="none" w:sz="0" w:space="0" w:color="auto"/>
                <w:left w:val="none" w:sz="0" w:space="0" w:color="auto"/>
                <w:bottom w:val="none" w:sz="0" w:space="0" w:color="auto"/>
                <w:right w:val="none" w:sz="0" w:space="0" w:color="auto"/>
              </w:divBdr>
            </w:div>
            <w:div w:id="1050886330">
              <w:marLeft w:val="0"/>
              <w:marRight w:val="0"/>
              <w:marTop w:val="0"/>
              <w:marBottom w:val="0"/>
              <w:divBdr>
                <w:top w:val="none" w:sz="0" w:space="0" w:color="auto"/>
                <w:left w:val="none" w:sz="0" w:space="0" w:color="auto"/>
                <w:bottom w:val="none" w:sz="0" w:space="0" w:color="auto"/>
                <w:right w:val="none" w:sz="0" w:space="0" w:color="auto"/>
              </w:divBdr>
            </w:div>
            <w:div w:id="1075662529">
              <w:marLeft w:val="0"/>
              <w:marRight w:val="0"/>
              <w:marTop w:val="0"/>
              <w:marBottom w:val="0"/>
              <w:divBdr>
                <w:top w:val="none" w:sz="0" w:space="0" w:color="auto"/>
                <w:left w:val="none" w:sz="0" w:space="0" w:color="auto"/>
                <w:bottom w:val="none" w:sz="0" w:space="0" w:color="auto"/>
                <w:right w:val="none" w:sz="0" w:space="0" w:color="auto"/>
              </w:divBdr>
            </w:div>
            <w:div w:id="1573419755">
              <w:marLeft w:val="0"/>
              <w:marRight w:val="0"/>
              <w:marTop w:val="0"/>
              <w:marBottom w:val="0"/>
              <w:divBdr>
                <w:top w:val="none" w:sz="0" w:space="0" w:color="auto"/>
                <w:left w:val="none" w:sz="0" w:space="0" w:color="auto"/>
                <w:bottom w:val="none" w:sz="0" w:space="0" w:color="auto"/>
                <w:right w:val="none" w:sz="0" w:space="0" w:color="auto"/>
              </w:divBdr>
            </w:div>
            <w:div w:id="1043093988">
              <w:marLeft w:val="0"/>
              <w:marRight w:val="0"/>
              <w:marTop w:val="0"/>
              <w:marBottom w:val="0"/>
              <w:divBdr>
                <w:top w:val="none" w:sz="0" w:space="0" w:color="auto"/>
                <w:left w:val="none" w:sz="0" w:space="0" w:color="auto"/>
                <w:bottom w:val="none" w:sz="0" w:space="0" w:color="auto"/>
                <w:right w:val="none" w:sz="0" w:space="0" w:color="auto"/>
              </w:divBdr>
            </w:div>
            <w:div w:id="610863954">
              <w:marLeft w:val="0"/>
              <w:marRight w:val="0"/>
              <w:marTop w:val="0"/>
              <w:marBottom w:val="0"/>
              <w:divBdr>
                <w:top w:val="none" w:sz="0" w:space="0" w:color="auto"/>
                <w:left w:val="none" w:sz="0" w:space="0" w:color="auto"/>
                <w:bottom w:val="none" w:sz="0" w:space="0" w:color="auto"/>
                <w:right w:val="none" w:sz="0" w:space="0" w:color="auto"/>
              </w:divBdr>
            </w:div>
            <w:div w:id="1265724075">
              <w:marLeft w:val="0"/>
              <w:marRight w:val="0"/>
              <w:marTop w:val="0"/>
              <w:marBottom w:val="0"/>
              <w:divBdr>
                <w:top w:val="none" w:sz="0" w:space="0" w:color="auto"/>
                <w:left w:val="none" w:sz="0" w:space="0" w:color="auto"/>
                <w:bottom w:val="none" w:sz="0" w:space="0" w:color="auto"/>
                <w:right w:val="none" w:sz="0" w:space="0" w:color="auto"/>
              </w:divBdr>
            </w:div>
            <w:div w:id="1054885849">
              <w:marLeft w:val="0"/>
              <w:marRight w:val="0"/>
              <w:marTop w:val="0"/>
              <w:marBottom w:val="0"/>
              <w:divBdr>
                <w:top w:val="none" w:sz="0" w:space="0" w:color="auto"/>
                <w:left w:val="none" w:sz="0" w:space="0" w:color="auto"/>
                <w:bottom w:val="none" w:sz="0" w:space="0" w:color="auto"/>
                <w:right w:val="none" w:sz="0" w:space="0" w:color="auto"/>
              </w:divBdr>
            </w:div>
            <w:div w:id="1947687738">
              <w:marLeft w:val="0"/>
              <w:marRight w:val="0"/>
              <w:marTop w:val="0"/>
              <w:marBottom w:val="0"/>
              <w:divBdr>
                <w:top w:val="none" w:sz="0" w:space="0" w:color="auto"/>
                <w:left w:val="none" w:sz="0" w:space="0" w:color="auto"/>
                <w:bottom w:val="none" w:sz="0" w:space="0" w:color="auto"/>
                <w:right w:val="none" w:sz="0" w:space="0" w:color="auto"/>
              </w:divBdr>
            </w:div>
            <w:div w:id="1808891902">
              <w:marLeft w:val="0"/>
              <w:marRight w:val="0"/>
              <w:marTop w:val="0"/>
              <w:marBottom w:val="0"/>
              <w:divBdr>
                <w:top w:val="none" w:sz="0" w:space="0" w:color="auto"/>
                <w:left w:val="none" w:sz="0" w:space="0" w:color="auto"/>
                <w:bottom w:val="none" w:sz="0" w:space="0" w:color="auto"/>
                <w:right w:val="none" w:sz="0" w:space="0" w:color="auto"/>
              </w:divBdr>
            </w:div>
            <w:div w:id="1873027996">
              <w:marLeft w:val="0"/>
              <w:marRight w:val="0"/>
              <w:marTop w:val="0"/>
              <w:marBottom w:val="0"/>
              <w:divBdr>
                <w:top w:val="none" w:sz="0" w:space="0" w:color="auto"/>
                <w:left w:val="none" w:sz="0" w:space="0" w:color="auto"/>
                <w:bottom w:val="none" w:sz="0" w:space="0" w:color="auto"/>
                <w:right w:val="none" w:sz="0" w:space="0" w:color="auto"/>
              </w:divBdr>
            </w:div>
            <w:div w:id="896236121">
              <w:marLeft w:val="0"/>
              <w:marRight w:val="0"/>
              <w:marTop w:val="0"/>
              <w:marBottom w:val="0"/>
              <w:divBdr>
                <w:top w:val="none" w:sz="0" w:space="0" w:color="auto"/>
                <w:left w:val="none" w:sz="0" w:space="0" w:color="auto"/>
                <w:bottom w:val="none" w:sz="0" w:space="0" w:color="auto"/>
                <w:right w:val="none" w:sz="0" w:space="0" w:color="auto"/>
              </w:divBdr>
            </w:div>
            <w:div w:id="1588728112">
              <w:marLeft w:val="0"/>
              <w:marRight w:val="0"/>
              <w:marTop w:val="0"/>
              <w:marBottom w:val="0"/>
              <w:divBdr>
                <w:top w:val="none" w:sz="0" w:space="0" w:color="auto"/>
                <w:left w:val="none" w:sz="0" w:space="0" w:color="auto"/>
                <w:bottom w:val="none" w:sz="0" w:space="0" w:color="auto"/>
                <w:right w:val="none" w:sz="0" w:space="0" w:color="auto"/>
              </w:divBdr>
            </w:div>
            <w:div w:id="1785886360">
              <w:marLeft w:val="0"/>
              <w:marRight w:val="0"/>
              <w:marTop w:val="0"/>
              <w:marBottom w:val="0"/>
              <w:divBdr>
                <w:top w:val="none" w:sz="0" w:space="0" w:color="auto"/>
                <w:left w:val="none" w:sz="0" w:space="0" w:color="auto"/>
                <w:bottom w:val="none" w:sz="0" w:space="0" w:color="auto"/>
                <w:right w:val="none" w:sz="0" w:space="0" w:color="auto"/>
              </w:divBdr>
            </w:div>
            <w:div w:id="1226646517">
              <w:marLeft w:val="0"/>
              <w:marRight w:val="0"/>
              <w:marTop w:val="0"/>
              <w:marBottom w:val="0"/>
              <w:divBdr>
                <w:top w:val="none" w:sz="0" w:space="0" w:color="auto"/>
                <w:left w:val="none" w:sz="0" w:space="0" w:color="auto"/>
                <w:bottom w:val="none" w:sz="0" w:space="0" w:color="auto"/>
                <w:right w:val="none" w:sz="0" w:space="0" w:color="auto"/>
              </w:divBdr>
            </w:div>
            <w:div w:id="2063669121">
              <w:marLeft w:val="0"/>
              <w:marRight w:val="0"/>
              <w:marTop w:val="0"/>
              <w:marBottom w:val="0"/>
              <w:divBdr>
                <w:top w:val="none" w:sz="0" w:space="0" w:color="auto"/>
                <w:left w:val="none" w:sz="0" w:space="0" w:color="auto"/>
                <w:bottom w:val="none" w:sz="0" w:space="0" w:color="auto"/>
                <w:right w:val="none" w:sz="0" w:space="0" w:color="auto"/>
              </w:divBdr>
            </w:div>
            <w:div w:id="860628946">
              <w:marLeft w:val="0"/>
              <w:marRight w:val="0"/>
              <w:marTop w:val="0"/>
              <w:marBottom w:val="0"/>
              <w:divBdr>
                <w:top w:val="none" w:sz="0" w:space="0" w:color="auto"/>
                <w:left w:val="none" w:sz="0" w:space="0" w:color="auto"/>
                <w:bottom w:val="none" w:sz="0" w:space="0" w:color="auto"/>
                <w:right w:val="none" w:sz="0" w:space="0" w:color="auto"/>
              </w:divBdr>
            </w:div>
            <w:div w:id="1170483940">
              <w:marLeft w:val="0"/>
              <w:marRight w:val="0"/>
              <w:marTop w:val="0"/>
              <w:marBottom w:val="0"/>
              <w:divBdr>
                <w:top w:val="none" w:sz="0" w:space="0" w:color="auto"/>
                <w:left w:val="none" w:sz="0" w:space="0" w:color="auto"/>
                <w:bottom w:val="none" w:sz="0" w:space="0" w:color="auto"/>
                <w:right w:val="none" w:sz="0" w:space="0" w:color="auto"/>
              </w:divBdr>
            </w:div>
            <w:div w:id="2004432617">
              <w:marLeft w:val="0"/>
              <w:marRight w:val="0"/>
              <w:marTop w:val="0"/>
              <w:marBottom w:val="0"/>
              <w:divBdr>
                <w:top w:val="none" w:sz="0" w:space="0" w:color="auto"/>
                <w:left w:val="none" w:sz="0" w:space="0" w:color="auto"/>
                <w:bottom w:val="none" w:sz="0" w:space="0" w:color="auto"/>
                <w:right w:val="none" w:sz="0" w:space="0" w:color="auto"/>
              </w:divBdr>
            </w:div>
            <w:div w:id="736048403">
              <w:marLeft w:val="0"/>
              <w:marRight w:val="0"/>
              <w:marTop w:val="0"/>
              <w:marBottom w:val="0"/>
              <w:divBdr>
                <w:top w:val="none" w:sz="0" w:space="0" w:color="auto"/>
                <w:left w:val="none" w:sz="0" w:space="0" w:color="auto"/>
                <w:bottom w:val="none" w:sz="0" w:space="0" w:color="auto"/>
                <w:right w:val="none" w:sz="0" w:space="0" w:color="auto"/>
              </w:divBdr>
            </w:div>
            <w:div w:id="1135678456">
              <w:marLeft w:val="0"/>
              <w:marRight w:val="0"/>
              <w:marTop w:val="0"/>
              <w:marBottom w:val="0"/>
              <w:divBdr>
                <w:top w:val="none" w:sz="0" w:space="0" w:color="auto"/>
                <w:left w:val="none" w:sz="0" w:space="0" w:color="auto"/>
                <w:bottom w:val="none" w:sz="0" w:space="0" w:color="auto"/>
                <w:right w:val="none" w:sz="0" w:space="0" w:color="auto"/>
              </w:divBdr>
            </w:div>
            <w:div w:id="701983283">
              <w:marLeft w:val="0"/>
              <w:marRight w:val="0"/>
              <w:marTop w:val="0"/>
              <w:marBottom w:val="0"/>
              <w:divBdr>
                <w:top w:val="none" w:sz="0" w:space="0" w:color="auto"/>
                <w:left w:val="none" w:sz="0" w:space="0" w:color="auto"/>
                <w:bottom w:val="none" w:sz="0" w:space="0" w:color="auto"/>
                <w:right w:val="none" w:sz="0" w:space="0" w:color="auto"/>
              </w:divBdr>
            </w:div>
            <w:div w:id="1228027874">
              <w:marLeft w:val="0"/>
              <w:marRight w:val="0"/>
              <w:marTop w:val="0"/>
              <w:marBottom w:val="0"/>
              <w:divBdr>
                <w:top w:val="none" w:sz="0" w:space="0" w:color="auto"/>
                <w:left w:val="none" w:sz="0" w:space="0" w:color="auto"/>
                <w:bottom w:val="none" w:sz="0" w:space="0" w:color="auto"/>
                <w:right w:val="none" w:sz="0" w:space="0" w:color="auto"/>
              </w:divBdr>
            </w:div>
            <w:div w:id="1959749741">
              <w:marLeft w:val="0"/>
              <w:marRight w:val="0"/>
              <w:marTop w:val="0"/>
              <w:marBottom w:val="0"/>
              <w:divBdr>
                <w:top w:val="none" w:sz="0" w:space="0" w:color="auto"/>
                <w:left w:val="none" w:sz="0" w:space="0" w:color="auto"/>
                <w:bottom w:val="none" w:sz="0" w:space="0" w:color="auto"/>
                <w:right w:val="none" w:sz="0" w:space="0" w:color="auto"/>
              </w:divBdr>
            </w:div>
            <w:div w:id="962033405">
              <w:marLeft w:val="0"/>
              <w:marRight w:val="0"/>
              <w:marTop w:val="0"/>
              <w:marBottom w:val="0"/>
              <w:divBdr>
                <w:top w:val="none" w:sz="0" w:space="0" w:color="auto"/>
                <w:left w:val="none" w:sz="0" w:space="0" w:color="auto"/>
                <w:bottom w:val="none" w:sz="0" w:space="0" w:color="auto"/>
                <w:right w:val="none" w:sz="0" w:space="0" w:color="auto"/>
              </w:divBdr>
            </w:div>
            <w:div w:id="1848136229">
              <w:marLeft w:val="0"/>
              <w:marRight w:val="0"/>
              <w:marTop w:val="0"/>
              <w:marBottom w:val="0"/>
              <w:divBdr>
                <w:top w:val="none" w:sz="0" w:space="0" w:color="auto"/>
                <w:left w:val="none" w:sz="0" w:space="0" w:color="auto"/>
                <w:bottom w:val="none" w:sz="0" w:space="0" w:color="auto"/>
                <w:right w:val="none" w:sz="0" w:space="0" w:color="auto"/>
              </w:divBdr>
            </w:div>
            <w:div w:id="1994018582">
              <w:marLeft w:val="0"/>
              <w:marRight w:val="0"/>
              <w:marTop w:val="0"/>
              <w:marBottom w:val="0"/>
              <w:divBdr>
                <w:top w:val="none" w:sz="0" w:space="0" w:color="auto"/>
                <w:left w:val="none" w:sz="0" w:space="0" w:color="auto"/>
                <w:bottom w:val="none" w:sz="0" w:space="0" w:color="auto"/>
                <w:right w:val="none" w:sz="0" w:space="0" w:color="auto"/>
              </w:divBdr>
            </w:div>
            <w:div w:id="446657251">
              <w:marLeft w:val="0"/>
              <w:marRight w:val="0"/>
              <w:marTop w:val="0"/>
              <w:marBottom w:val="0"/>
              <w:divBdr>
                <w:top w:val="none" w:sz="0" w:space="0" w:color="auto"/>
                <w:left w:val="none" w:sz="0" w:space="0" w:color="auto"/>
                <w:bottom w:val="none" w:sz="0" w:space="0" w:color="auto"/>
                <w:right w:val="none" w:sz="0" w:space="0" w:color="auto"/>
              </w:divBdr>
            </w:div>
            <w:div w:id="386415155">
              <w:marLeft w:val="0"/>
              <w:marRight w:val="0"/>
              <w:marTop w:val="0"/>
              <w:marBottom w:val="0"/>
              <w:divBdr>
                <w:top w:val="none" w:sz="0" w:space="0" w:color="auto"/>
                <w:left w:val="none" w:sz="0" w:space="0" w:color="auto"/>
                <w:bottom w:val="none" w:sz="0" w:space="0" w:color="auto"/>
                <w:right w:val="none" w:sz="0" w:space="0" w:color="auto"/>
              </w:divBdr>
            </w:div>
            <w:div w:id="1139300911">
              <w:marLeft w:val="0"/>
              <w:marRight w:val="0"/>
              <w:marTop w:val="0"/>
              <w:marBottom w:val="0"/>
              <w:divBdr>
                <w:top w:val="none" w:sz="0" w:space="0" w:color="auto"/>
                <w:left w:val="none" w:sz="0" w:space="0" w:color="auto"/>
                <w:bottom w:val="none" w:sz="0" w:space="0" w:color="auto"/>
                <w:right w:val="none" w:sz="0" w:space="0" w:color="auto"/>
              </w:divBdr>
            </w:div>
            <w:div w:id="1387408255">
              <w:marLeft w:val="0"/>
              <w:marRight w:val="0"/>
              <w:marTop w:val="0"/>
              <w:marBottom w:val="0"/>
              <w:divBdr>
                <w:top w:val="none" w:sz="0" w:space="0" w:color="auto"/>
                <w:left w:val="none" w:sz="0" w:space="0" w:color="auto"/>
                <w:bottom w:val="none" w:sz="0" w:space="0" w:color="auto"/>
                <w:right w:val="none" w:sz="0" w:space="0" w:color="auto"/>
              </w:divBdr>
            </w:div>
            <w:div w:id="1246458141">
              <w:marLeft w:val="0"/>
              <w:marRight w:val="0"/>
              <w:marTop w:val="0"/>
              <w:marBottom w:val="0"/>
              <w:divBdr>
                <w:top w:val="none" w:sz="0" w:space="0" w:color="auto"/>
                <w:left w:val="none" w:sz="0" w:space="0" w:color="auto"/>
                <w:bottom w:val="none" w:sz="0" w:space="0" w:color="auto"/>
                <w:right w:val="none" w:sz="0" w:space="0" w:color="auto"/>
              </w:divBdr>
            </w:div>
            <w:div w:id="62215393">
              <w:marLeft w:val="0"/>
              <w:marRight w:val="0"/>
              <w:marTop w:val="0"/>
              <w:marBottom w:val="0"/>
              <w:divBdr>
                <w:top w:val="none" w:sz="0" w:space="0" w:color="auto"/>
                <w:left w:val="none" w:sz="0" w:space="0" w:color="auto"/>
                <w:bottom w:val="none" w:sz="0" w:space="0" w:color="auto"/>
                <w:right w:val="none" w:sz="0" w:space="0" w:color="auto"/>
              </w:divBdr>
            </w:div>
            <w:div w:id="1797021602">
              <w:marLeft w:val="0"/>
              <w:marRight w:val="0"/>
              <w:marTop w:val="0"/>
              <w:marBottom w:val="0"/>
              <w:divBdr>
                <w:top w:val="none" w:sz="0" w:space="0" w:color="auto"/>
                <w:left w:val="none" w:sz="0" w:space="0" w:color="auto"/>
                <w:bottom w:val="none" w:sz="0" w:space="0" w:color="auto"/>
                <w:right w:val="none" w:sz="0" w:space="0" w:color="auto"/>
              </w:divBdr>
            </w:div>
            <w:div w:id="1884126304">
              <w:marLeft w:val="0"/>
              <w:marRight w:val="0"/>
              <w:marTop w:val="0"/>
              <w:marBottom w:val="0"/>
              <w:divBdr>
                <w:top w:val="none" w:sz="0" w:space="0" w:color="auto"/>
                <w:left w:val="none" w:sz="0" w:space="0" w:color="auto"/>
                <w:bottom w:val="none" w:sz="0" w:space="0" w:color="auto"/>
                <w:right w:val="none" w:sz="0" w:space="0" w:color="auto"/>
              </w:divBdr>
            </w:div>
            <w:div w:id="577132887">
              <w:marLeft w:val="0"/>
              <w:marRight w:val="0"/>
              <w:marTop w:val="0"/>
              <w:marBottom w:val="0"/>
              <w:divBdr>
                <w:top w:val="none" w:sz="0" w:space="0" w:color="auto"/>
                <w:left w:val="none" w:sz="0" w:space="0" w:color="auto"/>
                <w:bottom w:val="none" w:sz="0" w:space="0" w:color="auto"/>
                <w:right w:val="none" w:sz="0" w:space="0" w:color="auto"/>
              </w:divBdr>
            </w:div>
            <w:div w:id="2058506353">
              <w:marLeft w:val="0"/>
              <w:marRight w:val="0"/>
              <w:marTop w:val="0"/>
              <w:marBottom w:val="0"/>
              <w:divBdr>
                <w:top w:val="none" w:sz="0" w:space="0" w:color="auto"/>
                <w:left w:val="none" w:sz="0" w:space="0" w:color="auto"/>
                <w:bottom w:val="none" w:sz="0" w:space="0" w:color="auto"/>
                <w:right w:val="none" w:sz="0" w:space="0" w:color="auto"/>
              </w:divBdr>
            </w:div>
            <w:div w:id="541476732">
              <w:marLeft w:val="0"/>
              <w:marRight w:val="0"/>
              <w:marTop w:val="0"/>
              <w:marBottom w:val="0"/>
              <w:divBdr>
                <w:top w:val="none" w:sz="0" w:space="0" w:color="auto"/>
                <w:left w:val="none" w:sz="0" w:space="0" w:color="auto"/>
                <w:bottom w:val="none" w:sz="0" w:space="0" w:color="auto"/>
                <w:right w:val="none" w:sz="0" w:space="0" w:color="auto"/>
              </w:divBdr>
            </w:div>
            <w:div w:id="1817601187">
              <w:marLeft w:val="0"/>
              <w:marRight w:val="0"/>
              <w:marTop w:val="0"/>
              <w:marBottom w:val="0"/>
              <w:divBdr>
                <w:top w:val="none" w:sz="0" w:space="0" w:color="auto"/>
                <w:left w:val="none" w:sz="0" w:space="0" w:color="auto"/>
                <w:bottom w:val="none" w:sz="0" w:space="0" w:color="auto"/>
                <w:right w:val="none" w:sz="0" w:space="0" w:color="auto"/>
              </w:divBdr>
            </w:div>
            <w:div w:id="2026711912">
              <w:marLeft w:val="0"/>
              <w:marRight w:val="0"/>
              <w:marTop w:val="0"/>
              <w:marBottom w:val="0"/>
              <w:divBdr>
                <w:top w:val="none" w:sz="0" w:space="0" w:color="auto"/>
                <w:left w:val="none" w:sz="0" w:space="0" w:color="auto"/>
                <w:bottom w:val="none" w:sz="0" w:space="0" w:color="auto"/>
                <w:right w:val="none" w:sz="0" w:space="0" w:color="auto"/>
              </w:divBdr>
            </w:div>
            <w:div w:id="916548251">
              <w:marLeft w:val="0"/>
              <w:marRight w:val="0"/>
              <w:marTop w:val="0"/>
              <w:marBottom w:val="0"/>
              <w:divBdr>
                <w:top w:val="none" w:sz="0" w:space="0" w:color="auto"/>
                <w:left w:val="none" w:sz="0" w:space="0" w:color="auto"/>
                <w:bottom w:val="none" w:sz="0" w:space="0" w:color="auto"/>
                <w:right w:val="none" w:sz="0" w:space="0" w:color="auto"/>
              </w:divBdr>
            </w:div>
            <w:div w:id="1766028033">
              <w:marLeft w:val="0"/>
              <w:marRight w:val="0"/>
              <w:marTop w:val="0"/>
              <w:marBottom w:val="0"/>
              <w:divBdr>
                <w:top w:val="none" w:sz="0" w:space="0" w:color="auto"/>
                <w:left w:val="none" w:sz="0" w:space="0" w:color="auto"/>
                <w:bottom w:val="none" w:sz="0" w:space="0" w:color="auto"/>
                <w:right w:val="none" w:sz="0" w:space="0" w:color="auto"/>
              </w:divBdr>
            </w:div>
            <w:div w:id="655380417">
              <w:marLeft w:val="0"/>
              <w:marRight w:val="0"/>
              <w:marTop w:val="0"/>
              <w:marBottom w:val="0"/>
              <w:divBdr>
                <w:top w:val="none" w:sz="0" w:space="0" w:color="auto"/>
                <w:left w:val="none" w:sz="0" w:space="0" w:color="auto"/>
                <w:bottom w:val="none" w:sz="0" w:space="0" w:color="auto"/>
                <w:right w:val="none" w:sz="0" w:space="0" w:color="auto"/>
              </w:divBdr>
            </w:div>
            <w:div w:id="872306328">
              <w:marLeft w:val="0"/>
              <w:marRight w:val="0"/>
              <w:marTop w:val="0"/>
              <w:marBottom w:val="0"/>
              <w:divBdr>
                <w:top w:val="none" w:sz="0" w:space="0" w:color="auto"/>
                <w:left w:val="none" w:sz="0" w:space="0" w:color="auto"/>
                <w:bottom w:val="none" w:sz="0" w:space="0" w:color="auto"/>
                <w:right w:val="none" w:sz="0" w:space="0" w:color="auto"/>
              </w:divBdr>
            </w:div>
            <w:div w:id="656344501">
              <w:marLeft w:val="0"/>
              <w:marRight w:val="0"/>
              <w:marTop w:val="0"/>
              <w:marBottom w:val="0"/>
              <w:divBdr>
                <w:top w:val="none" w:sz="0" w:space="0" w:color="auto"/>
                <w:left w:val="none" w:sz="0" w:space="0" w:color="auto"/>
                <w:bottom w:val="none" w:sz="0" w:space="0" w:color="auto"/>
                <w:right w:val="none" w:sz="0" w:space="0" w:color="auto"/>
              </w:divBdr>
            </w:div>
            <w:div w:id="136648501">
              <w:marLeft w:val="0"/>
              <w:marRight w:val="0"/>
              <w:marTop w:val="0"/>
              <w:marBottom w:val="0"/>
              <w:divBdr>
                <w:top w:val="none" w:sz="0" w:space="0" w:color="auto"/>
                <w:left w:val="none" w:sz="0" w:space="0" w:color="auto"/>
                <w:bottom w:val="none" w:sz="0" w:space="0" w:color="auto"/>
                <w:right w:val="none" w:sz="0" w:space="0" w:color="auto"/>
              </w:divBdr>
            </w:div>
            <w:div w:id="1799644127">
              <w:marLeft w:val="0"/>
              <w:marRight w:val="0"/>
              <w:marTop w:val="0"/>
              <w:marBottom w:val="0"/>
              <w:divBdr>
                <w:top w:val="none" w:sz="0" w:space="0" w:color="auto"/>
                <w:left w:val="none" w:sz="0" w:space="0" w:color="auto"/>
                <w:bottom w:val="none" w:sz="0" w:space="0" w:color="auto"/>
                <w:right w:val="none" w:sz="0" w:space="0" w:color="auto"/>
              </w:divBdr>
            </w:div>
            <w:div w:id="117333907">
              <w:marLeft w:val="0"/>
              <w:marRight w:val="0"/>
              <w:marTop w:val="0"/>
              <w:marBottom w:val="0"/>
              <w:divBdr>
                <w:top w:val="none" w:sz="0" w:space="0" w:color="auto"/>
                <w:left w:val="none" w:sz="0" w:space="0" w:color="auto"/>
                <w:bottom w:val="none" w:sz="0" w:space="0" w:color="auto"/>
                <w:right w:val="none" w:sz="0" w:space="0" w:color="auto"/>
              </w:divBdr>
            </w:div>
            <w:div w:id="532812573">
              <w:marLeft w:val="0"/>
              <w:marRight w:val="0"/>
              <w:marTop w:val="0"/>
              <w:marBottom w:val="0"/>
              <w:divBdr>
                <w:top w:val="none" w:sz="0" w:space="0" w:color="auto"/>
                <w:left w:val="none" w:sz="0" w:space="0" w:color="auto"/>
                <w:bottom w:val="none" w:sz="0" w:space="0" w:color="auto"/>
                <w:right w:val="none" w:sz="0" w:space="0" w:color="auto"/>
              </w:divBdr>
            </w:div>
            <w:div w:id="1074399608">
              <w:marLeft w:val="0"/>
              <w:marRight w:val="0"/>
              <w:marTop w:val="0"/>
              <w:marBottom w:val="0"/>
              <w:divBdr>
                <w:top w:val="none" w:sz="0" w:space="0" w:color="auto"/>
                <w:left w:val="none" w:sz="0" w:space="0" w:color="auto"/>
                <w:bottom w:val="none" w:sz="0" w:space="0" w:color="auto"/>
                <w:right w:val="none" w:sz="0" w:space="0" w:color="auto"/>
              </w:divBdr>
            </w:div>
            <w:div w:id="1455245068">
              <w:marLeft w:val="0"/>
              <w:marRight w:val="0"/>
              <w:marTop w:val="0"/>
              <w:marBottom w:val="0"/>
              <w:divBdr>
                <w:top w:val="none" w:sz="0" w:space="0" w:color="auto"/>
                <w:left w:val="none" w:sz="0" w:space="0" w:color="auto"/>
                <w:bottom w:val="none" w:sz="0" w:space="0" w:color="auto"/>
                <w:right w:val="none" w:sz="0" w:space="0" w:color="auto"/>
              </w:divBdr>
            </w:div>
            <w:div w:id="1156608494">
              <w:marLeft w:val="0"/>
              <w:marRight w:val="0"/>
              <w:marTop w:val="0"/>
              <w:marBottom w:val="0"/>
              <w:divBdr>
                <w:top w:val="none" w:sz="0" w:space="0" w:color="auto"/>
                <w:left w:val="none" w:sz="0" w:space="0" w:color="auto"/>
                <w:bottom w:val="none" w:sz="0" w:space="0" w:color="auto"/>
                <w:right w:val="none" w:sz="0" w:space="0" w:color="auto"/>
              </w:divBdr>
            </w:div>
            <w:div w:id="1546023982">
              <w:marLeft w:val="0"/>
              <w:marRight w:val="0"/>
              <w:marTop w:val="0"/>
              <w:marBottom w:val="0"/>
              <w:divBdr>
                <w:top w:val="none" w:sz="0" w:space="0" w:color="auto"/>
                <w:left w:val="none" w:sz="0" w:space="0" w:color="auto"/>
                <w:bottom w:val="none" w:sz="0" w:space="0" w:color="auto"/>
                <w:right w:val="none" w:sz="0" w:space="0" w:color="auto"/>
              </w:divBdr>
            </w:div>
            <w:div w:id="1027025259">
              <w:marLeft w:val="0"/>
              <w:marRight w:val="0"/>
              <w:marTop w:val="0"/>
              <w:marBottom w:val="0"/>
              <w:divBdr>
                <w:top w:val="none" w:sz="0" w:space="0" w:color="auto"/>
                <w:left w:val="none" w:sz="0" w:space="0" w:color="auto"/>
                <w:bottom w:val="none" w:sz="0" w:space="0" w:color="auto"/>
                <w:right w:val="none" w:sz="0" w:space="0" w:color="auto"/>
              </w:divBdr>
            </w:div>
            <w:div w:id="233584789">
              <w:marLeft w:val="0"/>
              <w:marRight w:val="0"/>
              <w:marTop w:val="0"/>
              <w:marBottom w:val="0"/>
              <w:divBdr>
                <w:top w:val="none" w:sz="0" w:space="0" w:color="auto"/>
                <w:left w:val="none" w:sz="0" w:space="0" w:color="auto"/>
                <w:bottom w:val="none" w:sz="0" w:space="0" w:color="auto"/>
                <w:right w:val="none" w:sz="0" w:space="0" w:color="auto"/>
              </w:divBdr>
            </w:div>
            <w:div w:id="974139015">
              <w:marLeft w:val="0"/>
              <w:marRight w:val="0"/>
              <w:marTop w:val="0"/>
              <w:marBottom w:val="0"/>
              <w:divBdr>
                <w:top w:val="none" w:sz="0" w:space="0" w:color="auto"/>
                <w:left w:val="none" w:sz="0" w:space="0" w:color="auto"/>
                <w:bottom w:val="none" w:sz="0" w:space="0" w:color="auto"/>
                <w:right w:val="none" w:sz="0" w:space="0" w:color="auto"/>
              </w:divBdr>
            </w:div>
            <w:div w:id="2115781353">
              <w:marLeft w:val="0"/>
              <w:marRight w:val="0"/>
              <w:marTop w:val="0"/>
              <w:marBottom w:val="0"/>
              <w:divBdr>
                <w:top w:val="none" w:sz="0" w:space="0" w:color="auto"/>
                <w:left w:val="none" w:sz="0" w:space="0" w:color="auto"/>
                <w:bottom w:val="none" w:sz="0" w:space="0" w:color="auto"/>
                <w:right w:val="none" w:sz="0" w:space="0" w:color="auto"/>
              </w:divBdr>
            </w:div>
            <w:div w:id="1920675209">
              <w:marLeft w:val="0"/>
              <w:marRight w:val="0"/>
              <w:marTop w:val="0"/>
              <w:marBottom w:val="0"/>
              <w:divBdr>
                <w:top w:val="none" w:sz="0" w:space="0" w:color="auto"/>
                <w:left w:val="none" w:sz="0" w:space="0" w:color="auto"/>
                <w:bottom w:val="none" w:sz="0" w:space="0" w:color="auto"/>
                <w:right w:val="none" w:sz="0" w:space="0" w:color="auto"/>
              </w:divBdr>
            </w:div>
            <w:div w:id="1951475322">
              <w:marLeft w:val="0"/>
              <w:marRight w:val="0"/>
              <w:marTop w:val="0"/>
              <w:marBottom w:val="0"/>
              <w:divBdr>
                <w:top w:val="none" w:sz="0" w:space="0" w:color="auto"/>
                <w:left w:val="none" w:sz="0" w:space="0" w:color="auto"/>
                <w:bottom w:val="none" w:sz="0" w:space="0" w:color="auto"/>
                <w:right w:val="none" w:sz="0" w:space="0" w:color="auto"/>
              </w:divBdr>
            </w:div>
            <w:div w:id="629096488">
              <w:marLeft w:val="0"/>
              <w:marRight w:val="0"/>
              <w:marTop w:val="0"/>
              <w:marBottom w:val="0"/>
              <w:divBdr>
                <w:top w:val="none" w:sz="0" w:space="0" w:color="auto"/>
                <w:left w:val="none" w:sz="0" w:space="0" w:color="auto"/>
                <w:bottom w:val="none" w:sz="0" w:space="0" w:color="auto"/>
                <w:right w:val="none" w:sz="0" w:space="0" w:color="auto"/>
              </w:divBdr>
            </w:div>
            <w:div w:id="128438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3292">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65479501">
      <w:bodyDiv w:val="1"/>
      <w:marLeft w:val="0"/>
      <w:marRight w:val="0"/>
      <w:marTop w:val="0"/>
      <w:marBottom w:val="0"/>
      <w:divBdr>
        <w:top w:val="none" w:sz="0" w:space="0" w:color="auto"/>
        <w:left w:val="none" w:sz="0" w:space="0" w:color="auto"/>
        <w:bottom w:val="none" w:sz="0" w:space="0" w:color="auto"/>
        <w:right w:val="none" w:sz="0" w:space="0" w:color="auto"/>
      </w:divBdr>
    </w:div>
    <w:div w:id="168957679">
      <w:bodyDiv w:val="1"/>
      <w:marLeft w:val="0"/>
      <w:marRight w:val="0"/>
      <w:marTop w:val="0"/>
      <w:marBottom w:val="0"/>
      <w:divBdr>
        <w:top w:val="none" w:sz="0" w:space="0" w:color="auto"/>
        <w:left w:val="none" w:sz="0" w:space="0" w:color="auto"/>
        <w:bottom w:val="none" w:sz="0" w:space="0" w:color="auto"/>
        <w:right w:val="none" w:sz="0" w:space="0" w:color="auto"/>
      </w:divBdr>
    </w:div>
    <w:div w:id="174921990">
      <w:bodyDiv w:val="1"/>
      <w:marLeft w:val="0"/>
      <w:marRight w:val="0"/>
      <w:marTop w:val="0"/>
      <w:marBottom w:val="0"/>
      <w:divBdr>
        <w:top w:val="none" w:sz="0" w:space="0" w:color="auto"/>
        <w:left w:val="none" w:sz="0" w:space="0" w:color="auto"/>
        <w:bottom w:val="none" w:sz="0" w:space="0" w:color="auto"/>
        <w:right w:val="none" w:sz="0" w:space="0" w:color="auto"/>
      </w:divBdr>
      <w:divsChild>
        <w:div w:id="1000472763">
          <w:marLeft w:val="446"/>
          <w:marRight w:val="0"/>
          <w:marTop w:val="0"/>
          <w:marBottom w:val="0"/>
          <w:divBdr>
            <w:top w:val="none" w:sz="0" w:space="0" w:color="auto"/>
            <w:left w:val="none" w:sz="0" w:space="0" w:color="auto"/>
            <w:bottom w:val="none" w:sz="0" w:space="0" w:color="auto"/>
            <w:right w:val="none" w:sz="0" w:space="0" w:color="auto"/>
          </w:divBdr>
        </w:div>
      </w:divsChild>
    </w:div>
    <w:div w:id="189147550">
      <w:bodyDiv w:val="1"/>
      <w:marLeft w:val="0"/>
      <w:marRight w:val="0"/>
      <w:marTop w:val="0"/>
      <w:marBottom w:val="0"/>
      <w:divBdr>
        <w:top w:val="none" w:sz="0" w:space="0" w:color="auto"/>
        <w:left w:val="none" w:sz="0" w:space="0" w:color="auto"/>
        <w:bottom w:val="none" w:sz="0" w:space="0" w:color="auto"/>
        <w:right w:val="none" w:sz="0" w:space="0" w:color="auto"/>
      </w:divBdr>
    </w:div>
    <w:div w:id="196966362">
      <w:bodyDiv w:val="1"/>
      <w:marLeft w:val="0"/>
      <w:marRight w:val="0"/>
      <w:marTop w:val="0"/>
      <w:marBottom w:val="0"/>
      <w:divBdr>
        <w:top w:val="none" w:sz="0" w:space="0" w:color="auto"/>
        <w:left w:val="none" w:sz="0" w:space="0" w:color="auto"/>
        <w:bottom w:val="none" w:sz="0" w:space="0" w:color="auto"/>
        <w:right w:val="none" w:sz="0" w:space="0" w:color="auto"/>
      </w:divBdr>
    </w:div>
    <w:div w:id="215821729">
      <w:bodyDiv w:val="1"/>
      <w:marLeft w:val="0"/>
      <w:marRight w:val="0"/>
      <w:marTop w:val="0"/>
      <w:marBottom w:val="0"/>
      <w:divBdr>
        <w:top w:val="none" w:sz="0" w:space="0" w:color="auto"/>
        <w:left w:val="none" w:sz="0" w:space="0" w:color="auto"/>
        <w:bottom w:val="none" w:sz="0" w:space="0" w:color="auto"/>
        <w:right w:val="none" w:sz="0" w:space="0" w:color="auto"/>
      </w:divBdr>
    </w:div>
    <w:div w:id="221908927">
      <w:bodyDiv w:val="1"/>
      <w:marLeft w:val="0"/>
      <w:marRight w:val="0"/>
      <w:marTop w:val="0"/>
      <w:marBottom w:val="0"/>
      <w:divBdr>
        <w:top w:val="none" w:sz="0" w:space="0" w:color="auto"/>
        <w:left w:val="none" w:sz="0" w:space="0" w:color="auto"/>
        <w:bottom w:val="none" w:sz="0" w:space="0" w:color="auto"/>
        <w:right w:val="none" w:sz="0" w:space="0" w:color="auto"/>
      </w:divBdr>
    </w:div>
    <w:div w:id="227956038">
      <w:bodyDiv w:val="1"/>
      <w:marLeft w:val="0"/>
      <w:marRight w:val="0"/>
      <w:marTop w:val="0"/>
      <w:marBottom w:val="0"/>
      <w:divBdr>
        <w:top w:val="none" w:sz="0" w:space="0" w:color="auto"/>
        <w:left w:val="none" w:sz="0" w:space="0" w:color="auto"/>
        <w:bottom w:val="none" w:sz="0" w:space="0" w:color="auto"/>
        <w:right w:val="none" w:sz="0" w:space="0" w:color="auto"/>
      </w:divBdr>
      <w:divsChild>
        <w:div w:id="195627726">
          <w:marLeft w:val="0"/>
          <w:marRight w:val="0"/>
          <w:marTop w:val="0"/>
          <w:marBottom w:val="0"/>
          <w:divBdr>
            <w:top w:val="none" w:sz="0" w:space="0" w:color="auto"/>
            <w:left w:val="none" w:sz="0" w:space="0" w:color="auto"/>
            <w:bottom w:val="none" w:sz="0" w:space="0" w:color="auto"/>
            <w:right w:val="none" w:sz="0" w:space="0" w:color="auto"/>
          </w:divBdr>
          <w:divsChild>
            <w:div w:id="1905875261">
              <w:marLeft w:val="0"/>
              <w:marRight w:val="0"/>
              <w:marTop w:val="0"/>
              <w:marBottom w:val="0"/>
              <w:divBdr>
                <w:top w:val="none" w:sz="0" w:space="0" w:color="auto"/>
                <w:left w:val="none" w:sz="0" w:space="0" w:color="auto"/>
                <w:bottom w:val="none" w:sz="0" w:space="0" w:color="auto"/>
                <w:right w:val="none" w:sz="0" w:space="0" w:color="auto"/>
              </w:divBdr>
            </w:div>
            <w:div w:id="343895517">
              <w:marLeft w:val="0"/>
              <w:marRight w:val="0"/>
              <w:marTop w:val="0"/>
              <w:marBottom w:val="0"/>
              <w:divBdr>
                <w:top w:val="none" w:sz="0" w:space="0" w:color="auto"/>
                <w:left w:val="none" w:sz="0" w:space="0" w:color="auto"/>
                <w:bottom w:val="none" w:sz="0" w:space="0" w:color="auto"/>
                <w:right w:val="none" w:sz="0" w:space="0" w:color="auto"/>
              </w:divBdr>
            </w:div>
            <w:div w:id="1905680420">
              <w:marLeft w:val="0"/>
              <w:marRight w:val="0"/>
              <w:marTop w:val="0"/>
              <w:marBottom w:val="0"/>
              <w:divBdr>
                <w:top w:val="none" w:sz="0" w:space="0" w:color="auto"/>
                <w:left w:val="none" w:sz="0" w:space="0" w:color="auto"/>
                <w:bottom w:val="none" w:sz="0" w:space="0" w:color="auto"/>
                <w:right w:val="none" w:sz="0" w:space="0" w:color="auto"/>
              </w:divBdr>
            </w:div>
            <w:div w:id="1695955797">
              <w:marLeft w:val="0"/>
              <w:marRight w:val="0"/>
              <w:marTop w:val="0"/>
              <w:marBottom w:val="0"/>
              <w:divBdr>
                <w:top w:val="none" w:sz="0" w:space="0" w:color="auto"/>
                <w:left w:val="none" w:sz="0" w:space="0" w:color="auto"/>
                <w:bottom w:val="none" w:sz="0" w:space="0" w:color="auto"/>
                <w:right w:val="none" w:sz="0" w:space="0" w:color="auto"/>
              </w:divBdr>
            </w:div>
            <w:div w:id="1181699248">
              <w:marLeft w:val="0"/>
              <w:marRight w:val="0"/>
              <w:marTop w:val="0"/>
              <w:marBottom w:val="0"/>
              <w:divBdr>
                <w:top w:val="none" w:sz="0" w:space="0" w:color="auto"/>
                <w:left w:val="none" w:sz="0" w:space="0" w:color="auto"/>
                <w:bottom w:val="none" w:sz="0" w:space="0" w:color="auto"/>
                <w:right w:val="none" w:sz="0" w:space="0" w:color="auto"/>
              </w:divBdr>
            </w:div>
            <w:div w:id="588731380">
              <w:marLeft w:val="0"/>
              <w:marRight w:val="0"/>
              <w:marTop w:val="0"/>
              <w:marBottom w:val="0"/>
              <w:divBdr>
                <w:top w:val="none" w:sz="0" w:space="0" w:color="auto"/>
                <w:left w:val="none" w:sz="0" w:space="0" w:color="auto"/>
                <w:bottom w:val="none" w:sz="0" w:space="0" w:color="auto"/>
                <w:right w:val="none" w:sz="0" w:space="0" w:color="auto"/>
              </w:divBdr>
            </w:div>
            <w:div w:id="1728263932">
              <w:marLeft w:val="0"/>
              <w:marRight w:val="0"/>
              <w:marTop w:val="0"/>
              <w:marBottom w:val="0"/>
              <w:divBdr>
                <w:top w:val="none" w:sz="0" w:space="0" w:color="auto"/>
                <w:left w:val="none" w:sz="0" w:space="0" w:color="auto"/>
                <w:bottom w:val="none" w:sz="0" w:space="0" w:color="auto"/>
                <w:right w:val="none" w:sz="0" w:space="0" w:color="auto"/>
              </w:divBdr>
            </w:div>
            <w:div w:id="1899124688">
              <w:marLeft w:val="0"/>
              <w:marRight w:val="0"/>
              <w:marTop w:val="0"/>
              <w:marBottom w:val="0"/>
              <w:divBdr>
                <w:top w:val="none" w:sz="0" w:space="0" w:color="auto"/>
                <w:left w:val="none" w:sz="0" w:space="0" w:color="auto"/>
                <w:bottom w:val="none" w:sz="0" w:space="0" w:color="auto"/>
                <w:right w:val="none" w:sz="0" w:space="0" w:color="auto"/>
              </w:divBdr>
            </w:div>
            <w:div w:id="1516530174">
              <w:marLeft w:val="0"/>
              <w:marRight w:val="0"/>
              <w:marTop w:val="0"/>
              <w:marBottom w:val="0"/>
              <w:divBdr>
                <w:top w:val="none" w:sz="0" w:space="0" w:color="auto"/>
                <w:left w:val="none" w:sz="0" w:space="0" w:color="auto"/>
                <w:bottom w:val="none" w:sz="0" w:space="0" w:color="auto"/>
                <w:right w:val="none" w:sz="0" w:space="0" w:color="auto"/>
              </w:divBdr>
            </w:div>
            <w:div w:id="1676374170">
              <w:marLeft w:val="0"/>
              <w:marRight w:val="0"/>
              <w:marTop w:val="0"/>
              <w:marBottom w:val="0"/>
              <w:divBdr>
                <w:top w:val="none" w:sz="0" w:space="0" w:color="auto"/>
                <w:left w:val="none" w:sz="0" w:space="0" w:color="auto"/>
                <w:bottom w:val="none" w:sz="0" w:space="0" w:color="auto"/>
                <w:right w:val="none" w:sz="0" w:space="0" w:color="auto"/>
              </w:divBdr>
            </w:div>
            <w:div w:id="1598635572">
              <w:marLeft w:val="0"/>
              <w:marRight w:val="0"/>
              <w:marTop w:val="0"/>
              <w:marBottom w:val="0"/>
              <w:divBdr>
                <w:top w:val="none" w:sz="0" w:space="0" w:color="auto"/>
                <w:left w:val="none" w:sz="0" w:space="0" w:color="auto"/>
                <w:bottom w:val="none" w:sz="0" w:space="0" w:color="auto"/>
                <w:right w:val="none" w:sz="0" w:space="0" w:color="auto"/>
              </w:divBdr>
            </w:div>
            <w:div w:id="1969507869">
              <w:marLeft w:val="0"/>
              <w:marRight w:val="0"/>
              <w:marTop w:val="0"/>
              <w:marBottom w:val="0"/>
              <w:divBdr>
                <w:top w:val="none" w:sz="0" w:space="0" w:color="auto"/>
                <w:left w:val="none" w:sz="0" w:space="0" w:color="auto"/>
                <w:bottom w:val="none" w:sz="0" w:space="0" w:color="auto"/>
                <w:right w:val="none" w:sz="0" w:space="0" w:color="auto"/>
              </w:divBdr>
            </w:div>
            <w:div w:id="1001353610">
              <w:marLeft w:val="0"/>
              <w:marRight w:val="0"/>
              <w:marTop w:val="0"/>
              <w:marBottom w:val="0"/>
              <w:divBdr>
                <w:top w:val="none" w:sz="0" w:space="0" w:color="auto"/>
                <w:left w:val="none" w:sz="0" w:space="0" w:color="auto"/>
                <w:bottom w:val="none" w:sz="0" w:space="0" w:color="auto"/>
                <w:right w:val="none" w:sz="0" w:space="0" w:color="auto"/>
              </w:divBdr>
            </w:div>
            <w:div w:id="1841308461">
              <w:marLeft w:val="0"/>
              <w:marRight w:val="0"/>
              <w:marTop w:val="0"/>
              <w:marBottom w:val="0"/>
              <w:divBdr>
                <w:top w:val="none" w:sz="0" w:space="0" w:color="auto"/>
                <w:left w:val="none" w:sz="0" w:space="0" w:color="auto"/>
                <w:bottom w:val="none" w:sz="0" w:space="0" w:color="auto"/>
                <w:right w:val="none" w:sz="0" w:space="0" w:color="auto"/>
              </w:divBdr>
            </w:div>
            <w:div w:id="160511165">
              <w:marLeft w:val="0"/>
              <w:marRight w:val="0"/>
              <w:marTop w:val="0"/>
              <w:marBottom w:val="0"/>
              <w:divBdr>
                <w:top w:val="none" w:sz="0" w:space="0" w:color="auto"/>
                <w:left w:val="none" w:sz="0" w:space="0" w:color="auto"/>
                <w:bottom w:val="none" w:sz="0" w:space="0" w:color="auto"/>
                <w:right w:val="none" w:sz="0" w:space="0" w:color="auto"/>
              </w:divBdr>
            </w:div>
            <w:div w:id="1504934830">
              <w:marLeft w:val="0"/>
              <w:marRight w:val="0"/>
              <w:marTop w:val="0"/>
              <w:marBottom w:val="0"/>
              <w:divBdr>
                <w:top w:val="none" w:sz="0" w:space="0" w:color="auto"/>
                <w:left w:val="none" w:sz="0" w:space="0" w:color="auto"/>
                <w:bottom w:val="none" w:sz="0" w:space="0" w:color="auto"/>
                <w:right w:val="none" w:sz="0" w:space="0" w:color="auto"/>
              </w:divBdr>
            </w:div>
            <w:div w:id="1664966237">
              <w:marLeft w:val="0"/>
              <w:marRight w:val="0"/>
              <w:marTop w:val="0"/>
              <w:marBottom w:val="0"/>
              <w:divBdr>
                <w:top w:val="none" w:sz="0" w:space="0" w:color="auto"/>
                <w:left w:val="none" w:sz="0" w:space="0" w:color="auto"/>
                <w:bottom w:val="none" w:sz="0" w:space="0" w:color="auto"/>
                <w:right w:val="none" w:sz="0" w:space="0" w:color="auto"/>
              </w:divBdr>
            </w:div>
            <w:div w:id="1162817597">
              <w:marLeft w:val="0"/>
              <w:marRight w:val="0"/>
              <w:marTop w:val="0"/>
              <w:marBottom w:val="0"/>
              <w:divBdr>
                <w:top w:val="none" w:sz="0" w:space="0" w:color="auto"/>
                <w:left w:val="none" w:sz="0" w:space="0" w:color="auto"/>
                <w:bottom w:val="none" w:sz="0" w:space="0" w:color="auto"/>
                <w:right w:val="none" w:sz="0" w:space="0" w:color="auto"/>
              </w:divBdr>
            </w:div>
            <w:div w:id="952859205">
              <w:marLeft w:val="0"/>
              <w:marRight w:val="0"/>
              <w:marTop w:val="0"/>
              <w:marBottom w:val="0"/>
              <w:divBdr>
                <w:top w:val="none" w:sz="0" w:space="0" w:color="auto"/>
                <w:left w:val="none" w:sz="0" w:space="0" w:color="auto"/>
                <w:bottom w:val="none" w:sz="0" w:space="0" w:color="auto"/>
                <w:right w:val="none" w:sz="0" w:space="0" w:color="auto"/>
              </w:divBdr>
            </w:div>
            <w:div w:id="1712462662">
              <w:marLeft w:val="0"/>
              <w:marRight w:val="0"/>
              <w:marTop w:val="0"/>
              <w:marBottom w:val="0"/>
              <w:divBdr>
                <w:top w:val="none" w:sz="0" w:space="0" w:color="auto"/>
                <w:left w:val="none" w:sz="0" w:space="0" w:color="auto"/>
                <w:bottom w:val="none" w:sz="0" w:space="0" w:color="auto"/>
                <w:right w:val="none" w:sz="0" w:space="0" w:color="auto"/>
              </w:divBdr>
            </w:div>
            <w:div w:id="14284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17784">
      <w:bodyDiv w:val="1"/>
      <w:marLeft w:val="0"/>
      <w:marRight w:val="0"/>
      <w:marTop w:val="0"/>
      <w:marBottom w:val="0"/>
      <w:divBdr>
        <w:top w:val="none" w:sz="0" w:space="0" w:color="auto"/>
        <w:left w:val="none" w:sz="0" w:space="0" w:color="auto"/>
        <w:bottom w:val="none" w:sz="0" w:space="0" w:color="auto"/>
        <w:right w:val="none" w:sz="0" w:space="0" w:color="auto"/>
      </w:divBdr>
    </w:div>
    <w:div w:id="234972370">
      <w:bodyDiv w:val="1"/>
      <w:marLeft w:val="0"/>
      <w:marRight w:val="0"/>
      <w:marTop w:val="0"/>
      <w:marBottom w:val="0"/>
      <w:divBdr>
        <w:top w:val="none" w:sz="0" w:space="0" w:color="auto"/>
        <w:left w:val="none" w:sz="0" w:space="0" w:color="auto"/>
        <w:bottom w:val="none" w:sz="0" w:space="0" w:color="auto"/>
        <w:right w:val="none" w:sz="0" w:space="0" w:color="auto"/>
      </w:divBdr>
    </w:div>
    <w:div w:id="235016748">
      <w:bodyDiv w:val="1"/>
      <w:marLeft w:val="0"/>
      <w:marRight w:val="0"/>
      <w:marTop w:val="0"/>
      <w:marBottom w:val="0"/>
      <w:divBdr>
        <w:top w:val="none" w:sz="0" w:space="0" w:color="auto"/>
        <w:left w:val="none" w:sz="0" w:space="0" w:color="auto"/>
        <w:bottom w:val="none" w:sz="0" w:space="0" w:color="auto"/>
        <w:right w:val="none" w:sz="0" w:space="0" w:color="auto"/>
      </w:divBdr>
    </w:div>
    <w:div w:id="245580290">
      <w:bodyDiv w:val="1"/>
      <w:marLeft w:val="0"/>
      <w:marRight w:val="0"/>
      <w:marTop w:val="0"/>
      <w:marBottom w:val="0"/>
      <w:divBdr>
        <w:top w:val="none" w:sz="0" w:space="0" w:color="auto"/>
        <w:left w:val="none" w:sz="0" w:space="0" w:color="auto"/>
        <w:bottom w:val="none" w:sz="0" w:space="0" w:color="auto"/>
        <w:right w:val="none" w:sz="0" w:space="0" w:color="auto"/>
      </w:divBdr>
    </w:div>
    <w:div w:id="256135348">
      <w:bodyDiv w:val="1"/>
      <w:marLeft w:val="0"/>
      <w:marRight w:val="0"/>
      <w:marTop w:val="0"/>
      <w:marBottom w:val="0"/>
      <w:divBdr>
        <w:top w:val="none" w:sz="0" w:space="0" w:color="auto"/>
        <w:left w:val="none" w:sz="0" w:space="0" w:color="auto"/>
        <w:bottom w:val="none" w:sz="0" w:space="0" w:color="auto"/>
        <w:right w:val="none" w:sz="0" w:space="0" w:color="auto"/>
      </w:divBdr>
    </w:div>
    <w:div w:id="256526223">
      <w:bodyDiv w:val="1"/>
      <w:marLeft w:val="0"/>
      <w:marRight w:val="0"/>
      <w:marTop w:val="0"/>
      <w:marBottom w:val="0"/>
      <w:divBdr>
        <w:top w:val="none" w:sz="0" w:space="0" w:color="auto"/>
        <w:left w:val="none" w:sz="0" w:space="0" w:color="auto"/>
        <w:bottom w:val="none" w:sz="0" w:space="0" w:color="auto"/>
        <w:right w:val="none" w:sz="0" w:space="0" w:color="auto"/>
      </w:divBdr>
    </w:div>
    <w:div w:id="267549514">
      <w:bodyDiv w:val="1"/>
      <w:marLeft w:val="0"/>
      <w:marRight w:val="0"/>
      <w:marTop w:val="0"/>
      <w:marBottom w:val="0"/>
      <w:divBdr>
        <w:top w:val="none" w:sz="0" w:space="0" w:color="auto"/>
        <w:left w:val="none" w:sz="0" w:space="0" w:color="auto"/>
        <w:bottom w:val="none" w:sz="0" w:space="0" w:color="auto"/>
        <w:right w:val="none" w:sz="0" w:space="0" w:color="auto"/>
      </w:divBdr>
    </w:div>
    <w:div w:id="276646511">
      <w:bodyDiv w:val="1"/>
      <w:marLeft w:val="0"/>
      <w:marRight w:val="0"/>
      <w:marTop w:val="0"/>
      <w:marBottom w:val="0"/>
      <w:divBdr>
        <w:top w:val="none" w:sz="0" w:space="0" w:color="auto"/>
        <w:left w:val="none" w:sz="0" w:space="0" w:color="auto"/>
        <w:bottom w:val="none" w:sz="0" w:space="0" w:color="auto"/>
        <w:right w:val="none" w:sz="0" w:space="0" w:color="auto"/>
      </w:divBdr>
    </w:div>
    <w:div w:id="294871986">
      <w:bodyDiv w:val="1"/>
      <w:marLeft w:val="0"/>
      <w:marRight w:val="0"/>
      <w:marTop w:val="0"/>
      <w:marBottom w:val="0"/>
      <w:divBdr>
        <w:top w:val="none" w:sz="0" w:space="0" w:color="auto"/>
        <w:left w:val="none" w:sz="0" w:space="0" w:color="auto"/>
        <w:bottom w:val="none" w:sz="0" w:space="0" w:color="auto"/>
        <w:right w:val="none" w:sz="0" w:space="0" w:color="auto"/>
      </w:divBdr>
    </w:div>
    <w:div w:id="308478173">
      <w:bodyDiv w:val="1"/>
      <w:marLeft w:val="0"/>
      <w:marRight w:val="0"/>
      <w:marTop w:val="0"/>
      <w:marBottom w:val="0"/>
      <w:divBdr>
        <w:top w:val="none" w:sz="0" w:space="0" w:color="auto"/>
        <w:left w:val="none" w:sz="0" w:space="0" w:color="auto"/>
        <w:bottom w:val="none" w:sz="0" w:space="0" w:color="auto"/>
        <w:right w:val="none" w:sz="0" w:space="0" w:color="auto"/>
      </w:divBdr>
    </w:div>
    <w:div w:id="335615728">
      <w:bodyDiv w:val="1"/>
      <w:marLeft w:val="0"/>
      <w:marRight w:val="0"/>
      <w:marTop w:val="0"/>
      <w:marBottom w:val="0"/>
      <w:divBdr>
        <w:top w:val="none" w:sz="0" w:space="0" w:color="auto"/>
        <w:left w:val="none" w:sz="0" w:space="0" w:color="auto"/>
        <w:bottom w:val="none" w:sz="0" w:space="0" w:color="auto"/>
        <w:right w:val="none" w:sz="0" w:space="0" w:color="auto"/>
      </w:divBdr>
    </w:div>
    <w:div w:id="360056097">
      <w:bodyDiv w:val="1"/>
      <w:marLeft w:val="0"/>
      <w:marRight w:val="0"/>
      <w:marTop w:val="0"/>
      <w:marBottom w:val="0"/>
      <w:divBdr>
        <w:top w:val="none" w:sz="0" w:space="0" w:color="auto"/>
        <w:left w:val="none" w:sz="0" w:space="0" w:color="auto"/>
        <w:bottom w:val="none" w:sz="0" w:space="0" w:color="auto"/>
        <w:right w:val="none" w:sz="0" w:space="0" w:color="auto"/>
      </w:divBdr>
    </w:div>
    <w:div w:id="370765686">
      <w:bodyDiv w:val="1"/>
      <w:marLeft w:val="0"/>
      <w:marRight w:val="0"/>
      <w:marTop w:val="0"/>
      <w:marBottom w:val="0"/>
      <w:divBdr>
        <w:top w:val="none" w:sz="0" w:space="0" w:color="auto"/>
        <w:left w:val="none" w:sz="0" w:space="0" w:color="auto"/>
        <w:bottom w:val="none" w:sz="0" w:space="0" w:color="auto"/>
        <w:right w:val="none" w:sz="0" w:space="0" w:color="auto"/>
      </w:divBdr>
    </w:div>
    <w:div w:id="376514898">
      <w:bodyDiv w:val="1"/>
      <w:marLeft w:val="0"/>
      <w:marRight w:val="0"/>
      <w:marTop w:val="0"/>
      <w:marBottom w:val="0"/>
      <w:divBdr>
        <w:top w:val="none" w:sz="0" w:space="0" w:color="auto"/>
        <w:left w:val="none" w:sz="0" w:space="0" w:color="auto"/>
        <w:bottom w:val="none" w:sz="0" w:space="0" w:color="auto"/>
        <w:right w:val="none" w:sz="0" w:space="0" w:color="auto"/>
      </w:divBdr>
    </w:div>
    <w:div w:id="381369805">
      <w:bodyDiv w:val="1"/>
      <w:marLeft w:val="0"/>
      <w:marRight w:val="0"/>
      <w:marTop w:val="0"/>
      <w:marBottom w:val="0"/>
      <w:divBdr>
        <w:top w:val="none" w:sz="0" w:space="0" w:color="auto"/>
        <w:left w:val="none" w:sz="0" w:space="0" w:color="auto"/>
        <w:bottom w:val="none" w:sz="0" w:space="0" w:color="auto"/>
        <w:right w:val="none" w:sz="0" w:space="0" w:color="auto"/>
      </w:divBdr>
    </w:div>
    <w:div w:id="382146572">
      <w:bodyDiv w:val="1"/>
      <w:marLeft w:val="0"/>
      <w:marRight w:val="0"/>
      <w:marTop w:val="0"/>
      <w:marBottom w:val="0"/>
      <w:divBdr>
        <w:top w:val="none" w:sz="0" w:space="0" w:color="auto"/>
        <w:left w:val="none" w:sz="0" w:space="0" w:color="auto"/>
        <w:bottom w:val="none" w:sz="0" w:space="0" w:color="auto"/>
        <w:right w:val="none" w:sz="0" w:space="0" w:color="auto"/>
      </w:divBdr>
    </w:div>
    <w:div w:id="418722492">
      <w:bodyDiv w:val="1"/>
      <w:marLeft w:val="0"/>
      <w:marRight w:val="0"/>
      <w:marTop w:val="0"/>
      <w:marBottom w:val="0"/>
      <w:divBdr>
        <w:top w:val="none" w:sz="0" w:space="0" w:color="auto"/>
        <w:left w:val="none" w:sz="0" w:space="0" w:color="auto"/>
        <w:bottom w:val="none" w:sz="0" w:space="0" w:color="auto"/>
        <w:right w:val="none" w:sz="0" w:space="0" w:color="auto"/>
      </w:divBdr>
    </w:div>
    <w:div w:id="430319381">
      <w:bodyDiv w:val="1"/>
      <w:marLeft w:val="0"/>
      <w:marRight w:val="0"/>
      <w:marTop w:val="0"/>
      <w:marBottom w:val="0"/>
      <w:divBdr>
        <w:top w:val="none" w:sz="0" w:space="0" w:color="auto"/>
        <w:left w:val="none" w:sz="0" w:space="0" w:color="auto"/>
        <w:bottom w:val="none" w:sz="0" w:space="0" w:color="auto"/>
        <w:right w:val="none" w:sz="0" w:space="0" w:color="auto"/>
      </w:divBdr>
    </w:div>
    <w:div w:id="439882167">
      <w:bodyDiv w:val="1"/>
      <w:marLeft w:val="0"/>
      <w:marRight w:val="0"/>
      <w:marTop w:val="0"/>
      <w:marBottom w:val="0"/>
      <w:divBdr>
        <w:top w:val="none" w:sz="0" w:space="0" w:color="auto"/>
        <w:left w:val="none" w:sz="0" w:space="0" w:color="auto"/>
        <w:bottom w:val="none" w:sz="0" w:space="0" w:color="auto"/>
        <w:right w:val="none" w:sz="0" w:space="0" w:color="auto"/>
      </w:divBdr>
    </w:div>
    <w:div w:id="441146199">
      <w:bodyDiv w:val="1"/>
      <w:marLeft w:val="0"/>
      <w:marRight w:val="0"/>
      <w:marTop w:val="0"/>
      <w:marBottom w:val="0"/>
      <w:divBdr>
        <w:top w:val="none" w:sz="0" w:space="0" w:color="auto"/>
        <w:left w:val="none" w:sz="0" w:space="0" w:color="auto"/>
        <w:bottom w:val="none" w:sz="0" w:space="0" w:color="auto"/>
        <w:right w:val="none" w:sz="0" w:space="0" w:color="auto"/>
      </w:divBdr>
      <w:divsChild>
        <w:div w:id="1987200576">
          <w:marLeft w:val="0"/>
          <w:marRight w:val="0"/>
          <w:marTop w:val="0"/>
          <w:marBottom w:val="0"/>
          <w:divBdr>
            <w:top w:val="none" w:sz="0" w:space="0" w:color="auto"/>
            <w:left w:val="none" w:sz="0" w:space="0" w:color="auto"/>
            <w:bottom w:val="none" w:sz="0" w:space="0" w:color="auto"/>
            <w:right w:val="none" w:sz="0" w:space="0" w:color="auto"/>
          </w:divBdr>
          <w:divsChild>
            <w:div w:id="333143809">
              <w:marLeft w:val="0"/>
              <w:marRight w:val="0"/>
              <w:marTop w:val="0"/>
              <w:marBottom w:val="0"/>
              <w:divBdr>
                <w:top w:val="none" w:sz="0" w:space="0" w:color="auto"/>
                <w:left w:val="none" w:sz="0" w:space="0" w:color="auto"/>
                <w:bottom w:val="none" w:sz="0" w:space="0" w:color="auto"/>
                <w:right w:val="none" w:sz="0" w:space="0" w:color="auto"/>
              </w:divBdr>
            </w:div>
            <w:div w:id="992636730">
              <w:marLeft w:val="0"/>
              <w:marRight w:val="0"/>
              <w:marTop w:val="0"/>
              <w:marBottom w:val="0"/>
              <w:divBdr>
                <w:top w:val="none" w:sz="0" w:space="0" w:color="auto"/>
                <w:left w:val="none" w:sz="0" w:space="0" w:color="auto"/>
                <w:bottom w:val="none" w:sz="0" w:space="0" w:color="auto"/>
                <w:right w:val="none" w:sz="0" w:space="0" w:color="auto"/>
              </w:divBdr>
            </w:div>
            <w:div w:id="588851042">
              <w:marLeft w:val="0"/>
              <w:marRight w:val="0"/>
              <w:marTop w:val="0"/>
              <w:marBottom w:val="0"/>
              <w:divBdr>
                <w:top w:val="none" w:sz="0" w:space="0" w:color="auto"/>
                <w:left w:val="none" w:sz="0" w:space="0" w:color="auto"/>
                <w:bottom w:val="none" w:sz="0" w:space="0" w:color="auto"/>
                <w:right w:val="none" w:sz="0" w:space="0" w:color="auto"/>
              </w:divBdr>
            </w:div>
            <w:div w:id="1844395044">
              <w:marLeft w:val="0"/>
              <w:marRight w:val="0"/>
              <w:marTop w:val="0"/>
              <w:marBottom w:val="0"/>
              <w:divBdr>
                <w:top w:val="none" w:sz="0" w:space="0" w:color="auto"/>
                <w:left w:val="none" w:sz="0" w:space="0" w:color="auto"/>
                <w:bottom w:val="none" w:sz="0" w:space="0" w:color="auto"/>
                <w:right w:val="none" w:sz="0" w:space="0" w:color="auto"/>
              </w:divBdr>
            </w:div>
            <w:div w:id="1321009567">
              <w:marLeft w:val="0"/>
              <w:marRight w:val="0"/>
              <w:marTop w:val="0"/>
              <w:marBottom w:val="0"/>
              <w:divBdr>
                <w:top w:val="none" w:sz="0" w:space="0" w:color="auto"/>
                <w:left w:val="none" w:sz="0" w:space="0" w:color="auto"/>
                <w:bottom w:val="none" w:sz="0" w:space="0" w:color="auto"/>
                <w:right w:val="none" w:sz="0" w:space="0" w:color="auto"/>
              </w:divBdr>
            </w:div>
            <w:div w:id="1183474756">
              <w:marLeft w:val="0"/>
              <w:marRight w:val="0"/>
              <w:marTop w:val="0"/>
              <w:marBottom w:val="0"/>
              <w:divBdr>
                <w:top w:val="none" w:sz="0" w:space="0" w:color="auto"/>
                <w:left w:val="none" w:sz="0" w:space="0" w:color="auto"/>
                <w:bottom w:val="none" w:sz="0" w:space="0" w:color="auto"/>
                <w:right w:val="none" w:sz="0" w:space="0" w:color="auto"/>
              </w:divBdr>
            </w:div>
            <w:div w:id="808322580">
              <w:marLeft w:val="0"/>
              <w:marRight w:val="0"/>
              <w:marTop w:val="0"/>
              <w:marBottom w:val="0"/>
              <w:divBdr>
                <w:top w:val="none" w:sz="0" w:space="0" w:color="auto"/>
                <w:left w:val="none" w:sz="0" w:space="0" w:color="auto"/>
                <w:bottom w:val="none" w:sz="0" w:space="0" w:color="auto"/>
                <w:right w:val="none" w:sz="0" w:space="0" w:color="auto"/>
              </w:divBdr>
            </w:div>
            <w:div w:id="681397678">
              <w:marLeft w:val="0"/>
              <w:marRight w:val="0"/>
              <w:marTop w:val="0"/>
              <w:marBottom w:val="0"/>
              <w:divBdr>
                <w:top w:val="none" w:sz="0" w:space="0" w:color="auto"/>
                <w:left w:val="none" w:sz="0" w:space="0" w:color="auto"/>
                <w:bottom w:val="none" w:sz="0" w:space="0" w:color="auto"/>
                <w:right w:val="none" w:sz="0" w:space="0" w:color="auto"/>
              </w:divBdr>
            </w:div>
            <w:div w:id="861017128">
              <w:marLeft w:val="0"/>
              <w:marRight w:val="0"/>
              <w:marTop w:val="0"/>
              <w:marBottom w:val="0"/>
              <w:divBdr>
                <w:top w:val="none" w:sz="0" w:space="0" w:color="auto"/>
                <w:left w:val="none" w:sz="0" w:space="0" w:color="auto"/>
                <w:bottom w:val="none" w:sz="0" w:space="0" w:color="auto"/>
                <w:right w:val="none" w:sz="0" w:space="0" w:color="auto"/>
              </w:divBdr>
            </w:div>
            <w:div w:id="1265267586">
              <w:marLeft w:val="0"/>
              <w:marRight w:val="0"/>
              <w:marTop w:val="0"/>
              <w:marBottom w:val="0"/>
              <w:divBdr>
                <w:top w:val="none" w:sz="0" w:space="0" w:color="auto"/>
                <w:left w:val="none" w:sz="0" w:space="0" w:color="auto"/>
                <w:bottom w:val="none" w:sz="0" w:space="0" w:color="auto"/>
                <w:right w:val="none" w:sz="0" w:space="0" w:color="auto"/>
              </w:divBdr>
            </w:div>
            <w:div w:id="1802917114">
              <w:marLeft w:val="0"/>
              <w:marRight w:val="0"/>
              <w:marTop w:val="0"/>
              <w:marBottom w:val="0"/>
              <w:divBdr>
                <w:top w:val="none" w:sz="0" w:space="0" w:color="auto"/>
                <w:left w:val="none" w:sz="0" w:space="0" w:color="auto"/>
                <w:bottom w:val="none" w:sz="0" w:space="0" w:color="auto"/>
                <w:right w:val="none" w:sz="0" w:space="0" w:color="auto"/>
              </w:divBdr>
            </w:div>
            <w:div w:id="313264264">
              <w:marLeft w:val="0"/>
              <w:marRight w:val="0"/>
              <w:marTop w:val="0"/>
              <w:marBottom w:val="0"/>
              <w:divBdr>
                <w:top w:val="none" w:sz="0" w:space="0" w:color="auto"/>
                <w:left w:val="none" w:sz="0" w:space="0" w:color="auto"/>
                <w:bottom w:val="none" w:sz="0" w:space="0" w:color="auto"/>
                <w:right w:val="none" w:sz="0" w:space="0" w:color="auto"/>
              </w:divBdr>
            </w:div>
            <w:div w:id="1619991753">
              <w:marLeft w:val="0"/>
              <w:marRight w:val="0"/>
              <w:marTop w:val="0"/>
              <w:marBottom w:val="0"/>
              <w:divBdr>
                <w:top w:val="none" w:sz="0" w:space="0" w:color="auto"/>
                <w:left w:val="none" w:sz="0" w:space="0" w:color="auto"/>
                <w:bottom w:val="none" w:sz="0" w:space="0" w:color="auto"/>
                <w:right w:val="none" w:sz="0" w:space="0" w:color="auto"/>
              </w:divBdr>
            </w:div>
            <w:div w:id="1439792121">
              <w:marLeft w:val="0"/>
              <w:marRight w:val="0"/>
              <w:marTop w:val="0"/>
              <w:marBottom w:val="0"/>
              <w:divBdr>
                <w:top w:val="none" w:sz="0" w:space="0" w:color="auto"/>
                <w:left w:val="none" w:sz="0" w:space="0" w:color="auto"/>
                <w:bottom w:val="none" w:sz="0" w:space="0" w:color="auto"/>
                <w:right w:val="none" w:sz="0" w:space="0" w:color="auto"/>
              </w:divBdr>
            </w:div>
            <w:div w:id="1030297130">
              <w:marLeft w:val="0"/>
              <w:marRight w:val="0"/>
              <w:marTop w:val="0"/>
              <w:marBottom w:val="0"/>
              <w:divBdr>
                <w:top w:val="none" w:sz="0" w:space="0" w:color="auto"/>
                <w:left w:val="none" w:sz="0" w:space="0" w:color="auto"/>
                <w:bottom w:val="none" w:sz="0" w:space="0" w:color="auto"/>
                <w:right w:val="none" w:sz="0" w:space="0" w:color="auto"/>
              </w:divBdr>
            </w:div>
            <w:div w:id="1751462671">
              <w:marLeft w:val="0"/>
              <w:marRight w:val="0"/>
              <w:marTop w:val="0"/>
              <w:marBottom w:val="0"/>
              <w:divBdr>
                <w:top w:val="none" w:sz="0" w:space="0" w:color="auto"/>
                <w:left w:val="none" w:sz="0" w:space="0" w:color="auto"/>
                <w:bottom w:val="none" w:sz="0" w:space="0" w:color="auto"/>
                <w:right w:val="none" w:sz="0" w:space="0" w:color="auto"/>
              </w:divBdr>
            </w:div>
            <w:div w:id="1351227065">
              <w:marLeft w:val="0"/>
              <w:marRight w:val="0"/>
              <w:marTop w:val="0"/>
              <w:marBottom w:val="0"/>
              <w:divBdr>
                <w:top w:val="none" w:sz="0" w:space="0" w:color="auto"/>
                <w:left w:val="none" w:sz="0" w:space="0" w:color="auto"/>
                <w:bottom w:val="none" w:sz="0" w:space="0" w:color="auto"/>
                <w:right w:val="none" w:sz="0" w:space="0" w:color="auto"/>
              </w:divBdr>
            </w:div>
            <w:div w:id="891501336">
              <w:marLeft w:val="0"/>
              <w:marRight w:val="0"/>
              <w:marTop w:val="0"/>
              <w:marBottom w:val="0"/>
              <w:divBdr>
                <w:top w:val="none" w:sz="0" w:space="0" w:color="auto"/>
                <w:left w:val="none" w:sz="0" w:space="0" w:color="auto"/>
                <w:bottom w:val="none" w:sz="0" w:space="0" w:color="auto"/>
                <w:right w:val="none" w:sz="0" w:space="0" w:color="auto"/>
              </w:divBdr>
            </w:div>
            <w:div w:id="794713955">
              <w:marLeft w:val="0"/>
              <w:marRight w:val="0"/>
              <w:marTop w:val="0"/>
              <w:marBottom w:val="0"/>
              <w:divBdr>
                <w:top w:val="none" w:sz="0" w:space="0" w:color="auto"/>
                <w:left w:val="none" w:sz="0" w:space="0" w:color="auto"/>
                <w:bottom w:val="none" w:sz="0" w:space="0" w:color="auto"/>
                <w:right w:val="none" w:sz="0" w:space="0" w:color="auto"/>
              </w:divBdr>
            </w:div>
            <w:div w:id="236399993">
              <w:marLeft w:val="0"/>
              <w:marRight w:val="0"/>
              <w:marTop w:val="0"/>
              <w:marBottom w:val="0"/>
              <w:divBdr>
                <w:top w:val="none" w:sz="0" w:space="0" w:color="auto"/>
                <w:left w:val="none" w:sz="0" w:space="0" w:color="auto"/>
                <w:bottom w:val="none" w:sz="0" w:space="0" w:color="auto"/>
                <w:right w:val="none" w:sz="0" w:space="0" w:color="auto"/>
              </w:divBdr>
            </w:div>
            <w:div w:id="57939560">
              <w:marLeft w:val="0"/>
              <w:marRight w:val="0"/>
              <w:marTop w:val="0"/>
              <w:marBottom w:val="0"/>
              <w:divBdr>
                <w:top w:val="none" w:sz="0" w:space="0" w:color="auto"/>
                <w:left w:val="none" w:sz="0" w:space="0" w:color="auto"/>
                <w:bottom w:val="none" w:sz="0" w:space="0" w:color="auto"/>
                <w:right w:val="none" w:sz="0" w:space="0" w:color="auto"/>
              </w:divBdr>
            </w:div>
            <w:div w:id="860319002">
              <w:marLeft w:val="0"/>
              <w:marRight w:val="0"/>
              <w:marTop w:val="0"/>
              <w:marBottom w:val="0"/>
              <w:divBdr>
                <w:top w:val="none" w:sz="0" w:space="0" w:color="auto"/>
                <w:left w:val="none" w:sz="0" w:space="0" w:color="auto"/>
                <w:bottom w:val="none" w:sz="0" w:space="0" w:color="auto"/>
                <w:right w:val="none" w:sz="0" w:space="0" w:color="auto"/>
              </w:divBdr>
            </w:div>
            <w:div w:id="774591273">
              <w:marLeft w:val="0"/>
              <w:marRight w:val="0"/>
              <w:marTop w:val="0"/>
              <w:marBottom w:val="0"/>
              <w:divBdr>
                <w:top w:val="none" w:sz="0" w:space="0" w:color="auto"/>
                <w:left w:val="none" w:sz="0" w:space="0" w:color="auto"/>
                <w:bottom w:val="none" w:sz="0" w:space="0" w:color="auto"/>
                <w:right w:val="none" w:sz="0" w:space="0" w:color="auto"/>
              </w:divBdr>
            </w:div>
            <w:div w:id="2067758836">
              <w:marLeft w:val="0"/>
              <w:marRight w:val="0"/>
              <w:marTop w:val="0"/>
              <w:marBottom w:val="0"/>
              <w:divBdr>
                <w:top w:val="none" w:sz="0" w:space="0" w:color="auto"/>
                <w:left w:val="none" w:sz="0" w:space="0" w:color="auto"/>
                <w:bottom w:val="none" w:sz="0" w:space="0" w:color="auto"/>
                <w:right w:val="none" w:sz="0" w:space="0" w:color="auto"/>
              </w:divBdr>
            </w:div>
            <w:div w:id="197592480">
              <w:marLeft w:val="0"/>
              <w:marRight w:val="0"/>
              <w:marTop w:val="0"/>
              <w:marBottom w:val="0"/>
              <w:divBdr>
                <w:top w:val="none" w:sz="0" w:space="0" w:color="auto"/>
                <w:left w:val="none" w:sz="0" w:space="0" w:color="auto"/>
                <w:bottom w:val="none" w:sz="0" w:space="0" w:color="auto"/>
                <w:right w:val="none" w:sz="0" w:space="0" w:color="auto"/>
              </w:divBdr>
            </w:div>
            <w:div w:id="1732846464">
              <w:marLeft w:val="0"/>
              <w:marRight w:val="0"/>
              <w:marTop w:val="0"/>
              <w:marBottom w:val="0"/>
              <w:divBdr>
                <w:top w:val="none" w:sz="0" w:space="0" w:color="auto"/>
                <w:left w:val="none" w:sz="0" w:space="0" w:color="auto"/>
                <w:bottom w:val="none" w:sz="0" w:space="0" w:color="auto"/>
                <w:right w:val="none" w:sz="0" w:space="0" w:color="auto"/>
              </w:divBdr>
            </w:div>
            <w:div w:id="1695767707">
              <w:marLeft w:val="0"/>
              <w:marRight w:val="0"/>
              <w:marTop w:val="0"/>
              <w:marBottom w:val="0"/>
              <w:divBdr>
                <w:top w:val="none" w:sz="0" w:space="0" w:color="auto"/>
                <w:left w:val="none" w:sz="0" w:space="0" w:color="auto"/>
                <w:bottom w:val="none" w:sz="0" w:space="0" w:color="auto"/>
                <w:right w:val="none" w:sz="0" w:space="0" w:color="auto"/>
              </w:divBdr>
            </w:div>
            <w:div w:id="1344286217">
              <w:marLeft w:val="0"/>
              <w:marRight w:val="0"/>
              <w:marTop w:val="0"/>
              <w:marBottom w:val="0"/>
              <w:divBdr>
                <w:top w:val="none" w:sz="0" w:space="0" w:color="auto"/>
                <w:left w:val="none" w:sz="0" w:space="0" w:color="auto"/>
                <w:bottom w:val="none" w:sz="0" w:space="0" w:color="auto"/>
                <w:right w:val="none" w:sz="0" w:space="0" w:color="auto"/>
              </w:divBdr>
            </w:div>
            <w:div w:id="861166378">
              <w:marLeft w:val="0"/>
              <w:marRight w:val="0"/>
              <w:marTop w:val="0"/>
              <w:marBottom w:val="0"/>
              <w:divBdr>
                <w:top w:val="none" w:sz="0" w:space="0" w:color="auto"/>
                <w:left w:val="none" w:sz="0" w:space="0" w:color="auto"/>
                <w:bottom w:val="none" w:sz="0" w:space="0" w:color="auto"/>
                <w:right w:val="none" w:sz="0" w:space="0" w:color="auto"/>
              </w:divBdr>
            </w:div>
            <w:div w:id="1991252141">
              <w:marLeft w:val="0"/>
              <w:marRight w:val="0"/>
              <w:marTop w:val="0"/>
              <w:marBottom w:val="0"/>
              <w:divBdr>
                <w:top w:val="none" w:sz="0" w:space="0" w:color="auto"/>
                <w:left w:val="none" w:sz="0" w:space="0" w:color="auto"/>
                <w:bottom w:val="none" w:sz="0" w:space="0" w:color="auto"/>
                <w:right w:val="none" w:sz="0" w:space="0" w:color="auto"/>
              </w:divBdr>
            </w:div>
            <w:div w:id="651257269">
              <w:marLeft w:val="0"/>
              <w:marRight w:val="0"/>
              <w:marTop w:val="0"/>
              <w:marBottom w:val="0"/>
              <w:divBdr>
                <w:top w:val="none" w:sz="0" w:space="0" w:color="auto"/>
                <w:left w:val="none" w:sz="0" w:space="0" w:color="auto"/>
                <w:bottom w:val="none" w:sz="0" w:space="0" w:color="auto"/>
                <w:right w:val="none" w:sz="0" w:space="0" w:color="auto"/>
              </w:divBdr>
            </w:div>
            <w:div w:id="1683972513">
              <w:marLeft w:val="0"/>
              <w:marRight w:val="0"/>
              <w:marTop w:val="0"/>
              <w:marBottom w:val="0"/>
              <w:divBdr>
                <w:top w:val="none" w:sz="0" w:space="0" w:color="auto"/>
                <w:left w:val="none" w:sz="0" w:space="0" w:color="auto"/>
                <w:bottom w:val="none" w:sz="0" w:space="0" w:color="auto"/>
                <w:right w:val="none" w:sz="0" w:space="0" w:color="auto"/>
              </w:divBdr>
            </w:div>
            <w:div w:id="2021925093">
              <w:marLeft w:val="0"/>
              <w:marRight w:val="0"/>
              <w:marTop w:val="0"/>
              <w:marBottom w:val="0"/>
              <w:divBdr>
                <w:top w:val="none" w:sz="0" w:space="0" w:color="auto"/>
                <w:left w:val="none" w:sz="0" w:space="0" w:color="auto"/>
                <w:bottom w:val="none" w:sz="0" w:space="0" w:color="auto"/>
                <w:right w:val="none" w:sz="0" w:space="0" w:color="auto"/>
              </w:divBdr>
            </w:div>
            <w:div w:id="1879274003">
              <w:marLeft w:val="0"/>
              <w:marRight w:val="0"/>
              <w:marTop w:val="0"/>
              <w:marBottom w:val="0"/>
              <w:divBdr>
                <w:top w:val="none" w:sz="0" w:space="0" w:color="auto"/>
                <w:left w:val="none" w:sz="0" w:space="0" w:color="auto"/>
                <w:bottom w:val="none" w:sz="0" w:space="0" w:color="auto"/>
                <w:right w:val="none" w:sz="0" w:space="0" w:color="auto"/>
              </w:divBdr>
            </w:div>
            <w:div w:id="1926574414">
              <w:marLeft w:val="0"/>
              <w:marRight w:val="0"/>
              <w:marTop w:val="0"/>
              <w:marBottom w:val="0"/>
              <w:divBdr>
                <w:top w:val="none" w:sz="0" w:space="0" w:color="auto"/>
                <w:left w:val="none" w:sz="0" w:space="0" w:color="auto"/>
                <w:bottom w:val="none" w:sz="0" w:space="0" w:color="auto"/>
                <w:right w:val="none" w:sz="0" w:space="0" w:color="auto"/>
              </w:divBdr>
            </w:div>
            <w:div w:id="569652791">
              <w:marLeft w:val="0"/>
              <w:marRight w:val="0"/>
              <w:marTop w:val="0"/>
              <w:marBottom w:val="0"/>
              <w:divBdr>
                <w:top w:val="none" w:sz="0" w:space="0" w:color="auto"/>
                <w:left w:val="none" w:sz="0" w:space="0" w:color="auto"/>
                <w:bottom w:val="none" w:sz="0" w:space="0" w:color="auto"/>
                <w:right w:val="none" w:sz="0" w:space="0" w:color="auto"/>
              </w:divBdr>
            </w:div>
            <w:div w:id="2023898572">
              <w:marLeft w:val="0"/>
              <w:marRight w:val="0"/>
              <w:marTop w:val="0"/>
              <w:marBottom w:val="0"/>
              <w:divBdr>
                <w:top w:val="none" w:sz="0" w:space="0" w:color="auto"/>
                <w:left w:val="none" w:sz="0" w:space="0" w:color="auto"/>
                <w:bottom w:val="none" w:sz="0" w:space="0" w:color="auto"/>
                <w:right w:val="none" w:sz="0" w:space="0" w:color="auto"/>
              </w:divBdr>
            </w:div>
            <w:div w:id="1220361893">
              <w:marLeft w:val="0"/>
              <w:marRight w:val="0"/>
              <w:marTop w:val="0"/>
              <w:marBottom w:val="0"/>
              <w:divBdr>
                <w:top w:val="none" w:sz="0" w:space="0" w:color="auto"/>
                <w:left w:val="none" w:sz="0" w:space="0" w:color="auto"/>
                <w:bottom w:val="none" w:sz="0" w:space="0" w:color="auto"/>
                <w:right w:val="none" w:sz="0" w:space="0" w:color="auto"/>
              </w:divBdr>
            </w:div>
            <w:div w:id="1392120148">
              <w:marLeft w:val="0"/>
              <w:marRight w:val="0"/>
              <w:marTop w:val="0"/>
              <w:marBottom w:val="0"/>
              <w:divBdr>
                <w:top w:val="none" w:sz="0" w:space="0" w:color="auto"/>
                <w:left w:val="none" w:sz="0" w:space="0" w:color="auto"/>
                <w:bottom w:val="none" w:sz="0" w:space="0" w:color="auto"/>
                <w:right w:val="none" w:sz="0" w:space="0" w:color="auto"/>
              </w:divBdr>
            </w:div>
            <w:div w:id="1071848035">
              <w:marLeft w:val="0"/>
              <w:marRight w:val="0"/>
              <w:marTop w:val="0"/>
              <w:marBottom w:val="0"/>
              <w:divBdr>
                <w:top w:val="none" w:sz="0" w:space="0" w:color="auto"/>
                <w:left w:val="none" w:sz="0" w:space="0" w:color="auto"/>
                <w:bottom w:val="none" w:sz="0" w:space="0" w:color="auto"/>
                <w:right w:val="none" w:sz="0" w:space="0" w:color="auto"/>
              </w:divBdr>
            </w:div>
            <w:div w:id="1343320583">
              <w:marLeft w:val="0"/>
              <w:marRight w:val="0"/>
              <w:marTop w:val="0"/>
              <w:marBottom w:val="0"/>
              <w:divBdr>
                <w:top w:val="none" w:sz="0" w:space="0" w:color="auto"/>
                <w:left w:val="none" w:sz="0" w:space="0" w:color="auto"/>
                <w:bottom w:val="none" w:sz="0" w:space="0" w:color="auto"/>
                <w:right w:val="none" w:sz="0" w:space="0" w:color="auto"/>
              </w:divBdr>
            </w:div>
            <w:div w:id="630209158">
              <w:marLeft w:val="0"/>
              <w:marRight w:val="0"/>
              <w:marTop w:val="0"/>
              <w:marBottom w:val="0"/>
              <w:divBdr>
                <w:top w:val="none" w:sz="0" w:space="0" w:color="auto"/>
                <w:left w:val="none" w:sz="0" w:space="0" w:color="auto"/>
                <w:bottom w:val="none" w:sz="0" w:space="0" w:color="auto"/>
                <w:right w:val="none" w:sz="0" w:space="0" w:color="auto"/>
              </w:divBdr>
            </w:div>
            <w:div w:id="876283303">
              <w:marLeft w:val="0"/>
              <w:marRight w:val="0"/>
              <w:marTop w:val="0"/>
              <w:marBottom w:val="0"/>
              <w:divBdr>
                <w:top w:val="none" w:sz="0" w:space="0" w:color="auto"/>
                <w:left w:val="none" w:sz="0" w:space="0" w:color="auto"/>
                <w:bottom w:val="none" w:sz="0" w:space="0" w:color="auto"/>
                <w:right w:val="none" w:sz="0" w:space="0" w:color="auto"/>
              </w:divBdr>
            </w:div>
            <w:div w:id="1381174256">
              <w:marLeft w:val="0"/>
              <w:marRight w:val="0"/>
              <w:marTop w:val="0"/>
              <w:marBottom w:val="0"/>
              <w:divBdr>
                <w:top w:val="none" w:sz="0" w:space="0" w:color="auto"/>
                <w:left w:val="none" w:sz="0" w:space="0" w:color="auto"/>
                <w:bottom w:val="none" w:sz="0" w:space="0" w:color="auto"/>
                <w:right w:val="none" w:sz="0" w:space="0" w:color="auto"/>
              </w:divBdr>
            </w:div>
            <w:div w:id="1924685429">
              <w:marLeft w:val="0"/>
              <w:marRight w:val="0"/>
              <w:marTop w:val="0"/>
              <w:marBottom w:val="0"/>
              <w:divBdr>
                <w:top w:val="none" w:sz="0" w:space="0" w:color="auto"/>
                <w:left w:val="none" w:sz="0" w:space="0" w:color="auto"/>
                <w:bottom w:val="none" w:sz="0" w:space="0" w:color="auto"/>
                <w:right w:val="none" w:sz="0" w:space="0" w:color="auto"/>
              </w:divBdr>
            </w:div>
            <w:div w:id="1082528224">
              <w:marLeft w:val="0"/>
              <w:marRight w:val="0"/>
              <w:marTop w:val="0"/>
              <w:marBottom w:val="0"/>
              <w:divBdr>
                <w:top w:val="none" w:sz="0" w:space="0" w:color="auto"/>
                <w:left w:val="none" w:sz="0" w:space="0" w:color="auto"/>
                <w:bottom w:val="none" w:sz="0" w:space="0" w:color="auto"/>
                <w:right w:val="none" w:sz="0" w:space="0" w:color="auto"/>
              </w:divBdr>
            </w:div>
            <w:div w:id="1067729033">
              <w:marLeft w:val="0"/>
              <w:marRight w:val="0"/>
              <w:marTop w:val="0"/>
              <w:marBottom w:val="0"/>
              <w:divBdr>
                <w:top w:val="none" w:sz="0" w:space="0" w:color="auto"/>
                <w:left w:val="none" w:sz="0" w:space="0" w:color="auto"/>
                <w:bottom w:val="none" w:sz="0" w:space="0" w:color="auto"/>
                <w:right w:val="none" w:sz="0" w:space="0" w:color="auto"/>
              </w:divBdr>
            </w:div>
            <w:div w:id="1849368826">
              <w:marLeft w:val="0"/>
              <w:marRight w:val="0"/>
              <w:marTop w:val="0"/>
              <w:marBottom w:val="0"/>
              <w:divBdr>
                <w:top w:val="none" w:sz="0" w:space="0" w:color="auto"/>
                <w:left w:val="none" w:sz="0" w:space="0" w:color="auto"/>
                <w:bottom w:val="none" w:sz="0" w:space="0" w:color="auto"/>
                <w:right w:val="none" w:sz="0" w:space="0" w:color="auto"/>
              </w:divBdr>
            </w:div>
            <w:div w:id="636493144">
              <w:marLeft w:val="0"/>
              <w:marRight w:val="0"/>
              <w:marTop w:val="0"/>
              <w:marBottom w:val="0"/>
              <w:divBdr>
                <w:top w:val="none" w:sz="0" w:space="0" w:color="auto"/>
                <w:left w:val="none" w:sz="0" w:space="0" w:color="auto"/>
                <w:bottom w:val="none" w:sz="0" w:space="0" w:color="auto"/>
                <w:right w:val="none" w:sz="0" w:space="0" w:color="auto"/>
              </w:divBdr>
            </w:div>
            <w:div w:id="993945791">
              <w:marLeft w:val="0"/>
              <w:marRight w:val="0"/>
              <w:marTop w:val="0"/>
              <w:marBottom w:val="0"/>
              <w:divBdr>
                <w:top w:val="none" w:sz="0" w:space="0" w:color="auto"/>
                <w:left w:val="none" w:sz="0" w:space="0" w:color="auto"/>
                <w:bottom w:val="none" w:sz="0" w:space="0" w:color="auto"/>
                <w:right w:val="none" w:sz="0" w:space="0" w:color="auto"/>
              </w:divBdr>
            </w:div>
            <w:div w:id="326396721">
              <w:marLeft w:val="0"/>
              <w:marRight w:val="0"/>
              <w:marTop w:val="0"/>
              <w:marBottom w:val="0"/>
              <w:divBdr>
                <w:top w:val="none" w:sz="0" w:space="0" w:color="auto"/>
                <w:left w:val="none" w:sz="0" w:space="0" w:color="auto"/>
                <w:bottom w:val="none" w:sz="0" w:space="0" w:color="auto"/>
                <w:right w:val="none" w:sz="0" w:space="0" w:color="auto"/>
              </w:divBdr>
            </w:div>
            <w:div w:id="1606379711">
              <w:marLeft w:val="0"/>
              <w:marRight w:val="0"/>
              <w:marTop w:val="0"/>
              <w:marBottom w:val="0"/>
              <w:divBdr>
                <w:top w:val="none" w:sz="0" w:space="0" w:color="auto"/>
                <w:left w:val="none" w:sz="0" w:space="0" w:color="auto"/>
                <w:bottom w:val="none" w:sz="0" w:space="0" w:color="auto"/>
                <w:right w:val="none" w:sz="0" w:space="0" w:color="auto"/>
              </w:divBdr>
            </w:div>
            <w:div w:id="394427640">
              <w:marLeft w:val="0"/>
              <w:marRight w:val="0"/>
              <w:marTop w:val="0"/>
              <w:marBottom w:val="0"/>
              <w:divBdr>
                <w:top w:val="none" w:sz="0" w:space="0" w:color="auto"/>
                <w:left w:val="none" w:sz="0" w:space="0" w:color="auto"/>
                <w:bottom w:val="none" w:sz="0" w:space="0" w:color="auto"/>
                <w:right w:val="none" w:sz="0" w:space="0" w:color="auto"/>
              </w:divBdr>
            </w:div>
            <w:div w:id="1646471979">
              <w:marLeft w:val="0"/>
              <w:marRight w:val="0"/>
              <w:marTop w:val="0"/>
              <w:marBottom w:val="0"/>
              <w:divBdr>
                <w:top w:val="none" w:sz="0" w:space="0" w:color="auto"/>
                <w:left w:val="none" w:sz="0" w:space="0" w:color="auto"/>
                <w:bottom w:val="none" w:sz="0" w:space="0" w:color="auto"/>
                <w:right w:val="none" w:sz="0" w:space="0" w:color="auto"/>
              </w:divBdr>
            </w:div>
            <w:div w:id="839656938">
              <w:marLeft w:val="0"/>
              <w:marRight w:val="0"/>
              <w:marTop w:val="0"/>
              <w:marBottom w:val="0"/>
              <w:divBdr>
                <w:top w:val="none" w:sz="0" w:space="0" w:color="auto"/>
                <w:left w:val="none" w:sz="0" w:space="0" w:color="auto"/>
                <w:bottom w:val="none" w:sz="0" w:space="0" w:color="auto"/>
                <w:right w:val="none" w:sz="0" w:space="0" w:color="auto"/>
              </w:divBdr>
            </w:div>
            <w:div w:id="160004783">
              <w:marLeft w:val="0"/>
              <w:marRight w:val="0"/>
              <w:marTop w:val="0"/>
              <w:marBottom w:val="0"/>
              <w:divBdr>
                <w:top w:val="none" w:sz="0" w:space="0" w:color="auto"/>
                <w:left w:val="none" w:sz="0" w:space="0" w:color="auto"/>
                <w:bottom w:val="none" w:sz="0" w:space="0" w:color="auto"/>
                <w:right w:val="none" w:sz="0" w:space="0" w:color="auto"/>
              </w:divBdr>
            </w:div>
            <w:div w:id="1075129411">
              <w:marLeft w:val="0"/>
              <w:marRight w:val="0"/>
              <w:marTop w:val="0"/>
              <w:marBottom w:val="0"/>
              <w:divBdr>
                <w:top w:val="none" w:sz="0" w:space="0" w:color="auto"/>
                <w:left w:val="none" w:sz="0" w:space="0" w:color="auto"/>
                <w:bottom w:val="none" w:sz="0" w:space="0" w:color="auto"/>
                <w:right w:val="none" w:sz="0" w:space="0" w:color="auto"/>
              </w:divBdr>
            </w:div>
            <w:div w:id="216670014">
              <w:marLeft w:val="0"/>
              <w:marRight w:val="0"/>
              <w:marTop w:val="0"/>
              <w:marBottom w:val="0"/>
              <w:divBdr>
                <w:top w:val="none" w:sz="0" w:space="0" w:color="auto"/>
                <w:left w:val="none" w:sz="0" w:space="0" w:color="auto"/>
                <w:bottom w:val="none" w:sz="0" w:space="0" w:color="auto"/>
                <w:right w:val="none" w:sz="0" w:space="0" w:color="auto"/>
              </w:divBdr>
            </w:div>
            <w:div w:id="592054356">
              <w:marLeft w:val="0"/>
              <w:marRight w:val="0"/>
              <w:marTop w:val="0"/>
              <w:marBottom w:val="0"/>
              <w:divBdr>
                <w:top w:val="none" w:sz="0" w:space="0" w:color="auto"/>
                <w:left w:val="none" w:sz="0" w:space="0" w:color="auto"/>
                <w:bottom w:val="none" w:sz="0" w:space="0" w:color="auto"/>
                <w:right w:val="none" w:sz="0" w:space="0" w:color="auto"/>
              </w:divBdr>
            </w:div>
            <w:div w:id="330525253">
              <w:marLeft w:val="0"/>
              <w:marRight w:val="0"/>
              <w:marTop w:val="0"/>
              <w:marBottom w:val="0"/>
              <w:divBdr>
                <w:top w:val="none" w:sz="0" w:space="0" w:color="auto"/>
                <w:left w:val="none" w:sz="0" w:space="0" w:color="auto"/>
                <w:bottom w:val="none" w:sz="0" w:space="0" w:color="auto"/>
                <w:right w:val="none" w:sz="0" w:space="0" w:color="auto"/>
              </w:divBdr>
            </w:div>
            <w:div w:id="2095668278">
              <w:marLeft w:val="0"/>
              <w:marRight w:val="0"/>
              <w:marTop w:val="0"/>
              <w:marBottom w:val="0"/>
              <w:divBdr>
                <w:top w:val="none" w:sz="0" w:space="0" w:color="auto"/>
                <w:left w:val="none" w:sz="0" w:space="0" w:color="auto"/>
                <w:bottom w:val="none" w:sz="0" w:space="0" w:color="auto"/>
                <w:right w:val="none" w:sz="0" w:space="0" w:color="auto"/>
              </w:divBdr>
            </w:div>
            <w:div w:id="462965445">
              <w:marLeft w:val="0"/>
              <w:marRight w:val="0"/>
              <w:marTop w:val="0"/>
              <w:marBottom w:val="0"/>
              <w:divBdr>
                <w:top w:val="none" w:sz="0" w:space="0" w:color="auto"/>
                <w:left w:val="none" w:sz="0" w:space="0" w:color="auto"/>
                <w:bottom w:val="none" w:sz="0" w:space="0" w:color="auto"/>
                <w:right w:val="none" w:sz="0" w:space="0" w:color="auto"/>
              </w:divBdr>
            </w:div>
            <w:div w:id="252325760">
              <w:marLeft w:val="0"/>
              <w:marRight w:val="0"/>
              <w:marTop w:val="0"/>
              <w:marBottom w:val="0"/>
              <w:divBdr>
                <w:top w:val="none" w:sz="0" w:space="0" w:color="auto"/>
                <w:left w:val="none" w:sz="0" w:space="0" w:color="auto"/>
                <w:bottom w:val="none" w:sz="0" w:space="0" w:color="auto"/>
                <w:right w:val="none" w:sz="0" w:space="0" w:color="auto"/>
              </w:divBdr>
            </w:div>
            <w:div w:id="1344433610">
              <w:marLeft w:val="0"/>
              <w:marRight w:val="0"/>
              <w:marTop w:val="0"/>
              <w:marBottom w:val="0"/>
              <w:divBdr>
                <w:top w:val="none" w:sz="0" w:space="0" w:color="auto"/>
                <w:left w:val="none" w:sz="0" w:space="0" w:color="auto"/>
                <w:bottom w:val="none" w:sz="0" w:space="0" w:color="auto"/>
                <w:right w:val="none" w:sz="0" w:space="0" w:color="auto"/>
              </w:divBdr>
            </w:div>
            <w:div w:id="304892531">
              <w:marLeft w:val="0"/>
              <w:marRight w:val="0"/>
              <w:marTop w:val="0"/>
              <w:marBottom w:val="0"/>
              <w:divBdr>
                <w:top w:val="none" w:sz="0" w:space="0" w:color="auto"/>
                <w:left w:val="none" w:sz="0" w:space="0" w:color="auto"/>
                <w:bottom w:val="none" w:sz="0" w:space="0" w:color="auto"/>
                <w:right w:val="none" w:sz="0" w:space="0" w:color="auto"/>
              </w:divBdr>
            </w:div>
            <w:div w:id="973559300">
              <w:marLeft w:val="0"/>
              <w:marRight w:val="0"/>
              <w:marTop w:val="0"/>
              <w:marBottom w:val="0"/>
              <w:divBdr>
                <w:top w:val="none" w:sz="0" w:space="0" w:color="auto"/>
                <w:left w:val="none" w:sz="0" w:space="0" w:color="auto"/>
                <w:bottom w:val="none" w:sz="0" w:space="0" w:color="auto"/>
                <w:right w:val="none" w:sz="0" w:space="0" w:color="auto"/>
              </w:divBdr>
            </w:div>
            <w:div w:id="2132436189">
              <w:marLeft w:val="0"/>
              <w:marRight w:val="0"/>
              <w:marTop w:val="0"/>
              <w:marBottom w:val="0"/>
              <w:divBdr>
                <w:top w:val="none" w:sz="0" w:space="0" w:color="auto"/>
                <w:left w:val="none" w:sz="0" w:space="0" w:color="auto"/>
                <w:bottom w:val="none" w:sz="0" w:space="0" w:color="auto"/>
                <w:right w:val="none" w:sz="0" w:space="0" w:color="auto"/>
              </w:divBdr>
            </w:div>
            <w:div w:id="199322032">
              <w:marLeft w:val="0"/>
              <w:marRight w:val="0"/>
              <w:marTop w:val="0"/>
              <w:marBottom w:val="0"/>
              <w:divBdr>
                <w:top w:val="none" w:sz="0" w:space="0" w:color="auto"/>
                <w:left w:val="none" w:sz="0" w:space="0" w:color="auto"/>
                <w:bottom w:val="none" w:sz="0" w:space="0" w:color="auto"/>
                <w:right w:val="none" w:sz="0" w:space="0" w:color="auto"/>
              </w:divBdr>
            </w:div>
            <w:div w:id="912394473">
              <w:marLeft w:val="0"/>
              <w:marRight w:val="0"/>
              <w:marTop w:val="0"/>
              <w:marBottom w:val="0"/>
              <w:divBdr>
                <w:top w:val="none" w:sz="0" w:space="0" w:color="auto"/>
                <w:left w:val="none" w:sz="0" w:space="0" w:color="auto"/>
                <w:bottom w:val="none" w:sz="0" w:space="0" w:color="auto"/>
                <w:right w:val="none" w:sz="0" w:space="0" w:color="auto"/>
              </w:divBdr>
            </w:div>
            <w:div w:id="1859922974">
              <w:marLeft w:val="0"/>
              <w:marRight w:val="0"/>
              <w:marTop w:val="0"/>
              <w:marBottom w:val="0"/>
              <w:divBdr>
                <w:top w:val="none" w:sz="0" w:space="0" w:color="auto"/>
                <w:left w:val="none" w:sz="0" w:space="0" w:color="auto"/>
                <w:bottom w:val="none" w:sz="0" w:space="0" w:color="auto"/>
                <w:right w:val="none" w:sz="0" w:space="0" w:color="auto"/>
              </w:divBdr>
            </w:div>
            <w:div w:id="4746297">
              <w:marLeft w:val="0"/>
              <w:marRight w:val="0"/>
              <w:marTop w:val="0"/>
              <w:marBottom w:val="0"/>
              <w:divBdr>
                <w:top w:val="none" w:sz="0" w:space="0" w:color="auto"/>
                <w:left w:val="none" w:sz="0" w:space="0" w:color="auto"/>
                <w:bottom w:val="none" w:sz="0" w:space="0" w:color="auto"/>
                <w:right w:val="none" w:sz="0" w:space="0" w:color="auto"/>
              </w:divBdr>
            </w:div>
            <w:div w:id="1571381025">
              <w:marLeft w:val="0"/>
              <w:marRight w:val="0"/>
              <w:marTop w:val="0"/>
              <w:marBottom w:val="0"/>
              <w:divBdr>
                <w:top w:val="none" w:sz="0" w:space="0" w:color="auto"/>
                <w:left w:val="none" w:sz="0" w:space="0" w:color="auto"/>
                <w:bottom w:val="none" w:sz="0" w:space="0" w:color="auto"/>
                <w:right w:val="none" w:sz="0" w:space="0" w:color="auto"/>
              </w:divBdr>
            </w:div>
            <w:div w:id="721518001">
              <w:marLeft w:val="0"/>
              <w:marRight w:val="0"/>
              <w:marTop w:val="0"/>
              <w:marBottom w:val="0"/>
              <w:divBdr>
                <w:top w:val="none" w:sz="0" w:space="0" w:color="auto"/>
                <w:left w:val="none" w:sz="0" w:space="0" w:color="auto"/>
                <w:bottom w:val="none" w:sz="0" w:space="0" w:color="auto"/>
                <w:right w:val="none" w:sz="0" w:space="0" w:color="auto"/>
              </w:divBdr>
            </w:div>
            <w:div w:id="254095120">
              <w:marLeft w:val="0"/>
              <w:marRight w:val="0"/>
              <w:marTop w:val="0"/>
              <w:marBottom w:val="0"/>
              <w:divBdr>
                <w:top w:val="none" w:sz="0" w:space="0" w:color="auto"/>
                <w:left w:val="none" w:sz="0" w:space="0" w:color="auto"/>
                <w:bottom w:val="none" w:sz="0" w:space="0" w:color="auto"/>
                <w:right w:val="none" w:sz="0" w:space="0" w:color="auto"/>
              </w:divBdr>
            </w:div>
            <w:div w:id="315036363">
              <w:marLeft w:val="0"/>
              <w:marRight w:val="0"/>
              <w:marTop w:val="0"/>
              <w:marBottom w:val="0"/>
              <w:divBdr>
                <w:top w:val="none" w:sz="0" w:space="0" w:color="auto"/>
                <w:left w:val="none" w:sz="0" w:space="0" w:color="auto"/>
                <w:bottom w:val="none" w:sz="0" w:space="0" w:color="auto"/>
                <w:right w:val="none" w:sz="0" w:space="0" w:color="auto"/>
              </w:divBdr>
            </w:div>
            <w:div w:id="172182210">
              <w:marLeft w:val="0"/>
              <w:marRight w:val="0"/>
              <w:marTop w:val="0"/>
              <w:marBottom w:val="0"/>
              <w:divBdr>
                <w:top w:val="none" w:sz="0" w:space="0" w:color="auto"/>
                <w:left w:val="none" w:sz="0" w:space="0" w:color="auto"/>
                <w:bottom w:val="none" w:sz="0" w:space="0" w:color="auto"/>
                <w:right w:val="none" w:sz="0" w:space="0" w:color="auto"/>
              </w:divBdr>
            </w:div>
            <w:div w:id="535001174">
              <w:marLeft w:val="0"/>
              <w:marRight w:val="0"/>
              <w:marTop w:val="0"/>
              <w:marBottom w:val="0"/>
              <w:divBdr>
                <w:top w:val="none" w:sz="0" w:space="0" w:color="auto"/>
                <w:left w:val="none" w:sz="0" w:space="0" w:color="auto"/>
                <w:bottom w:val="none" w:sz="0" w:space="0" w:color="auto"/>
                <w:right w:val="none" w:sz="0" w:space="0" w:color="auto"/>
              </w:divBdr>
            </w:div>
            <w:div w:id="559174466">
              <w:marLeft w:val="0"/>
              <w:marRight w:val="0"/>
              <w:marTop w:val="0"/>
              <w:marBottom w:val="0"/>
              <w:divBdr>
                <w:top w:val="none" w:sz="0" w:space="0" w:color="auto"/>
                <w:left w:val="none" w:sz="0" w:space="0" w:color="auto"/>
                <w:bottom w:val="none" w:sz="0" w:space="0" w:color="auto"/>
                <w:right w:val="none" w:sz="0" w:space="0" w:color="auto"/>
              </w:divBdr>
            </w:div>
            <w:div w:id="573854602">
              <w:marLeft w:val="0"/>
              <w:marRight w:val="0"/>
              <w:marTop w:val="0"/>
              <w:marBottom w:val="0"/>
              <w:divBdr>
                <w:top w:val="none" w:sz="0" w:space="0" w:color="auto"/>
                <w:left w:val="none" w:sz="0" w:space="0" w:color="auto"/>
                <w:bottom w:val="none" w:sz="0" w:space="0" w:color="auto"/>
                <w:right w:val="none" w:sz="0" w:space="0" w:color="auto"/>
              </w:divBdr>
            </w:div>
            <w:div w:id="1949972367">
              <w:marLeft w:val="0"/>
              <w:marRight w:val="0"/>
              <w:marTop w:val="0"/>
              <w:marBottom w:val="0"/>
              <w:divBdr>
                <w:top w:val="none" w:sz="0" w:space="0" w:color="auto"/>
                <w:left w:val="none" w:sz="0" w:space="0" w:color="auto"/>
                <w:bottom w:val="none" w:sz="0" w:space="0" w:color="auto"/>
                <w:right w:val="none" w:sz="0" w:space="0" w:color="auto"/>
              </w:divBdr>
            </w:div>
            <w:div w:id="304356438">
              <w:marLeft w:val="0"/>
              <w:marRight w:val="0"/>
              <w:marTop w:val="0"/>
              <w:marBottom w:val="0"/>
              <w:divBdr>
                <w:top w:val="none" w:sz="0" w:space="0" w:color="auto"/>
                <w:left w:val="none" w:sz="0" w:space="0" w:color="auto"/>
                <w:bottom w:val="none" w:sz="0" w:space="0" w:color="auto"/>
                <w:right w:val="none" w:sz="0" w:space="0" w:color="auto"/>
              </w:divBdr>
            </w:div>
            <w:div w:id="510490998">
              <w:marLeft w:val="0"/>
              <w:marRight w:val="0"/>
              <w:marTop w:val="0"/>
              <w:marBottom w:val="0"/>
              <w:divBdr>
                <w:top w:val="none" w:sz="0" w:space="0" w:color="auto"/>
                <w:left w:val="none" w:sz="0" w:space="0" w:color="auto"/>
                <w:bottom w:val="none" w:sz="0" w:space="0" w:color="auto"/>
                <w:right w:val="none" w:sz="0" w:space="0" w:color="auto"/>
              </w:divBdr>
            </w:div>
            <w:div w:id="1293904475">
              <w:marLeft w:val="0"/>
              <w:marRight w:val="0"/>
              <w:marTop w:val="0"/>
              <w:marBottom w:val="0"/>
              <w:divBdr>
                <w:top w:val="none" w:sz="0" w:space="0" w:color="auto"/>
                <w:left w:val="none" w:sz="0" w:space="0" w:color="auto"/>
                <w:bottom w:val="none" w:sz="0" w:space="0" w:color="auto"/>
                <w:right w:val="none" w:sz="0" w:space="0" w:color="auto"/>
              </w:divBdr>
            </w:div>
            <w:div w:id="11963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1207">
      <w:bodyDiv w:val="1"/>
      <w:marLeft w:val="0"/>
      <w:marRight w:val="0"/>
      <w:marTop w:val="0"/>
      <w:marBottom w:val="0"/>
      <w:divBdr>
        <w:top w:val="none" w:sz="0" w:space="0" w:color="auto"/>
        <w:left w:val="none" w:sz="0" w:space="0" w:color="auto"/>
        <w:bottom w:val="none" w:sz="0" w:space="0" w:color="auto"/>
        <w:right w:val="none" w:sz="0" w:space="0" w:color="auto"/>
      </w:divBdr>
    </w:div>
    <w:div w:id="490996566">
      <w:bodyDiv w:val="1"/>
      <w:marLeft w:val="0"/>
      <w:marRight w:val="0"/>
      <w:marTop w:val="0"/>
      <w:marBottom w:val="0"/>
      <w:divBdr>
        <w:top w:val="none" w:sz="0" w:space="0" w:color="auto"/>
        <w:left w:val="none" w:sz="0" w:space="0" w:color="auto"/>
        <w:bottom w:val="none" w:sz="0" w:space="0" w:color="auto"/>
        <w:right w:val="none" w:sz="0" w:space="0" w:color="auto"/>
      </w:divBdr>
    </w:div>
    <w:div w:id="509687436">
      <w:bodyDiv w:val="1"/>
      <w:marLeft w:val="0"/>
      <w:marRight w:val="0"/>
      <w:marTop w:val="0"/>
      <w:marBottom w:val="0"/>
      <w:divBdr>
        <w:top w:val="none" w:sz="0" w:space="0" w:color="auto"/>
        <w:left w:val="none" w:sz="0" w:space="0" w:color="auto"/>
        <w:bottom w:val="none" w:sz="0" w:space="0" w:color="auto"/>
        <w:right w:val="none" w:sz="0" w:space="0" w:color="auto"/>
      </w:divBdr>
    </w:div>
    <w:div w:id="510923289">
      <w:bodyDiv w:val="1"/>
      <w:marLeft w:val="0"/>
      <w:marRight w:val="0"/>
      <w:marTop w:val="0"/>
      <w:marBottom w:val="0"/>
      <w:divBdr>
        <w:top w:val="none" w:sz="0" w:space="0" w:color="auto"/>
        <w:left w:val="none" w:sz="0" w:space="0" w:color="auto"/>
        <w:bottom w:val="none" w:sz="0" w:space="0" w:color="auto"/>
        <w:right w:val="none" w:sz="0" w:space="0" w:color="auto"/>
      </w:divBdr>
    </w:div>
    <w:div w:id="541792297">
      <w:bodyDiv w:val="1"/>
      <w:marLeft w:val="0"/>
      <w:marRight w:val="0"/>
      <w:marTop w:val="0"/>
      <w:marBottom w:val="0"/>
      <w:divBdr>
        <w:top w:val="none" w:sz="0" w:space="0" w:color="auto"/>
        <w:left w:val="none" w:sz="0" w:space="0" w:color="auto"/>
        <w:bottom w:val="none" w:sz="0" w:space="0" w:color="auto"/>
        <w:right w:val="none" w:sz="0" w:space="0" w:color="auto"/>
      </w:divBdr>
    </w:div>
    <w:div w:id="546717711">
      <w:bodyDiv w:val="1"/>
      <w:marLeft w:val="0"/>
      <w:marRight w:val="0"/>
      <w:marTop w:val="0"/>
      <w:marBottom w:val="0"/>
      <w:divBdr>
        <w:top w:val="none" w:sz="0" w:space="0" w:color="auto"/>
        <w:left w:val="none" w:sz="0" w:space="0" w:color="auto"/>
        <w:bottom w:val="none" w:sz="0" w:space="0" w:color="auto"/>
        <w:right w:val="none" w:sz="0" w:space="0" w:color="auto"/>
      </w:divBdr>
    </w:div>
    <w:div w:id="563493226">
      <w:bodyDiv w:val="1"/>
      <w:marLeft w:val="0"/>
      <w:marRight w:val="0"/>
      <w:marTop w:val="0"/>
      <w:marBottom w:val="0"/>
      <w:divBdr>
        <w:top w:val="none" w:sz="0" w:space="0" w:color="auto"/>
        <w:left w:val="none" w:sz="0" w:space="0" w:color="auto"/>
        <w:bottom w:val="none" w:sz="0" w:space="0" w:color="auto"/>
        <w:right w:val="none" w:sz="0" w:space="0" w:color="auto"/>
      </w:divBdr>
    </w:div>
    <w:div w:id="577791888">
      <w:bodyDiv w:val="1"/>
      <w:marLeft w:val="0"/>
      <w:marRight w:val="0"/>
      <w:marTop w:val="0"/>
      <w:marBottom w:val="0"/>
      <w:divBdr>
        <w:top w:val="none" w:sz="0" w:space="0" w:color="auto"/>
        <w:left w:val="none" w:sz="0" w:space="0" w:color="auto"/>
        <w:bottom w:val="none" w:sz="0" w:space="0" w:color="auto"/>
        <w:right w:val="none" w:sz="0" w:space="0" w:color="auto"/>
      </w:divBdr>
    </w:div>
    <w:div w:id="586113891">
      <w:bodyDiv w:val="1"/>
      <w:marLeft w:val="0"/>
      <w:marRight w:val="0"/>
      <w:marTop w:val="0"/>
      <w:marBottom w:val="0"/>
      <w:divBdr>
        <w:top w:val="none" w:sz="0" w:space="0" w:color="auto"/>
        <w:left w:val="none" w:sz="0" w:space="0" w:color="auto"/>
        <w:bottom w:val="none" w:sz="0" w:space="0" w:color="auto"/>
        <w:right w:val="none" w:sz="0" w:space="0" w:color="auto"/>
      </w:divBdr>
    </w:div>
    <w:div w:id="594246771">
      <w:bodyDiv w:val="1"/>
      <w:marLeft w:val="0"/>
      <w:marRight w:val="0"/>
      <w:marTop w:val="0"/>
      <w:marBottom w:val="0"/>
      <w:divBdr>
        <w:top w:val="none" w:sz="0" w:space="0" w:color="auto"/>
        <w:left w:val="none" w:sz="0" w:space="0" w:color="auto"/>
        <w:bottom w:val="none" w:sz="0" w:space="0" w:color="auto"/>
        <w:right w:val="none" w:sz="0" w:space="0" w:color="auto"/>
      </w:divBdr>
    </w:div>
    <w:div w:id="598030132">
      <w:bodyDiv w:val="1"/>
      <w:marLeft w:val="0"/>
      <w:marRight w:val="0"/>
      <w:marTop w:val="0"/>
      <w:marBottom w:val="0"/>
      <w:divBdr>
        <w:top w:val="none" w:sz="0" w:space="0" w:color="auto"/>
        <w:left w:val="none" w:sz="0" w:space="0" w:color="auto"/>
        <w:bottom w:val="none" w:sz="0" w:space="0" w:color="auto"/>
        <w:right w:val="none" w:sz="0" w:space="0" w:color="auto"/>
      </w:divBdr>
    </w:div>
    <w:div w:id="613245979">
      <w:bodyDiv w:val="1"/>
      <w:marLeft w:val="0"/>
      <w:marRight w:val="0"/>
      <w:marTop w:val="0"/>
      <w:marBottom w:val="0"/>
      <w:divBdr>
        <w:top w:val="none" w:sz="0" w:space="0" w:color="auto"/>
        <w:left w:val="none" w:sz="0" w:space="0" w:color="auto"/>
        <w:bottom w:val="none" w:sz="0" w:space="0" w:color="auto"/>
        <w:right w:val="none" w:sz="0" w:space="0" w:color="auto"/>
      </w:divBdr>
    </w:div>
    <w:div w:id="620385454">
      <w:bodyDiv w:val="1"/>
      <w:marLeft w:val="0"/>
      <w:marRight w:val="0"/>
      <w:marTop w:val="0"/>
      <w:marBottom w:val="0"/>
      <w:divBdr>
        <w:top w:val="none" w:sz="0" w:space="0" w:color="auto"/>
        <w:left w:val="none" w:sz="0" w:space="0" w:color="auto"/>
        <w:bottom w:val="none" w:sz="0" w:space="0" w:color="auto"/>
        <w:right w:val="none" w:sz="0" w:space="0" w:color="auto"/>
      </w:divBdr>
    </w:div>
    <w:div w:id="626787428">
      <w:bodyDiv w:val="1"/>
      <w:marLeft w:val="0"/>
      <w:marRight w:val="0"/>
      <w:marTop w:val="0"/>
      <w:marBottom w:val="0"/>
      <w:divBdr>
        <w:top w:val="none" w:sz="0" w:space="0" w:color="auto"/>
        <w:left w:val="none" w:sz="0" w:space="0" w:color="auto"/>
        <w:bottom w:val="none" w:sz="0" w:space="0" w:color="auto"/>
        <w:right w:val="none" w:sz="0" w:space="0" w:color="auto"/>
      </w:divBdr>
    </w:div>
    <w:div w:id="646400326">
      <w:bodyDiv w:val="1"/>
      <w:marLeft w:val="0"/>
      <w:marRight w:val="0"/>
      <w:marTop w:val="0"/>
      <w:marBottom w:val="0"/>
      <w:divBdr>
        <w:top w:val="none" w:sz="0" w:space="0" w:color="auto"/>
        <w:left w:val="none" w:sz="0" w:space="0" w:color="auto"/>
        <w:bottom w:val="none" w:sz="0" w:space="0" w:color="auto"/>
        <w:right w:val="none" w:sz="0" w:space="0" w:color="auto"/>
      </w:divBdr>
    </w:div>
    <w:div w:id="649476999">
      <w:bodyDiv w:val="1"/>
      <w:marLeft w:val="0"/>
      <w:marRight w:val="0"/>
      <w:marTop w:val="0"/>
      <w:marBottom w:val="0"/>
      <w:divBdr>
        <w:top w:val="none" w:sz="0" w:space="0" w:color="auto"/>
        <w:left w:val="none" w:sz="0" w:space="0" w:color="auto"/>
        <w:bottom w:val="none" w:sz="0" w:space="0" w:color="auto"/>
        <w:right w:val="none" w:sz="0" w:space="0" w:color="auto"/>
      </w:divBdr>
    </w:div>
    <w:div w:id="677273682">
      <w:bodyDiv w:val="1"/>
      <w:marLeft w:val="0"/>
      <w:marRight w:val="0"/>
      <w:marTop w:val="0"/>
      <w:marBottom w:val="0"/>
      <w:divBdr>
        <w:top w:val="none" w:sz="0" w:space="0" w:color="auto"/>
        <w:left w:val="none" w:sz="0" w:space="0" w:color="auto"/>
        <w:bottom w:val="none" w:sz="0" w:space="0" w:color="auto"/>
        <w:right w:val="none" w:sz="0" w:space="0" w:color="auto"/>
      </w:divBdr>
      <w:divsChild>
        <w:div w:id="505049045">
          <w:marLeft w:val="446"/>
          <w:marRight w:val="0"/>
          <w:marTop w:val="0"/>
          <w:marBottom w:val="0"/>
          <w:divBdr>
            <w:top w:val="none" w:sz="0" w:space="0" w:color="auto"/>
            <w:left w:val="none" w:sz="0" w:space="0" w:color="auto"/>
            <w:bottom w:val="none" w:sz="0" w:space="0" w:color="auto"/>
            <w:right w:val="none" w:sz="0" w:space="0" w:color="auto"/>
          </w:divBdr>
        </w:div>
        <w:div w:id="957953054">
          <w:marLeft w:val="446"/>
          <w:marRight w:val="0"/>
          <w:marTop w:val="0"/>
          <w:marBottom w:val="0"/>
          <w:divBdr>
            <w:top w:val="none" w:sz="0" w:space="0" w:color="auto"/>
            <w:left w:val="none" w:sz="0" w:space="0" w:color="auto"/>
            <w:bottom w:val="none" w:sz="0" w:space="0" w:color="auto"/>
            <w:right w:val="none" w:sz="0" w:space="0" w:color="auto"/>
          </w:divBdr>
        </w:div>
        <w:div w:id="224535335">
          <w:marLeft w:val="446"/>
          <w:marRight w:val="0"/>
          <w:marTop w:val="0"/>
          <w:marBottom w:val="0"/>
          <w:divBdr>
            <w:top w:val="none" w:sz="0" w:space="0" w:color="auto"/>
            <w:left w:val="none" w:sz="0" w:space="0" w:color="auto"/>
            <w:bottom w:val="none" w:sz="0" w:space="0" w:color="auto"/>
            <w:right w:val="none" w:sz="0" w:space="0" w:color="auto"/>
          </w:divBdr>
        </w:div>
      </w:divsChild>
    </w:div>
    <w:div w:id="682362693">
      <w:bodyDiv w:val="1"/>
      <w:marLeft w:val="0"/>
      <w:marRight w:val="0"/>
      <w:marTop w:val="0"/>
      <w:marBottom w:val="0"/>
      <w:divBdr>
        <w:top w:val="none" w:sz="0" w:space="0" w:color="auto"/>
        <w:left w:val="none" w:sz="0" w:space="0" w:color="auto"/>
        <w:bottom w:val="none" w:sz="0" w:space="0" w:color="auto"/>
        <w:right w:val="none" w:sz="0" w:space="0" w:color="auto"/>
      </w:divBdr>
    </w:div>
    <w:div w:id="710034425">
      <w:bodyDiv w:val="1"/>
      <w:marLeft w:val="0"/>
      <w:marRight w:val="0"/>
      <w:marTop w:val="0"/>
      <w:marBottom w:val="0"/>
      <w:divBdr>
        <w:top w:val="none" w:sz="0" w:space="0" w:color="auto"/>
        <w:left w:val="none" w:sz="0" w:space="0" w:color="auto"/>
        <w:bottom w:val="none" w:sz="0" w:space="0" w:color="auto"/>
        <w:right w:val="none" w:sz="0" w:space="0" w:color="auto"/>
      </w:divBdr>
      <w:divsChild>
        <w:div w:id="723794519">
          <w:marLeft w:val="446"/>
          <w:marRight w:val="0"/>
          <w:marTop w:val="0"/>
          <w:marBottom w:val="0"/>
          <w:divBdr>
            <w:top w:val="none" w:sz="0" w:space="0" w:color="auto"/>
            <w:left w:val="none" w:sz="0" w:space="0" w:color="auto"/>
            <w:bottom w:val="none" w:sz="0" w:space="0" w:color="auto"/>
            <w:right w:val="none" w:sz="0" w:space="0" w:color="auto"/>
          </w:divBdr>
        </w:div>
      </w:divsChild>
    </w:div>
    <w:div w:id="716667707">
      <w:bodyDiv w:val="1"/>
      <w:marLeft w:val="0"/>
      <w:marRight w:val="0"/>
      <w:marTop w:val="0"/>
      <w:marBottom w:val="0"/>
      <w:divBdr>
        <w:top w:val="none" w:sz="0" w:space="0" w:color="auto"/>
        <w:left w:val="none" w:sz="0" w:space="0" w:color="auto"/>
        <w:bottom w:val="none" w:sz="0" w:space="0" w:color="auto"/>
        <w:right w:val="none" w:sz="0" w:space="0" w:color="auto"/>
      </w:divBdr>
    </w:div>
    <w:div w:id="722753084">
      <w:bodyDiv w:val="1"/>
      <w:marLeft w:val="0"/>
      <w:marRight w:val="0"/>
      <w:marTop w:val="0"/>
      <w:marBottom w:val="0"/>
      <w:divBdr>
        <w:top w:val="none" w:sz="0" w:space="0" w:color="auto"/>
        <w:left w:val="none" w:sz="0" w:space="0" w:color="auto"/>
        <w:bottom w:val="none" w:sz="0" w:space="0" w:color="auto"/>
        <w:right w:val="none" w:sz="0" w:space="0" w:color="auto"/>
      </w:divBdr>
    </w:div>
    <w:div w:id="759328519">
      <w:bodyDiv w:val="1"/>
      <w:marLeft w:val="0"/>
      <w:marRight w:val="0"/>
      <w:marTop w:val="0"/>
      <w:marBottom w:val="0"/>
      <w:divBdr>
        <w:top w:val="none" w:sz="0" w:space="0" w:color="auto"/>
        <w:left w:val="none" w:sz="0" w:space="0" w:color="auto"/>
        <w:bottom w:val="none" w:sz="0" w:space="0" w:color="auto"/>
        <w:right w:val="none" w:sz="0" w:space="0" w:color="auto"/>
      </w:divBdr>
    </w:div>
    <w:div w:id="760024287">
      <w:bodyDiv w:val="1"/>
      <w:marLeft w:val="0"/>
      <w:marRight w:val="0"/>
      <w:marTop w:val="0"/>
      <w:marBottom w:val="0"/>
      <w:divBdr>
        <w:top w:val="none" w:sz="0" w:space="0" w:color="auto"/>
        <w:left w:val="none" w:sz="0" w:space="0" w:color="auto"/>
        <w:bottom w:val="none" w:sz="0" w:space="0" w:color="auto"/>
        <w:right w:val="none" w:sz="0" w:space="0" w:color="auto"/>
      </w:divBdr>
    </w:div>
    <w:div w:id="765271456">
      <w:bodyDiv w:val="1"/>
      <w:marLeft w:val="0"/>
      <w:marRight w:val="0"/>
      <w:marTop w:val="0"/>
      <w:marBottom w:val="0"/>
      <w:divBdr>
        <w:top w:val="none" w:sz="0" w:space="0" w:color="auto"/>
        <w:left w:val="none" w:sz="0" w:space="0" w:color="auto"/>
        <w:bottom w:val="none" w:sz="0" w:space="0" w:color="auto"/>
        <w:right w:val="none" w:sz="0" w:space="0" w:color="auto"/>
      </w:divBdr>
    </w:div>
    <w:div w:id="778837407">
      <w:bodyDiv w:val="1"/>
      <w:marLeft w:val="0"/>
      <w:marRight w:val="0"/>
      <w:marTop w:val="0"/>
      <w:marBottom w:val="0"/>
      <w:divBdr>
        <w:top w:val="none" w:sz="0" w:space="0" w:color="auto"/>
        <w:left w:val="none" w:sz="0" w:space="0" w:color="auto"/>
        <w:bottom w:val="none" w:sz="0" w:space="0" w:color="auto"/>
        <w:right w:val="none" w:sz="0" w:space="0" w:color="auto"/>
      </w:divBdr>
    </w:div>
    <w:div w:id="799231547">
      <w:bodyDiv w:val="1"/>
      <w:marLeft w:val="0"/>
      <w:marRight w:val="0"/>
      <w:marTop w:val="0"/>
      <w:marBottom w:val="0"/>
      <w:divBdr>
        <w:top w:val="none" w:sz="0" w:space="0" w:color="auto"/>
        <w:left w:val="none" w:sz="0" w:space="0" w:color="auto"/>
        <w:bottom w:val="none" w:sz="0" w:space="0" w:color="auto"/>
        <w:right w:val="none" w:sz="0" w:space="0" w:color="auto"/>
      </w:divBdr>
    </w:div>
    <w:div w:id="805585095">
      <w:bodyDiv w:val="1"/>
      <w:marLeft w:val="0"/>
      <w:marRight w:val="0"/>
      <w:marTop w:val="0"/>
      <w:marBottom w:val="0"/>
      <w:divBdr>
        <w:top w:val="none" w:sz="0" w:space="0" w:color="auto"/>
        <w:left w:val="none" w:sz="0" w:space="0" w:color="auto"/>
        <w:bottom w:val="none" w:sz="0" w:space="0" w:color="auto"/>
        <w:right w:val="none" w:sz="0" w:space="0" w:color="auto"/>
      </w:divBdr>
    </w:div>
    <w:div w:id="810908668">
      <w:bodyDiv w:val="1"/>
      <w:marLeft w:val="0"/>
      <w:marRight w:val="0"/>
      <w:marTop w:val="0"/>
      <w:marBottom w:val="0"/>
      <w:divBdr>
        <w:top w:val="none" w:sz="0" w:space="0" w:color="auto"/>
        <w:left w:val="none" w:sz="0" w:space="0" w:color="auto"/>
        <w:bottom w:val="none" w:sz="0" w:space="0" w:color="auto"/>
        <w:right w:val="none" w:sz="0" w:space="0" w:color="auto"/>
      </w:divBdr>
    </w:div>
    <w:div w:id="821383979">
      <w:bodyDiv w:val="1"/>
      <w:marLeft w:val="0"/>
      <w:marRight w:val="0"/>
      <w:marTop w:val="0"/>
      <w:marBottom w:val="0"/>
      <w:divBdr>
        <w:top w:val="none" w:sz="0" w:space="0" w:color="auto"/>
        <w:left w:val="none" w:sz="0" w:space="0" w:color="auto"/>
        <w:bottom w:val="none" w:sz="0" w:space="0" w:color="auto"/>
        <w:right w:val="none" w:sz="0" w:space="0" w:color="auto"/>
      </w:divBdr>
    </w:div>
    <w:div w:id="825437808">
      <w:bodyDiv w:val="1"/>
      <w:marLeft w:val="0"/>
      <w:marRight w:val="0"/>
      <w:marTop w:val="0"/>
      <w:marBottom w:val="0"/>
      <w:divBdr>
        <w:top w:val="none" w:sz="0" w:space="0" w:color="auto"/>
        <w:left w:val="none" w:sz="0" w:space="0" w:color="auto"/>
        <w:bottom w:val="none" w:sz="0" w:space="0" w:color="auto"/>
        <w:right w:val="none" w:sz="0" w:space="0" w:color="auto"/>
      </w:divBdr>
    </w:div>
    <w:div w:id="834302473">
      <w:bodyDiv w:val="1"/>
      <w:marLeft w:val="0"/>
      <w:marRight w:val="0"/>
      <w:marTop w:val="0"/>
      <w:marBottom w:val="0"/>
      <w:divBdr>
        <w:top w:val="none" w:sz="0" w:space="0" w:color="auto"/>
        <w:left w:val="none" w:sz="0" w:space="0" w:color="auto"/>
        <w:bottom w:val="none" w:sz="0" w:space="0" w:color="auto"/>
        <w:right w:val="none" w:sz="0" w:space="0" w:color="auto"/>
      </w:divBdr>
    </w:div>
    <w:div w:id="844831763">
      <w:bodyDiv w:val="1"/>
      <w:marLeft w:val="0"/>
      <w:marRight w:val="0"/>
      <w:marTop w:val="0"/>
      <w:marBottom w:val="0"/>
      <w:divBdr>
        <w:top w:val="none" w:sz="0" w:space="0" w:color="auto"/>
        <w:left w:val="none" w:sz="0" w:space="0" w:color="auto"/>
        <w:bottom w:val="none" w:sz="0" w:space="0" w:color="auto"/>
        <w:right w:val="none" w:sz="0" w:space="0" w:color="auto"/>
      </w:divBdr>
    </w:div>
    <w:div w:id="855996866">
      <w:bodyDiv w:val="1"/>
      <w:marLeft w:val="0"/>
      <w:marRight w:val="0"/>
      <w:marTop w:val="0"/>
      <w:marBottom w:val="0"/>
      <w:divBdr>
        <w:top w:val="none" w:sz="0" w:space="0" w:color="auto"/>
        <w:left w:val="none" w:sz="0" w:space="0" w:color="auto"/>
        <w:bottom w:val="none" w:sz="0" w:space="0" w:color="auto"/>
        <w:right w:val="none" w:sz="0" w:space="0" w:color="auto"/>
      </w:divBdr>
    </w:div>
    <w:div w:id="879242761">
      <w:bodyDiv w:val="1"/>
      <w:marLeft w:val="0"/>
      <w:marRight w:val="0"/>
      <w:marTop w:val="0"/>
      <w:marBottom w:val="0"/>
      <w:divBdr>
        <w:top w:val="none" w:sz="0" w:space="0" w:color="auto"/>
        <w:left w:val="none" w:sz="0" w:space="0" w:color="auto"/>
        <w:bottom w:val="none" w:sz="0" w:space="0" w:color="auto"/>
        <w:right w:val="none" w:sz="0" w:space="0" w:color="auto"/>
      </w:divBdr>
    </w:div>
    <w:div w:id="884487958">
      <w:bodyDiv w:val="1"/>
      <w:marLeft w:val="0"/>
      <w:marRight w:val="0"/>
      <w:marTop w:val="0"/>
      <w:marBottom w:val="0"/>
      <w:divBdr>
        <w:top w:val="none" w:sz="0" w:space="0" w:color="auto"/>
        <w:left w:val="none" w:sz="0" w:space="0" w:color="auto"/>
        <w:bottom w:val="none" w:sz="0" w:space="0" w:color="auto"/>
        <w:right w:val="none" w:sz="0" w:space="0" w:color="auto"/>
      </w:divBdr>
    </w:div>
    <w:div w:id="898709750">
      <w:bodyDiv w:val="1"/>
      <w:marLeft w:val="0"/>
      <w:marRight w:val="0"/>
      <w:marTop w:val="0"/>
      <w:marBottom w:val="0"/>
      <w:divBdr>
        <w:top w:val="none" w:sz="0" w:space="0" w:color="auto"/>
        <w:left w:val="none" w:sz="0" w:space="0" w:color="auto"/>
        <w:bottom w:val="none" w:sz="0" w:space="0" w:color="auto"/>
        <w:right w:val="none" w:sz="0" w:space="0" w:color="auto"/>
      </w:divBdr>
    </w:div>
    <w:div w:id="904530218">
      <w:bodyDiv w:val="1"/>
      <w:marLeft w:val="0"/>
      <w:marRight w:val="0"/>
      <w:marTop w:val="0"/>
      <w:marBottom w:val="0"/>
      <w:divBdr>
        <w:top w:val="none" w:sz="0" w:space="0" w:color="auto"/>
        <w:left w:val="none" w:sz="0" w:space="0" w:color="auto"/>
        <w:bottom w:val="none" w:sz="0" w:space="0" w:color="auto"/>
        <w:right w:val="none" w:sz="0" w:space="0" w:color="auto"/>
      </w:divBdr>
    </w:div>
    <w:div w:id="908350247">
      <w:bodyDiv w:val="1"/>
      <w:marLeft w:val="0"/>
      <w:marRight w:val="0"/>
      <w:marTop w:val="0"/>
      <w:marBottom w:val="0"/>
      <w:divBdr>
        <w:top w:val="none" w:sz="0" w:space="0" w:color="auto"/>
        <w:left w:val="none" w:sz="0" w:space="0" w:color="auto"/>
        <w:bottom w:val="none" w:sz="0" w:space="0" w:color="auto"/>
        <w:right w:val="none" w:sz="0" w:space="0" w:color="auto"/>
      </w:divBdr>
      <w:divsChild>
        <w:div w:id="1488326903">
          <w:marLeft w:val="446"/>
          <w:marRight w:val="0"/>
          <w:marTop w:val="0"/>
          <w:marBottom w:val="0"/>
          <w:divBdr>
            <w:top w:val="none" w:sz="0" w:space="0" w:color="auto"/>
            <w:left w:val="none" w:sz="0" w:space="0" w:color="auto"/>
            <w:bottom w:val="none" w:sz="0" w:space="0" w:color="auto"/>
            <w:right w:val="none" w:sz="0" w:space="0" w:color="auto"/>
          </w:divBdr>
        </w:div>
        <w:div w:id="1808159458">
          <w:marLeft w:val="446"/>
          <w:marRight w:val="0"/>
          <w:marTop w:val="0"/>
          <w:marBottom w:val="0"/>
          <w:divBdr>
            <w:top w:val="none" w:sz="0" w:space="0" w:color="auto"/>
            <w:left w:val="none" w:sz="0" w:space="0" w:color="auto"/>
            <w:bottom w:val="none" w:sz="0" w:space="0" w:color="auto"/>
            <w:right w:val="none" w:sz="0" w:space="0" w:color="auto"/>
          </w:divBdr>
        </w:div>
      </w:divsChild>
    </w:div>
    <w:div w:id="908537239">
      <w:bodyDiv w:val="1"/>
      <w:marLeft w:val="0"/>
      <w:marRight w:val="0"/>
      <w:marTop w:val="0"/>
      <w:marBottom w:val="0"/>
      <w:divBdr>
        <w:top w:val="none" w:sz="0" w:space="0" w:color="auto"/>
        <w:left w:val="none" w:sz="0" w:space="0" w:color="auto"/>
        <w:bottom w:val="none" w:sz="0" w:space="0" w:color="auto"/>
        <w:right w:val="none" w:sz="0" w:space="0" w:color="auto"/>
      </w:divBdr>
    </w:div>
    <w:div w:id="919632481">
      <w:bodyDiv w:val="1"/>
      <w:marLeft w:val="0"/>
      <w:marRight w:val="0"/>
      <w:marTop w:val="0"/>
      <w:marBottom w:val="0"/>
      <w:divBdr>
        <w:top w:val="none" w:sz="0" w:space="0" w:color="auto"/>
        <w:left w:val="none" w:sz="0" w:space="0" w:color="auto"/>
        <w:bottom w:val="none" w:sz="0" w:space="0" w:color="auto"/>
        <w:right w:val="none" w:sz="0" w:space="0" w:color="auto"/>
      </w:divBdr>
    </w:div>
    <w:div w:id="934559383">
      <w:bodyDiv w:val="1"/>
      <w:marLeft w:val="0"/>
      <w:marRight w:val="0"/>
      <w:marTop w:val="0"/>
      <w:marBottom w:val="0"/>
      <w:divBdr>
        <w:top w:val="none" w:sz="0" w:space="0" w:color="auto"/>
        <w:left w:val="none" w:sz="0" w:space="0" w:color="auto"/>
        <w:bottom w:val="none" w:sz="0" w:space="0" w:color="auto"/>
        <w:right w:val="none" w:sz="0" w:space="0" w:color="auto"/>
      </w:divBdr>
    </w:div>
    <w:div w:id="948465679">
      <w:bodyDiv w:val="1"/>
      <w:marLeft w:val="0"/>
      <w:marRight w:val="0"/>
      <w:marTop w:val="0"/>
      <w:marBottom w:val="0"/>
      <w:divBdr>
        <w:top w:val="none" w:sz="0" w:space="0" w:color="auto"/>
        <w:left w:val="none" w:sz="0" w:space="0" w:color="auto"/>
        <w:bottom w:val="none" w:sz="0" w:space="0" w:color="auto"/>
        <w:right w:val="none" w:sz="0" w:space="0" w:color="auto"/>
      </w:divBdr>
    </w:div>
    <w:div w:id="1000081706">
      <w:bodyDiv w:val="1"/>
      <w:marLeft w:val="0"/>
      <w:marRight w:val="0"/>
      <w:marTop w:val="0"/>
      <w:marBottom w:val="0"/>
      <w:divBdr>
        <w:top w:val="none" w:sz="0" w:space="0" w:color="auto"/>
        <w:left w:val="none" w:sz="0" w:space="0" w:color="auto"/>
        <w:bottom w:val="none" w:sz="0" w:space="0" w:color="auto"/>
        <w:right w:val="none" w:sz="0" w:space="0" w:color="auto"/>
      </w:divBdr>
    </w:div>
    <w:div w:id="1010330752">
      <w:bodyDiv w:val="1"/>
      <w:marLeft w:val="0"/>
      <w:marRight w:val="0"/>
      <w:marTop w:val="0"/>
      <w:marBottom w:val="0"/>
      <w:divBdr>
        <w:top w:val="none" w:sz="0" w:space="0" w:color="auto"/>
        <w:left w:val="none" w:sz="0" w:space="0" w:color="auto"/>
        <w:bottom w:val="none" w:sz="0" w:space="0" w:color="auto"/>
        <w:right w:val="none" w:sz="0" w:space="0" w:color="auto"/>
      </w:divBdr>
    </w:div>
    <w:div w:id="1018123897">
      <w:bodyDiv w:val="1"/>
      <w:marLeft w:val="0"/>
      <w:marRight w:val="0"/>
      <w:marTop w:val="0"/>
      <w:marBottom w:val="0"/>
      <w:divBdr>
        <w:top w:val="none" w:sz="0" w:space="0" w:color="auto"/>
        <w:left w:val="none" w:sz="0" w:space="0" w:color="auto"/>
        <w:bottom w:val="none" w:sz="0" w:space="0" w:color="auto"/>
        <w:right w:val="none" w:sz="0" w:space="0" w:color="auto"/>
      </w:divBdr>
    </w:div>
    <w:div w:id="1021081618">
      <w:bodyDiv w:val="1"/>
      <w:marLeft w:val="0"/>
      <w:marRight w:val="0"/>
      <w:marTop w:val="0"/>
      <w:marBottom w:val="0"/>
      <w:divBdr>
        <w:top w:val="none" w:sz="0" w:space="0" w:color="auto"/>
        <w:left w:val="none" w:sz="0" w:space="0" w:color="auto"/>
        <w:bottom w:val="none" w:sz="0" w:space="0" w:color="auto"/>
        <w:right w:val="none" w:sz="0" w:space="0" w:color="auto"/>
      </w:divBdr>
    </w:div>
    <w:div w:id="1025669899">
      <w:bodyDiv w:val="1"/>
      <w:marLeft w:val="0"/>
      <w:marRight w:val="0"/>
      <w:marTop w:val="0"/>
      <w:marBottom w:val="0"/>
      <w:divBdr>
        <w:top w:val="none" w:sz="0" w:space="0" w:color="auto"/>
        <w:left w:val="none" w:sz="0" w:space="0" w:color="auto"/>
        <w:bottom w:val="none" w:sz="0" w:space="0" w:color="auto"/>
        <w:right w:val="none" w:sz="0" w:space="0" w:color="auto"/>
      </w:divBdr>
      <w:divsChild>
        <w:div w:id="1330064378">
          <w:marLeft w:val="0"/>
          <w:marRight w:val="0"/>
          <w:marTop w:val="0"/>
          <w:marBottom w:val="0"/>
          <w:divBdr>
            <w:top w:val="none" w:sz="0" w:space="0" w:color="auto"/>
            <w:left w:val="none" w:sz="0" w:space="0" w:color="auto"/>
            <w:bottom w:val="none" w:sz="0" w:space="0" w:color="auto"/>
            <w:right w:val="none" w:sz="0" w:space="0" w:color="auto"/>
          </w:divBdr>
          <w:divsChild>
            <w:div w:id="33576491">
              <w:marLeft w:val="0"/>
              <w:marRight w:val="0"/>
              <w:marTop w:val="0"/>
              <w:marBottom w:val="0"/>
              <w:divBdr>
                <w:top w:val="none" w:sz="0" w:space="0" w:color="auto"/>
                <w:left w:val="none" w:sz="0" w:space="0" w:color="auto"/>
                <w:bottom w:val="none" w:sz="0" w:space="0" w:color="auto"/>
                <w:right w:val="none" w:sz="0" w:space="0" w:color="auto"/>
              </w:divBdr>
            </w:div>
            <w:div w:id="1665084928">
              <w:marLeft w:val="0"/>
              <w:marRight w:val="0"/>
              <w:marTop w:val="0"/>
              <w:marBottom w:val="0"/>
              <w:divBdr>
                <w:top w:val="none" w:sz="0" w:space="0" w:color="auto"/>
                <w:left w:val="none" w:sz="0" w:space="0" w:color="auto"/>
                <w:bottom w:val="none" w:sz="0" w:space="0" w:color="auto"/>
                <w:right w:val="none" w:sz="0" w:space="0" w:color="auto"/>
              </w:divBdr>
            </w:div>
            <w:div w:id="976106515">
              <w:marLeft w:val="0"/>
              <w:marRight w:val="0"/>
              <w:marTop w:val="0"/>
              <w:marBottom w:val="0"/>
              <w:divBdr>
                <w:top w:val="none" w:sz="0" w:space="0" w:color="auto"/>
                <w:left w:val="none" w:sz="0" w:space="0" w:color="auto"/>
                <w:bottom w:val="none" w:sz="0" w:space="0" w:color="auto"/>
                <w:right w:val="none" w:sz="0" w:space="0" w:color="auto"/>
              </w:divBdr>
            </w:div>
            <w:div w:id="1167786004">
              <w:marLeft w:val="0"/>
              <w:marRight w:val="0"/>
              <w:marTop w:val="0"/>
              <w:marBottom w:val="0"/>
              <w:divBdr>
                <w:top w:val="none" w:sz="0" w:space="0" w:color="auto"/>
                <w:left w:val="none" w:sz="0" w:space="0" w:color="auto"/>
                <w:bottom w:val="none" w:sz="0" w:space="0" w:color="auto"/>
                <w:right w:val="none" w:sz="0" w:space="0" w:color="auto"/>
              </w:divBdr>
            </w:div>
            <w:div w:id="413016443">
              <w:marLeft w:val="0"/>
              <w:marRight w:val="0"/>
              <w:marTop w:val="0"/>
              <w:marBottom w:val="0"/>
              <w:divBdr>
                <w:top w:val="none" w:sz="0" w:space="0" w:color="auto"/>
                <w:left w:val="none" w:sz="0" w:space="0" w:color="auto"/>
                <w:bottom w:val="none" w:sz="0" w:space="0" w:color="auto"/>
                <w:right w:val="none" w:sz="0" w:space="0" w:color="auto"/>
              </w:divBdr>
            </w:div>
            <w:div w:id="231887934">
              <w:marLeft w:val="0"/>
              <w:marRight w:val="0"/>
              <w:marTop w:val="0"/>
              <w:marBottom w:val="0"/>
              <w:divBdr>
                <w:top w:val="none" w:sz="0" w:space="0" w:color="auto"/>
                <w:left w:val="none" w:sz="0" w:space="0" w:color="auto"/>
                <w:bottom w:val="none" w:sz="0" w:space="0" w:color="auto"/>
                <w:right w:val="none" w:sz="0" w:space="0" w:color="auto"/>
              </w:divBdr>
            </w:div>
            <w:div w:id="1945263585">
              <w:marLeft w:val="0"/>
              <w:marRight w:val="0"/>
              <w:marTop w:val="0"/>
              <w:marBottom w:val="0"/>
              <w:divBdr>
                <w:top w:val="none" w:sz="0" w:space="0" w:color="auto"/>
                <w:left w:val="none" w:sz="0" w:space="0" w:color="auto"/>
                <w:bottom w:val="none" w:sz="0" w:space="0" w:color="auto"/>
                <w:right w:val="none" w:sz="0" w:space="0" w:color="auto"/>
              </w:divBdr>
            </w:div>
            <w:div w:id="597912054">
              <w:marLeft w:val="0"/>
              <w:marRight w:val="0"/>
              <w:marTop w:val="0"/>
              <w:marBottom w:val="0"/>
              <w:divBdr>
                <w:top w:val="none" w:sz="0" w:space="0" w:color="auto"/>
                <w:left w:val="none" w:sz="0" w:space="0" w:color="auto"/>
                <w:bottom w:val="none" w:sz="0" w:space="0" w:color="auto"/>
                <w:right w:val="none" w:sz="0" w:space="0" w:color="auto"/>
              </w:divBdr>
            </w:div>
            <w:div w:id="762143271">
              <w:marLeft w:val="0"/>
              <w:marRight w:val="0"/>
              <w:marTop w:val="0"/>
              <w:marBottom w:val="0"/>
              <w:divBdr>
                <w:top w:val="none" w:sz="0" w:space="0" w:color="auto"/>
                <w:left w:val="none" w:sz="0" w:space="0" w:color="auto"/>
                <w:bottom w:val="none" w:sz="0" w:space="0" w:color="auto"/>
                <w:right w:val="none" w:sz="0" w:space="0" w:color="auto"/>
              </w:divBdr>
            </w:div>
            <w:div w:id="467356509">
              <w:marLeft w:val="0"/>
              <w:marRight w:val="0"/>
              <w:marTop w:val="0"/>
              <w:marBottom w:val="0"/>
              <w:divBdr>
                <w:top w:val="none" w:sz="0" w:space="0" w:color="auto"/>
                <w:left w:val="none" w:sz="0" w:space="0" w:color="auto"/>
                <w:bottom w:val="none" w:sz="0" w:space="0" w:color="auto"/>
                <w:right w:val="none" w:sz="0" w:space="0" w:color="auto"/>
              </w:divBdr>
            </w:div>
            <w:div w:id="1463695366">
              <w:marLeft w:val="0"/>
              <w:marRight w:val="0"/>
              <w:marTop w:val="0"/>
              <w:marBottom w:val="0"/>
              <w:divBdr>
                <w:top w:val="none" w:sz="0" w:space="0" w:color="auto"/>
                <w:left w:val="none" w:sz="0" w:space="0" w:color="auto"/>
                <w:bottom w:val="none" w:sz="0" w:space="0" w:color="auto"/>
                <w:right w:val="none" w:sz="0" w:space="0" w:color="auto"/>
              </w:divBdr>
            </w:div>
            <w:div w:id="1498422354">
              <w:marLeft w:val="0"/>
              <w:marRight w:val="0"/>
              <w:marTop w:val="0"/>
              <w:marBottom w:val="0"/>
              <w:divBdr>
                <w:top w:val="none" w:sz="0" w:space="0" w:color="auto"/>
                <w:left w:val="none" w:sz="0" w:space="0" w:color="auto"/>
                <w:bottom w:val="none" w:sz="0" w:space="0" w:color="auto"/>
                <w:right w:val="none" w:sz="0" w:space="0" w:color="auto"/>
              </w:divBdr>
            </w:div>
            <w:div w:id="2103722483">
              <w:marLeft w:val="0"/>
              <w:marRight w:val="0"/>
              <w:marTop w:val="0"/>
              <w:marBottom w:val="0"/>
              <w:divBdr>
                <w:top w:val="none" w:sz="0" w:space="0" w:color="auto"/>
                <w:left w:val="none" w:sz="0" w:space="0" w:color="auto"/>
                <w:bottom w:val="none" w:sz="0" w:space="0" w:color="auto"/>
                <w:right w:val="none" w:sz="0" w:space="0" w:color="auto"/>
              </w:divBdr>
            </w:div>
            <w:div w:id="829101917">
              <w:marLeft w:val="0"/>
              <w:marRight w:val="0"/>
              <w:marTop w:val="0"/>
              <w:marBottom w:val="0"/>
              <w:divBdr>
                <w:top w:val="none" w:sz="0" w:space="0" w:color="auto"/>
                <w:left w:val="none" w:sz="0" w:space="0" w:color="auto"/>
                <w:bottom w:val="none" w:sz="0" w:space="0" w:color="auto"/>
                <w:right w:val="none" w:sz="0" w:space="0" w:color="auto"/>
              </w:divBdr>
            </w:div>
            <w:div w:id="1620605448">
              <w:marLeft w:val="0"/>
              <w:marRight w:val="0"/>
              <w:marTop w:val="0"/>
              <w:marBottom w:val="0"/>
              <w:divBdr>
                <w:top w:val="none" w:sz="0" w:space="0" w:color="auto"/>
                <w:left w:val="none" w:sz="0" w:space="0" w:color="auto"/>
                <w:bottom w:val="none" w:sz="0" w:space="0" w:color="auto"/>
                <w:right w:val="none" w:sz="0" w:space="0" w:color="auto"/>
              </w:divBdr>
            </w:div>
            <w:div w:id="947853799">
              <w:marLeft w:val="0"/>
              <w:marRight w:val="0"/>
              <w:marTop w:val="0"/>
              <w:marBottom w:val="0"/>
              <w:divBdr>
                <w:top w:val="none" w:sz="0" w:space="0" w:color="auto"/>
                <w:left w:val="none" w:sz="0" w:space="0" w:color="auto"/>
                <w:bottom w:val="none" w:sz="0" w:space="0" w:color="auto"/>
                <w:right w:val="none" w:sz="0" w:space="0" w:color="auto"/>
              </w:divBdr>
            </w:div>
            <w:div w:id="1004750127">
              <w:marLeft w:val="0"/>
              <w:marRight w:val="0"/>
              <w:marTop w:val="0"/>
              <w:marBottom w:val="0"/>
              <w:divBdr>
                <w:top w:val="none" w:sz="0" w:space="0" w:color="auto"/>
                <w:left w:val="none" w:sz="0" w:space="0" w:color="auto"/>
                <w:bottom w:val="none" w:sz="0" w:space="0" w:color="auto"/>
                <w:right w:val="none" w:sz="0" w:space="0" w:color="auto"/>
              </w:divBdr>
            </w:div>
            <w:div w:id="867330573">
              <w:marLeft w:val="0"/>
              <w:marRight w:val="0"/>
              <w:marTop w:val="0"/>
              <w:marBottom w:val="0"/>
              <w:divBdr>
                <w:top w:val="none" w:sz="0" w:space="0" w:color="auto"/>
                <w:left w:val="none" w:sz="0" w:space="0" w:color="auto"/>
                <w:bottom w:val="none" w:sz="0" w:space="0" w:color="auto"/>
                <w:right w:val="none" w:sz="0" w:space="0" w:color="auto"/>
              </w:divBdr>
            </w:div>
            <w:div w:id="703407994">
              <w:marLeft w:val="0"/>
              <w:marRight w:val="0"/>
              <w:marTop w:val="0"/>
              <w:marBottom w:val="0"/>
              <w:divBdr>
                <w:top w:val="none" w:sz="0" w:space="0" w:color="auto"/>
                <w:left w:val="none" w:sz="0" w:space="0" w:color="auto"/>
                <w:bottom w:val="none" w:sz="0" w:space="0" w:color="auto"/>
                <w:right w:val="none" w:sz="0" w:space="0" w:color="auto"/>
              </w:divBdr>
            </w:div>
            <w:div w:id="311755675">
              <w:marLeft w:val="0"/>
              <w:marRight w:val="0"/>
              <w:marTop w:val="0"/>
              <w:marBottom w:val="0"/>
              <w:divBdr>
                <w:top w:val="none" w:sz="0" w:space="0" w:color="auto"/>
                <w:left w:val="none" w:sz="0" w:space="0" w:color="auto"/>
                <w:bottom w:val="none" w:sz="0" w:space="0" w:color="auto"/>
                <w:right w:val="none" w:sz="0" w:space="0" w:color="auto"/>
              </w:divBdr>
            </w:div>
            <w:div w:id="17508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6123">
      <w:bodyDiv w:val="1"/>
      <w:marLeft w:val="0"/>
      <w:marRight w:val="0"/>
      <w:marTop w:val="0"/>
      <w:marBottom w:val="0"/>
      <w:divBdr>
        <w:top w:val="none" w:sz="0" w:space="0" w:color="auto"/>
        <w:left w:val="none" w:sz="0" w:space="0" w:color="auto"/>
        <w:bottom w:val="none" w:sz="0" w:space="0" w:color="auto"/>
        <w:right w:val="none" w:sz="0" w:space="0" w:color="auto"/>
      </w:divBdr>
    </w:div>
    <w:div w:id="1052115878">
      <w:bodyDiv w:val="1"/>
      <w:marLeft w:val="0"/>
      <w:marRight w:val="0"/>
      <w:marTop w:val="0"/>
      <w:marBottom w:val="0"/>
      <w:divBdr>
        <w:top w:val="none" w:sz="0" w:space="0" w:color="auto"/>
        <w:left w:val="none" w:sz="0" w:space="0" w:color="auto"/>
        <w:bottom w:val="none" w:sz="0" w:space="0" w:color="auto"/>
        <w:right w:val="none" w:sz="0" w:space="0" w:color="auto"/>
      </w:divBdr>
    </w:div>
    <w:div w:id="1053506106">
      <w:bodyDiv w:val="1"/>
      <w:marLeft w:val="0"/>
      <w:marRight w:val="0"/>
      <w:marTop w:val="0"/>
      <w:marBottom w:val="0"/>
      <w:divBdr>
        <w:top w:val="none" w:sz="0" w:space="0" w:color="auto"/>
        <w:left w:val="none" w:sz="0" w:space="0" w:color="auto"/>
        <w:bottom w:val="none" w:sz="0" w:space="0" w:color="auto"/>
        <w:right w:val="none" w:sz="0" w:space="0" w:color="auto"/>
      </w:divBdr>
    </w:div>
    <w:div w:id="1081367066">
      <w:bodyDiv w:val="1"/>
      <w:marLeft w:val="0"/>
      <w:marRight w:val="0"/>
      <w:marTop w:val="0"/>
      <w:marBottom w:val="0"/>
      <w:divBdr>
        <w:top w:val="none" w:sz="0" w:space="0" w:color="auto"/>
        <w:left w:val="none" w:sz="0" w:space="0" w:color="auto"/>
        <w:bottom w:val="none" w:sz="0" w:space="0" w:color="auto"/>
        <w:right w:val="none" w:sz="0" w:space="0" w:color="auto"/>
      </w:divBdr>
      <w:divsChild>
        <w:div w:id="545606282">
          <w:marLeft w:val="0"/>
          <w:marRight w:val="0"/>
          <w:marTop w:val="0"/>
          <w:marBottom w:val="0"/>
          <w:divBdr>
            <w:top w:val="none" w:sz="0" w:space="0" w:color="auto"/>
            <w:left w:val="none" w:sz="0" w:space="0" w:color="auto"/>
            <w:bottom w:val="none" w:sz="0" w:space="0" w:color="auto"/>
            <w:right w:val="none" w:sz="0" w:space="0" w:color="auto"/>
          </w:divBdr>
          <w:divsChild>
            <w:div w:id="697662378">
              <w:marLeft w:val="0"/>
              <w:marRight w:val="0"/>
              <w:marTop w:val="0"/>
              <w:marBottom w:val="0"/>
              <w:divBdr>
                <w:top w:val="none" w:sz="0" w:space="0" w:color="auto"/>
                <w:left w:val="none" w:sz="0" w:space="0" w:color="auto"/>
                <w:bottom w:val="none" w:sz="0" w:space="0" w:color="auto"/>
                <w:right w:val="none" w:sz="0" w:space="0" w:color="auto"/>
              </w:divBdr>
            </w:div>
            <w:div w:id="1256549696">
              <w:marLeft w:val="0"/>
              <w:marRight w:val="0"/>
              <w:marTop w:val="0"/>
              <w:marBottom w:val="0"/>
              <w:divBdr>
                <w:top w:val="none" w:sz="0" w:space="0" w:color="auto"/>
                <w:left w:val="none" w:sz="0" w:space="0" w:color="auto"/>
                <w:bottom w:val="none" w:sz="0" w:space="0" w:color="auto"/>
                <w:right w:val="none" w:sz="0" w:space="0" w:color="auto"/>
              </w:divBdr>
            </w:div>
            <w:div w:id="1432310722">
              <w:marLeft w:val="0"/>
              <w:marRight w:val="0"/>
              <w:marTop w:val="0"/>
              <w:marBottom w:val="0"/>
              <w:divBdr>
                <w:top w:val="none" w:sz="0" w:space="0" w:color="auto"/>
                <w:left w:val="none" w:sz="0" w:space="0" w:color="auto"/>
                <w:bottom w:val="none" w:sz="0" w:space="0" w:color="auto"/>
                <w:right w:val="none" w:sz="0" w:space="0" w:color="auto"/>
              </w:divBdr>
            </w:div>
            <w:div w:id="1353072989">
              <w:marLeft w:val="0"/>
              <w:marRight w:val="0"/>
              <w:marTop w:val="0"/>
              <w:marBottom w:val="0"/>
              <w:divBdr>
                <w:top w:val="none" w:sz="0" w:space="0" w:color="auto"/>
                <w:left w:val="none" w:sz="0" w:space="0" w:color="auto"/>
                <w:bottom w:val="none" w:sz="0" w:space="0" w:color="auto"/>
                <w:right w:val="none" w:sz="0" w:space="0" w:color="auto"/>
              </w:divBdr>
            </w:div>
            <w:div w:id="489053894">
              <w:marLeft w:val="0"/>
              <w:marRight w:val="0"/>
              <w:marTop w:val="0"/>
              <w:marBottom w:val="0"/>
              <w:divBdr>
                <w:top w:val="none" w:sz="0" w:space="0" w:color="auto"/>
                <w:left w:val="none" w:sz="0" w:space="0" w:color="auto"/>
                <w:bottom w:val="none" w:sz="0" w:space="0" w:color="auto"/>
                <w:right w:val="none" w:sz="0" w:space="0" w:color="auto"/>
              </w:divBdr>
            </w:div>
            <w:div w:id="1770278366">
              <w:marLeft w:val="0"/>
              <w:marRight w:val="0"/>
              <w:marTop w:val="0"/>
              <w:marBottom w:val="0"/>
              <w:divBdr>
                <w:top w:val="none" w:sz="0" w:space="0" w:color="auto"/>
                <w:left w:val="none" w:sz="0" w:space="0" w:color="auto"/>
                <w:bottom w:val="none" w:sz="0" w:space="0" w:color="auto"/>
                <w:right w:val="none" w:sz="0" w:space="0" w:color="auto"/>
              </w:divBdr>
            </w:div>
            <w:div w:id="1843622250">
              <w:marLeft w:val="0"/>
              <w:marRight w:val="0"/>
              <w:marTop w:val="0"/>
              <w:marBottom w:val="0"/>
              <w:divBdr>
                <w:top w:val="none" w:sz="0" w:space="0" w:color="auto"/>
                <w:left w:val="none" w:sz="0" w:space="0" w:color="auto"/>
                <w:bottom w:val="none" w:sz="0" w:space="0" w:color="auto"/>
                <w:right w:val="none" w:sz="0" w:space="0" w:color="auto"/>
              </w:divBdr>
            </w:div>
            <w:div w:id="260378923">
              <w:marLeft w:val="0"/>
              <w:marRight w:val="0"/>
              <w:marTop w:val="0"/>
              <w:marBottom w:val="0"/>
              <w:divBdr>
                <w:top w:val="none" w:sz="0" w:space="0" w:color="auto"/>
                <w:left w:val="none" w:sz="0" w:space="0" w:color="auto"/>
                <w:bottom w:val="none" w:sz="0" w:space="0" w:color="auto"/>
                <w:right w:val="none" w:sz="0" w:space="0" w:color="auto"/>
              </w:divBdr>
            </w:div>
            <w:div w:id="429089503">
              <w:marLeft w:val="0"/>
              <w:marRight w:val="0"/>
              <w:marTop w:val="0"/>
              <w:marBottom w:val="0"/>
              <w:divBdr>
                <w:top w:val="none" w:sz="0" w:space="0" w:color="auto"/>
                <w:left w:val="none" w:sz="0" w:space="0" w:color="auto"/>
                <w:bottom w:val="none" w:sz="0" w:space="0" w:color="auto"/>
                <w:right w:val="none" w:sz="0" w:space="0" w:color="auto"/>
              </w:divBdr>
            </w:div>
            <w:div w:id="401484715">
              <w:marLeft w:val="0"/>
              <w:marRight w:val="0"/>
              <w:marTop w:val="0"/>
              <w:marBottom w:val="0"/>
              <w:divBdr>
                <w:top w:val="none" w:sz="0" w:space="0" w:color="auto"/>
                <w:left w:val="none" w:sz="0" w:space="0" w:color="auto"/>
                <w:bottom w:val="none" w:sz="0" w:space="0" w:color="auto"/>
                <w:right w:val="none" w:sz="0" w:space="0" w:color="auto"/>
              </w:divBdr>
            </w:div>
            <w:div w:id="1518041924">
              <w:marLeft w:val="0"/>
              <w:marRight w:val="0"/>
              <w:marTop w:val="0"/>
              <w:marBottom w:val="0"/>
              <w:divBdr>
                <w:top w:val="none" w:sz="0" w:space="0" w:color="auto"/>
                <w:left w:val="none" w:sz="0" w:space="0" w:color="auto"/>
                <w:bottom w:val="none" w:sz="0" w:space="0" w:color="auto"/>
                <w:right w:val="none" w:sz="0" w:space="0" w:color="auto"/>
              </w:divBdr>
            </w:div>
            <w:div w:id="250430271">
              <w:marLeft w:val="0"/>
              <w:marRight w:val="0"/>
              <w:marTop w:val="0"/>
              <w:marBottom w:val="0"/>
              <w:divBdr>
                <w:top w:val="none" w:sz="0" w:space="0" w:color="auto"/>
                <w:left w:val="none" w:sz="0" w:space="0" w:color="auto"/>
                <w:bottom w:val="none" w:sz="0" w:space="0" w:color="auto"/>
                <w:right w:val="none" w:sz="0" w:space="0" w:color="auto"/>
              </w:divBdr>
            </w:div>
            <w:div w:id="1540044069">
              <w:marLeft w:val="0"/>
              <w:marRight w:val="0"/>
              <w:marTop w:val="0"/>
              <w:marBottom w:val="0"/>
              <w:divBdr>
                <w:top w:val="none" w:sz="0" w:space="0" w:color="auto"/>
                <w:left w:val="none" w:sz="0" w:space="0" w:color="auto"/>
                <w:bottom w:val="none" w:sz="0" w:space="0" w:color="auto"/>
                <w:right w:val="none" w:sz="0" w:space="0" w:color="auto"/>
              </w:divBdr>
            </w:div>
            <w:div w:id="1525821498">
              <w:marLeft w:val="0"/>
              <w:marRight w:val="0"/>
              <w:marTop w:val="0"/>
              <w:marBottom w:val="0"/>
              <w:divBdr>
                <w:top w:val="none" w:sz="0" w:space="0" w:color="auto"/>
                <w:left w:val="none" w:sz="0" w:space="0" w:color="auto"/>
                <w:bottom w:val="none" w:sz="0" w:space="0" w:color="auto"/>
                <w:right w:val="none" w:sz="0" w:space="0" w:color="auto"/>
              </w:divBdr>
            </w:div>
            <w:div w:id="672954034">
              <w:marLeft w:val="0"/>
              <w:marRight w:val="0"/>
              <w:marTop w:val="0"/>
              <w:marBottom w:val="0"/>
              <w:divBdr>
                <w:top w:val="none" w:sz="0" w:space="0" w:color="auto"/>
                <w:left w:val="none" w:sz="0" w:space="0" w:color="auto"/>
                <w:bottom w:val="none" w:sz="0" w:space="0" w:color="auto"/>
                <w:right w:val="none" w:sz="0" w:space="0" w:color="auto"/>
              </w:divBdr>
            </w:div>
            <w:div w:id="958296794">
              <w:marLeft w:val="0"/>
              <w:marRight w:val="0"/>
              <w:marTop w:val="0"/>
              <w:marBottom w:val="0"/>
              <w:divBdr>
                <w:top w:val="none" w:sz="0" w:space="0" w:color="auto"/>
                <w:left w:val="none" w:sz="0" w:space="0" w:color="auto"/>
                <w:bottom w:val="none" w:sz="0" w:space="0" w:color="auto"/>
                <w:right w:val="none" w:sz="0" w:space="0" w:color="auto"/>
              </w:divBdr>
            </w:div>
            <w:div w:id="1358853503">
              <w:marLeft w:val="0"/>
              <w:marRight w:val="0"/>
              <w:marTop w:val="0"/>
              <w:marBottom w:val="0"/>
              <w:divBdr>
                <w:top w:val="none" w:sz="0" w:space="0" w:color="auto"/>
                <w:left w:val="none" w:sz="0" w:space="0" w:color="auto"/>
                <w:bottom w:val="none" w:sz="0" w:space="0" w:color="auto"/>
                <w:right w:val="none" w:sz="0" w:space="0" w:color="auto"/>
              </w:divBdr>
            </w:div>
            <w:div w:id="994837195">
              <w:marLeft w:val="0"/>
              <w:marRight w:val="0"/>
              <w:marTop w:val="0"/>
              <w:marBottom w:val="0"/>
              <w:divBdr>
                <w:top w:val="none" w:sz="0" w:space="0" w:color="auto"/>
                <w:left w:val="none" w:sz="0" w:space="0" w:color="auto"/>
                <w:bottom w:val="none" w:sz="0" w:space="0" w:color="auto"/>
                <w:right w:val="none" w:sz="0" w:space="0" w:color="auto"/>
              </w:divBdr>
            </w:div>
            <w:div w:id="957956593">
              <w:marLeft w:val="0"/>
              <w:marRight w:val="0"/>
              <w:marTop w:val="0"/>
              <w:marBottom w:val="0"/>
              <w:divBdr>
                <w:top w:val="none" w:sz="0" w:space="0" w:color="auto"/>
                <w:left w:val="none" w:sz="0" w:space="0" w:color="auto"/>
                <w:bottom w:val="none" w:sz="0" w:space="0" w:color="auto"/>
                <w:right w:val="none" w:sz="0" w:space="0" w:color="auto"/>
              </w:divBdr>
            </w:div>
            <w:div w:id="1364483291">
              <w:marLeft w:val="0"/>
              <w:marRight w:val="0"/>
              <w:marTop w:val="0"/>
              <w:marBottom w:val="0"/>
              <w:divBdr>
                <w:top w:val="none" w:sz="0" w:space="0" w:color="auto"/>
                <w:left w:val="none" w:sz="0" w:space="0" w:color="auto"/>
                <w:bottom w:val="none" w:sz="0" w:space="0" w:color="auto"/>
                <w:right w:val="none" w:sz="0" w:space="0" w:color="auto"/>
              </w:divBdr>
            </w:div>
            <w:div w:id="1518275611">
              <w:marLeft w:val="0"/>
              <w:marRight w:val="0"/>
              <w:marTop w:val="0"/>
              <w:marBottom w:val="0"/>
              <w:divBdr>
                <w:top w:val="none" w:sz="0" w:space="0" w:color="auto"/>
                <w:left w:val="none" w:sz="0" w:space="0" w:color="auto"/>
                <w:bottom w:val="none" w:sz="0" w:space="0" w:color="auto"/>
                <w:right w:val="none" w:sz="0" w:space="0" w:color="auto"/>
              </w:divBdr>
            </w:div>
            <w:div w:id="1703943002">
              <w:marLeft w:val="0"/>
              <w:marRight w:val="0"/>
              <w:marTop w:val="0"/>
              <w:marBottom w:val="0"/>
              <w:divBdr>
                <w:top w:val="none" w:sz="0" w:space="0" w:color="auto"/>
                <w:left w:val="none" w:sz="0" w:space="0" w:color="auto"/>
                <w:bottom w:val="none" w:sz="0" w:space="0" w:color="auto"/>
                <w:right w:val="none" w:sz="0" w:space="0" w:color="auto"/>
              </w:divBdr>
            </w:div>
            <w:div w:id="1352955721">
              <w:marLeft w:val="0"/>
              <w:marRight w:val="0"/>
              <w:marTop w:val="0"/>
              <w:marBottom w:val="0"/>
              <w:divBdr>
                <w:top w:val="none" w:sz="0" w:space="0" w:color="auto"/>
                <w:left w:val="none" w:sz="0" w:space="0" w:color="auto"/>
                <w:bottom w:val="none" w:sz="0" w:space="0" w:color="auto"/>
                <w:right w:val="none" w:sz="0" w:space="0" w:color="auto"/>
              </w:divBdr>
            </w:div>
            <w:div w:id="1648126162">
              <w:marLeft w:val="0"/>
              <w:marRight w:val="0"/>
              <w:marTop w:val="0"/>
              <w:marBottom w:val="0"/>
              <w:divBdr>
                <w:top w:val="none" w:sz="0" w:space="0" w:color="auto"/>
                <w:left w:val="none" w:sz="0" w:space="0" w:color="auto"/>
                <w:bottom w:val="none" w:sz="0" w:space="0" w:color="auto"/>
                <w:right w:val="none" w:sz="0" w:space="0" w:color="auto"/>
              </w:divBdr>
            </w:div>
            <w:div w:id="1973830500">
              <w:marLeft w:val="0"/>
              <w:marRight w:val="0"/>
              <w:marTop w:val="0"/>
              <w:marBottom w:val="0"/>
              <w:divBdr>
                <w:top w:val="none" w:sz="0" w:space="0" w:color="auto"/>
                <w:left w:val="none" w:sz="0" w:space="0" w:color="auto"/>
                <w:bottom w:val="none" w:sz="0" w:space="0" w:color="auto"/>
                <w:right w:val="none" w:sz="0" w:space="0" w:color="auto"/>
              </w:divBdr>
            </w:div>
            <w:div w:id="1828284614">
              <w:marLeft w:val="0"/>
              <w:marRight w:val="0"/>
              <w:marTop w:val="0"/>
              <w:marBottom w:val="0"/>
              <w:divBdr>
                <w:top w:val="none" w:sz="0" w:space="0" w:color="auto"/>
                <w:left w:val="none" w:sz="0" w:space="0" w:color="auto"/>
                <w:bottom w:val="none" w:sz="0" w:space="0" w:color="auto"/>
                <w:right w:val="none" w:sz="0" w:space="0" w:color="auto"/>
              </w:divBdr>
            </w:div>
            <w:div w:id="756364461">
              <w:marLeft w:val="0"/>
              <w:marRight w:val="0"/>
              <w:marTop w:val="0"/>
              <w:marBottom w:val="0"/>
              <w:divBdr>
                <w:top w:val="none" w:sz="0" w:space="0" w:color="auto"/>
                <w:left w:val="none" w:sz="0" w:space="0" w:color="auto"/>
                <w:bottom w:val="none" w:sz="0" w:space="0" w:color="auto"/>
                <w:right w:val="none" w:sz="0" w:space="0" w:color="auto"/>
              </w:divBdr>
            </w:div>
            <w:div w:id="2053653823">
              <w:marLeft w:val="0"/>
              <w:marRight w:val="0"/>
              <w:marTop w:val="0"/>
              <w:marBottom w:val="0"/>
              <w:divBdr>
                <w:top w:val="none" w:sz="0" w:space="0" w:color="auto"/>
                <w:left w:val="none" w:sz="0" w:space="0" w:color="auto"/>
                <w:bottom w:val="none" w:sz="0" w:space="0" w:color="auto"/>
                <w:right w:val="none" w:sz="0" w:space="0" w:color="auto"/>
              </w:divBdr>
            </w:div>
            <w:div w:id="825365607">
              <w:marLeft w:val="0"/>
              <w:marRight w:val="0"/>
              <w:marTop w:val="0"/>
              <w:marBottom w:val="0"/>
              <w:divBdr>
                <w:top w:val="none" w:sz="0" w:space="0" w:color="auto"/>
                <w:left w:val="none" w:sz="0" w:space="0" w:color="auto"/>
                <w:bottom w:val="none" w:sz="0" w:space="0" w:color="auto"/>
                <w:right w:val="none" w:sz="0" w:space="0" w:color="auto"/>
              </w:divBdr>
            </w:div>
            <w:div w:id="1009600416">
              <w:marLeft w:val="0"/>
              <w:marRight w:val="0"/>
              <w:marTop w:val="0"/>
              <w:marBottom w:val="0"/>
              <w:divBdr>
                <w:top w:val="none" w:sz="0" w:space="0" w:color="auto"/>
                <w:left w:val="none" w:sz="0" w:space="0" w:color="auto"/>
                <w:bottom w:val="none" w:sz="0" w:space="0" w:color="auto"/>
                <w:right w:val="none" w:sz="0" w:space="0" w:color="auto"/>
              </w:divBdr>
            </w:div>
            <w:div w:id="1394086062">
              <w:marLeft w:val="0"/>
              <w:marRight w:val="0"/>
              <w:marTop w:val="0"/>
              <w:marBottom w:val="0"/>
              <w:divBdr>
                <w:top w:val="none" w:sz="0" w:space="0" w:color="auto"/>
                <w:left w:val="none" w:sz="0" w:space="0" w:color="auto"/>
                <w:bottom w:val="none" w:sz="0" w:space="0" w:color="auto"/>
                <w:right w:val="none" w:sz="0" w:space="0" w:color="auto"/>
              </w:divBdr>
            </w:div>
            <w:div w:id="277526">
              <w:marLeft w:val="0"/>
              <w:marRight w:val="0"/>
              <w:marTop w:val="0"/>
              <w:marBottom w:val="0"/>
              <w:divBdr>
                <w:top w:val="none" w:sz="0" w:space="0" w:color="auto"/>
                <w:left w:val="none" w:sz="0" w:space="0" w:color="auto"/>
                <w:bottom w:val="none" w:sz="0" w:space="0" w:color="auto"/>
                <w:right w:val="none" w:sz="0" w:space="0" w:color="auto"/>
              </w:divBdr>
            </w:div>
            <w:div w:id="566652538">
              <w:marLeft w:val="0"/>
              <w:marRight w:val="0"/>
              <w:marTop w:val="0"/>
              <w:marBottom w:val="0"/>
              <w:divBdr>
                <w:top w:val="none" w:sz="0" w:space="0" w:color="auto"/>
                <w:left w:val="none" w:sz="0" w:space="0" w:color="auto"/>
                <w:bottom w:val="none" w:sz="0" w:space="0" w:color="auto"/>
                <w:right w:val="none" w:sz="0" w:space="0" w:color="auto"/>
              </w:divBdr>
            </w:div>
            <w:div w:id="1744138489">
              <w:marLeft w:val="0"/>
              <w:marRight w:val="0"/>
              <w:marTop w:val="0"/>
              <w:marBottom w:val="0"/>
              <w:divBdr>
                <w:top w:val="none" w:sz="0" w:space="0" w:color="auto"/>
                <w:left w:val="none" w:sz="0" w:space="0" w:color="auto"/>
                <w:bottom w:val="none" w:sz="0" w:space="0" w:color="auto"/>
                <w:right w:val="none" w:sz="0" w:space="0" w:color="auto"/>
              </w:divBdr>
            </w:div>
            <w:div w:id="8065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2458">
      <w:bodyDiv w:val="1"/>
      <w:marLeft w:val="0"/>
      <w:marRight w:val="0"/>
      <w:marTop w:val="0"/>
      <w:marBottom w:val="0"/>
      <w:divBdr>
        <w:top w:val="none" w:sz="0" w:space="0" w:color="auto"/>
        <w:left w:val="none" w:sz="0" w:space="0" w:color="auto"/>
        <w:bottom w:val="none" w:sz="0" w:space="0" w:color="auto"/>
        <w:right w:val="none" w:sz="0" w:space="0" w:color="auto"/>
      </w:divBdr>
    </w:div>
    <w:div w:id="1112628332">
      <w:bodyDiv w:val="1"/>
      <w:marLeft w:val="0"/>
      <w:marRight w:val="0"/>
      <w:marTop w:val="0"/>
      <w:marBottom w:val="0"/>
      <w:divBdr>
        <w:top w:val="none" w:sz="0" w:space="0" w:color="auto"/>
        <w:left w:val="none" w:sz="0" w:space="0" w:color="auto"/>
        <w:bottom w:val="none" w:sz="0" w:space="0" w:color="auto"/>
        <w:right w:val="none" w:sz="0" w:space="0" w:color="auto"/>
      </w:divBdr>
    </w:div>
    <w:div w:id="1114444364">
      <w:bodyDiv w:val="1"/>
      <w:marLeft w:val="0"/>
      <w:marRight w:val="0"/>
      <w:marTop w:val="0"/>
      <w:marBottom w:val="0"/>
      <w:divBdr>
        <w:top w:val="none" w:sz="0" w:space="0" w:color="auto"/>
        <w:left w:val="none" w:sz="0" w:space="0" w:color="auto"/>
        <w:bottom w:val="none" w:sz="0" w:space="0" w:color="auto"/>
        <w:right w:val="none" w:sz="0" w:space="0" w:color="auto"/>
      </w:divBdr>
    </w:div>
    <w:div w:id="1137068113">
      <w:bodyDiv w:val="1"/>
      <w:marLeft w:val="0"/>
      <w:marRight w:val="0"/>
      <w:marTop w:val="0"/>
      <w:marBottom w:val="0"/>
      <w:divBdr>
        <w:top w:val="none" w:sz="0" w:space="0" w:color="auto"/>
        <w:left w:val="none" w:sz="0" w:space="0" w:color="auto"/>
        <w:bottom w:val="none" w:sz="0" w:space="0" w:color="auto"/>
        <w:right w:val="none" w:sz="0" w:space="0" w:color="auto"/>
      </w:divBdr>
    </w:div>
    <w:div w:id="1161894524">
      <w:bodyDiv w:val="1"/>
      <w:marLeft w:val="0"/>
      <w:marRight w:val="0"/>
      <w:marTop w:val="0"/>
      <w:marBottom w:val="0"/>
      <w:divBdr>
        <w:top w:val="none" w:sz="0" w:space="0" w:color="auto"/>
        <w:left w:val="none" w:sz="0" w:space="0" w:color="auto"/>
        <w:bottom w:val="none" w:sz="0" w:space="0" w:color="auto"/>
        <w:right w:val="none" w:sz="0" w:space="0" w:color="auto"/>
      </w:divBdr>
    </w:div>
    <w:div w:id="1163619266">
      <w:bodyDiv w:val="1"/>
      <w:marLeft w:val="0"/>
      <w:marRight w:val="0"/>
      <w:marTop w:val="0"/>
      <w:marBottom w:val="0"/>
      <w:divBdr>
        <w:top w:val="none" w:sz="0" w:space="0" w:color="auto"/>
        <w:left w:val="none" w:sz="0" w:space="0" w:color="auto"/>
        <w:bottom w:val="none" w:sz="0" w:space="0" w:color="auto"/>
        <w:right w:val="none" w:sz="0" w:space="0" w:color="auto"/>
      </w:divBdr>
    </w:div>
    <w:div w:id="1168179990">
      <w:bodyDiv w:val="1"/>
      <w:marLeft w:val="0"/>
      <w:marRight w:val="0"/>
      <w:marTop w:val="0"/>
      <w:marBottom w:val="0"/>
      <w:divBdr>
        <w:top w:val="none" w:sz="0" w:space="0" w:color="auto"/>
        <w:left w:val="none" w:sz="0" w:space="0" w:color="auto"/>
        <w:bottom w:val="none" w:sz="0" w:space="0" w:color="auto"/>
        <w:right w:val="none" w:sz="0" w:space="0" w:color="auto"/>
      </w:divBdr>
    </w:div>
    <w:div w:id="1192304654">
      <w:bodyDiv w:val="1"/>
      <w:marLeft w:val="0"/>
      <w:marRight w:val="0"/>
      <w:marTop w:val="0"/>
      <w:marBottom w:val="0"/>
      <w:divBdr>
        <w:top w:val="none" w:sz="0" w:space="0" w:color="auto"/>
        <w:left w:val="none" w:sz="0" w:space="0" w:color="auto"/>
        <w:bottom w:val="none" w:sz="0" w:space="0" w:color="auto"/>
        <w:right w:val="none" w:sz="0" w:space="0" w:color="auto"/>
      </w:divBdr>
    </w:div>
    <w:div w:id="1215196994">
      <w:bodyDiv w:val="1"/>
      <w:marLeft w:val="0"/>
      <w:marRight w:val="0"/>
      <w:marTop w:val="0"/>
      <w:marBottom w:val="0"/>
      <w:divBdr>
        <w:top w:val="none" w:sz="0" w:space="0" w:color="auto"/>
        <w:left w:val="none" w:sz="0" w:space="0" w:color="auto"/>
        <w:bottom w:val="none" w:sz="0" w:space="0" w:color="auto"/>
        <w:right w:val="none" w:sz="0" w:space="0" w:color="auto"/>
      </w:divBdr>
    </w:div>
    <w:div w:id="1217618262">
      <w:bodyDiv w:val="1"/>
      <w:marLeft w:val="0"/>
      <w:marRight w:val="0"/>
      <w:marTop w:val="0"/>
      <w:marBottom w:val="0"/>
      <w:divBdr>
        <w:top w:val="none" w:sz="0" w:space="0" w:color="auto"/>
        <w:left w:val="none" w:sz="0" w:space="0" w:color="auto"/>
        <w:bottom w:val="none" w:sz="0" w:space="0" w:color="auto"/>
        <w:right w:val="none" w:sz="0" w:space="0" w:color="auto"/>
      </w:divBdr>
    </w:div>
    <w:div w:id="1230312308">
      <w:bodyDiv w:val="1"/>
      <w:marLeft w:val="0"/>
      <w:marRight w:val="0"/>
      <w:marTop w:val="0"/>
      <w:marBottom w:val="0"/>
      <w:divBdr>
        <w:top w:val="none" w:sz="0" w:space="0" w:color="auto"/>
        <w:left w:val="none" w:sz="0" w:space="0" w:color="auto"/>
        <w:bottom w:val="none" w:sz="0" w:space="0" w:color="auto"/>
        <w:right w:val="none" w:sz="0" w:space="0" w:color="auto"/>
      </w:divBdr>
    </w:div>
    <w:div w:id="1249193576">
      <w:bodyDiv w:val="1"/>
      <w:marLeft w:val="0"/>
      <w:marRight w:val="0"/>
      <w:marTop w:val="0"/>
      <w:marBottom w:val="0"/>
      <w:divBdr>
        <w:top w:val="none" w:sz="0" w:space="0" w:color="auto"/>
        <w:left w:val="none" w:sz="0" w:space="0" w:color="auto"/>
        <w:bottom w:val="none" w:sz="0" w:space="0" w:color="auto"/>
        <w:right w:val="none" w:sz="0" w:space="0" w:color="auto"/>
      </w:divBdr>
    </w:div>
    <w:div w:id="1249845527">
      <w:bodyDiv w:val="1"/>
      <w:marLeft w:val="0"/>
      <w:marRight w:val="0"/>
      <w:marTop w:val="0"/>
      <w:marBottom w:val="0"/>
      <w:divBdr>
        <w:top w:val="none" w:sz="0" w:space="0" w:color="auto"/>
        <w:left w:val="none" w:sz="0" w:space="0" w:color="auto"/>
        <w:bottom w:val="none" w:sz="0" w:space="0" w:color="auto"/>
        <w:right w:val="none" w:sz="0" w:space="0" w:color="auto"/>
      </w:divBdr>
    </w:div>
    <w:div w:id="1255286848">
      <w:bodyDiv w:val="1"/>
      <w:marLeft w:val="0"/>
      <w:marRight w:val="0"/>
      <w:marTop w:val="0"/>
      <w:marBottom w:val="0"/>
      <w:divBdr>
        <w:top w:val="none" w:sz="0" w:space="0" w:color="auto"/>
        <w:left w:val="none" w:sz="0" w:space="0" w:color="auto"/>
        <w:bottom w:val="none" w:sz="0" w:space="0" w:color="auto"/>
        <w:right w:val="none" w:sz="0" w:space="0" w:color="auto"/>
      </w:divBdr>
    </w:div>
    <w:div w:id="1256745897">
      <w:bodyDiv w:val="1"/>
      <w:marLeft w:val="0"/>
      <w:marRight w:val="0"/>
      <w:marTop w:val="0"/>
      <w:marBottom w:val="0"/>
      <w:divBdr>
        <w:top w:val="none" w:sz="0" w:space="0" w:color="auto"/>
        <w:left w:val="none" w:sz="0" w:space="0" w:color="auto"/>
        <w:bottom w:val="none" w:sz="0" w:space="0" w:color="auto"/>
        <w:right w:val="none" w:sz="0" w:space="0" w:color="auto"/>
      </w:divBdr>
    </w:div>
    <w:div w:id="1259753952">
      <w:bodyDiv w:val="1"/>
      <w:marLeft w:val="0"/>
      <w:marRight w:val="0"/>
      <w:marTop w:val="0"/>
      <w:marBottom w:val="0"/>
      <w:divBdr>
        <w:top w:val="none" w:sz="0" w:space="0" w:color="auto"/>
        <w:left w:val="none" w:sz="0" w:space="0" w:color="auto"/>
        <w:bottom w:val="none" w:sz="0" w:space="0" w:color="auto"/>
        <w:right w:val="none" w:sz="0" w:space="0" w:color="auto"/>
      </w:divBdr>
      <w:divsChild>
        <w:div w:id="702747825">
          <w:marLeft w:val="446"/>
          <w:marRight w:val="0"/>
          <w:marTop w:val="0"/>
          <w:marBottom w:val="0"/>
          <w:divBdr>
            <w:top w:val="none" w:sz="0" w:space="0" w:color="auto"/>
            <w:left w:val="none" w:sz="0" w:space="0" w:color="auto"/>
            <w:bottom w:val="none" w:sz="0" w:space="0" w:color="auto"/>
            <w:right w:val="none" w:sz="0" w:space="0" w:color="auto"/>
          </w:divBdr>
        </w:div>
        <w:div w:id="740177928">
          <w:marLeft w:val="446"/>
          <w:marRight w:val="0"/>
          <w:marTop w:val="0"/>
          <w:marBottom w:val="0"/>
          <w:divBdr>
            <w:top w:val="none" w:sz="0" w:space="0" w:color="auto"/>
            <w:left w:val="none" w:sz="0" w:space="0" w:color="auto"/>
            <w:bottom w:val="none" w:sz="0" w:space="0" w:color="auto"/>
            <w:right w:val="none" w:sz="0" w:space="0" w:color="auto"/>
          </w:divBdr>
        </w:div>
        <w:div w:id="1018429959">
          <w:marLeft w:val="446"/>
          <w:marRight w:val="0"/>
          <w:marTop w:val="0"/>
          <w:marBottom w:val="0"/>
          <w:divBdr>
            <w:top w:val="none" w:sz="0" w:space="0" w:color="auto"/>
            <w:left w:val="none" w:sz="0" w:space="0" w:color="auto"/>
            <w:bottom w:val="none" w:sz="0" w:space="0" w:color="auto"/>
            <w:right w:val="none" w:sz="0" w:space="0" w:color="auto"/>
          </w:divBdr>
        </w:div>
      </w:divsChild>
    </w:div>
    <w:div w:id="1265114365">
      <w:bodyDiv w:val="1"/>
      <w:marLeft w:val="0"/>
      <w:marRight w:val="0"/>
      <w:marTop w:val="0"/>
      <w:marBottom w:val="0"/>
      <w:divBdr>
        <w:top w:val="none" w:sz="0" w:space="0" w:color="auto"/>
        <w:left w:val="none" w:sz="0" w:space="0" w:color="auto"/>
        <w:bottom w:val="none" w:sz="0" w:space="0" w:color="auto"/>
        <w:right w:val="none" w:sz="0" w:space="0" w:color="auto"/>
      </w:divBdr>
      <w:divsChild>
        <w:div w:id="615599275">
          <w:marLeft w:val="446"/>
          <w:marRight w:val="0"/>
          <w:marTop w:val="0"/>
          <w:marBottom w:val="0"/>
          <w:divBdr>
            <w:top w:val="none" w:sz="0" w:space="0" w:color="auto"/>
            <w:left w:val="none" w:sz="0" w:space="0" w:color="auto"/>
            <w:bottom w:val="none" w:sz="0" w:space="0" w:color="auto"/>
            <w:right w:val="none" w:sz="0" w:space="0" w:color="auto"/>
          </w:divBdr>
        </w:div>
        <w:div w:id="1174881065">
          <w:marLeft w:val="446"/>
          <w:marRight w:val="0"/>
          <w:marTop w:val="0"/>
          <w:marBottom w:val="0"/>
          <w:divBdr>
            <w:top w:val="none" w:sz="0" w:space="0" w:color="auto"/>
            <w:left w:val="none" w:sz="0" w:space="0" w:color="auto"/>
            <w:bottom w:val="none" w:sz="0" w:space="0" w:color="auto"/>
            <w:right w:val="none" w:sz="0" w:space="0" w:color="auto"/>
          </w:divBdr>
        </w:div>
      </w:divsChild>
    </w:div>
    <w:div w:id="1274361335">
      <w:bodyDiv w:val="1"/>
      <w:marLeft w:val="0"/>
      <w:marRight w:val="0"/>
      <w:marTop w:val="0"/>
      <w:marBottom w:val="0"/>
      <w:divBdr>
        <w:top w:val="none" w:sz="0" w:space="0" w:color="auto"/>
        <w:left w:val="none" w:sz="0" w:space="0" w:color="auto"/>
        <w:bottom w:val="none" w:sz="0" w:space="0" w:color="auto"/>
        <w:right w:val="none" w:sz="0" w:space="0" w:color="auto"/>
      </w:divBdr>
    </w:div>
    <w:div w:id="1279722827">
      <w:bodyDiv w:val="1"/>
      <w:marLeft w:val="0"/>
      <w:marRight w:val="0"/>
      <w:marTop w:val="0"/>
      <w:marBottom w:val="0"/>
      <w:divBdr>
        <w:top w:val="none" w:sz="0" w:space="0" w:color="auto"/>
        <w:left w:val="none" w:sz="0" w:space="0" w:color="auto"/>
        <w:bottom w:val="none" w:sz="0" w:space="0" w:color="auto"/>
        <w:right w:val="none" w:sz="0" w:space="0" w:color="auto"/>
      </w:divBdr>
    </w:div>
    <w:div w:id="1280376999">
      <w:bodyDiv w:val="1"/>
      <w:marLeft w:val="0"/>
      <w:marRight w:val="0"/>
      <w:marTop w:val="0"/>
      <w:marBottom w:val="0"/>
      <w:divBdr>
        <w:top w:val="none" w:sz="0" w:space="0" w:color="auto"/>
        <w:left w:val="none" w:sz="0" w:space="0" w:color="auto"/>
        <w:bottom w:val="none" w:sz="0" w:space="0" w:color="auto"/>
        <w:right w:val="none" w:sz="0" w:space="0" w:color="auto"/>
      </w:divBdr>
    </w:div>
    <w:div w:id="1284187729">
      <w:bodyDiv w:val="1"/>
      <w:marLeft w:val="0"/>
      <w:marRight w:val="0"/>
      <w:marTop w:val="0"/>
      <w:marBottom w:val="0"/>
      <w:divBdr>
        <w:top w:val="none" w:sz="0" w:space="0" w:color="auto"/>
        <w:left w:val="none" w:sz="0" w:space="0" w:color="auto"/>
        <w:bottom w:val="none" w:sz="0" w:space="0" w:color="auto"/>
        <w:right w:val="none" w:sz="0" w:space="0" w:color="auto"/>
      </w:divBdr>
    </w:div>
    <w:div w:id="1289050369">
      <w:bodyDiv w:val="1"/>
      <w:marLeft w:val="0"/>
      <w:marRight w:val="0"/>
      <w:marTop w:val="0"/>
      <w:marBottom w:val="0"/>
      <w:divBdr>
        <w:top w:val="none" w:sz="0" w:space="0" w:color="auto"/>
        <w:left w:val="none" w:sz="0" w:space="0" w:color="auto"/>
        <w:bottom w:val="none" w:sz="0" w:space="0" w:color="auto"/>
        <w:right w:val="none" w:sz="0" w:space="0" w:color="auto"/>
      </w:divBdr>
    </w:div>
    <w:div w:id="1296134569">
      <w:bodyDiv w:val="1"/>
      <w:marLeft w:val="0"/>
      <w:marRight w:val="0"/>
      <w:marTop w:val="0"/>
      <w:marBottom w:val="0"/>
      <w:divBdr>
        <w:top w:val="none" w:sz="0" w:space="0" w:color="auto"/>
        <w:left w:val="none" w:sz="0" w:space="0" w:color="auto"/>
        <w:bottom w:val="none" w:sz="0" w:space="0" w:color="auto"/>
        <w:right w:val="none" w:sz="0" w:space="0" w:color="auto"/>
      </w:divBdr>
    </w:div>
    <w:div w:id="1308125362">
      <w:bodyDiv w:val="1"/>
      <w:marLeft w:val="0"/>
      <w:marRight w:val="0"/>
      <w:marTop w:val="0"/>
      <w:marBottom w:val="0"/>
      <w:divBdr>
        <w:top w:val="none" w:sz="0" w:space="0" w:color="auto"/>
        <w:left w:val="none" w:sz="0" w:space="0" w:color="auto"/>
        <w:bottom w:val="none" w:sz="0" w:space="0" w:color="auto"/>
        <w:right w:val="none" w:sz="0" w:space="0" w:color="auto"/>
      </w:divBdr>
    </w:div>
    <w:div w:id="1312977394">
      <w:bodyDiv w:val="1"/>
      <w:marLeft w:val="0"/>
      <w:marRight w:val="0"/>
      <w:marTop w:val="0"/>
      <w:marBottom w:val="0"/>
      <w:divBdr>
        <w:top w:val="none" w:sz="0" w:space="0" w:color="auto"/>
        <w:left w:val="none" w:sz="0" w:space="0" w:color="auto"/>
        <w:bottom w:val="none" w:sz="0" w:space="0" w:color="auto"/>
        <w:right w:val="none" w:sz="0" w:space="0" w:color="auto"/>
      </w:divBdr>
    </w:div>
    <w:div w:id="1315137801">
      <w:bodyDiv w:val="1"/>
      <w:marLeft w:val="0"/>
      <w:marRight w:val="0"/>
      <w:marTop w:val="0"/>
      <w:marBottom w:val="0"/>
      <w:divBdr>
        <w:top w:val="none" w:sz="0" w:space="0" w:color="auto"/>
        <w:left w:val="none" w:sz="0" w:space="0" w:color="auto"/>
        <w:bottom w:val="none" w:sz="0" w:space="0" w:color="auto"/>
        <w:right w:val="none" w:sz="0" w:space="0" w:color="auto"/>
      </w:divBdr>
    </w:div>
    <w:div w:id="1325014226">
      <w:bodyDiv w:val="1"/>
      <w:marLeft w:val="0"/>
      <w:marRight w:val="0"/>
      <w:marTop w:val="0"/>
      <w:marBottom w:val="0"/>
      <w:divBdr>
        <w:top w:val="none" w:sz="0" w:space="0" w:color="auto"/>
        <w:left w:val="none" w:sz="0" w:space="0" w:color="auto"/>
        <w:bottom w:val="none" w:sz="0" w:space="0" w:color="auto"/>
        <w:right w:val="none" w:sz="0" w:space="0" w:color="auto"/>
      </w:divBdr>
    </w:div>
    <w:div w:id="1334599991">
      <w:bodyDiv w:val="1"/>
      <w:marLeft w:val="0"/>
      <w:marRight w:val="0"/>
      <w:marTop w:val="0"/>
      <w:marBottom w:val="0"/>
      <w:divBdr>
        <w:top w:val="none" w:sz="0" w:space="0" w:color="auto"/>
        <w:left w:val="none" w:sz="0" w:space="0" w:color="auto"/>
        <w:bottom w:val="none" w:sz="0" w:space="0" w:color="auto"/>
        <w:right w:val="none" w:sz="0" w:space="0" w:color="auto"/>
      </w:divBdr>
    </w:div>
    <w:div w:id="1348216231">
      <w:bodyDiv w:val="1"/>
      <w:marLeft w:val="0"/>
      <w:marRight w:val="0"/>
      <w:marTop w:val="0"/>
      <w:marBottom w:val="0"/>
      <w:divBdr>
        <w:top w:val="none" w:sz="0" w:space="0" w:color="auto"/>
        <w:left w:val="none" w:sz="0" w:space="0" w:color="auto"/>
        <w:bottom w:val="none" w:sz="0" w:space="0" w:color="auto"/>
        <w:right w:val="none" w:sz="0" w:space="0" w:color="auto"/>
      </w:divBdr>
    </w:div>
    <w:div w:id="1355424290">
      <w:bodyDiv w:val="1"/>
      <w:marLeft w:val="0"/>
      <w:marRight w:val="0"/>
      <w:marTop w:val="0"/>
      <w:marBottom w:val="0"/>
      <w:divBdr>
        <w:top w:val="none" w:sz="0" w:space="0" w:color="auto"/>
        <w:left w:val="none" w:sz="0" w:space="0" w:color="auto"/>
        <w:bottom w:val="none" w:sz="0" w:space="0" w:color="auto"/>
        <w:right w:val="none" w:sz="0" w:space="0" w:color="auto"/>
      </w:divBdr>
    </w:div>
    <w:div w:id="1357341771">
      <w:bodyDiv w:val="1"/>
      <w:marLeft w:val="0"/>
      <w:marRight w:val="0"/>
      <w:marTop w:val="0"/>
      <w:marBottom w:val="0"/>
      <w:divBdr>
        <w:top w:val="none" w:sz="0" w:space="0" w:color="auto"/>
        <w:left w:val="none" w:sz="0" w:space="0" w:color="auto"/>
        <w:bottom w:val="none" w:sz="0" w:space="0" w:color="auto"/>
        <w:right w:val="none" w:sz="0" w:space="0" w:color="auto"/>
      </w:divBdr>
    </w:div>
    <w:div w:id="1383746445">
      <w:bodyDiv w:val="1"/>
      <w:marLeft w:val="0"/>
      <w:marRight w:val="0"/>
      <w:marTop w:val="0"/>
      <w:marBottom w:val="0"/>
      <w:divBdr>
        <w:top w:val="none" w:sz="0" w:space="0" w:color="auto"/>
        <w:left w:val="none" w:sz="0" w:space="0" w:color="auto"/>
        <w:bottom w:val="none" w:sz="0" w:space="0" w:color="auto"/>
        <w:right w:val="none" w:sz="0" w:space="0" w:color="auto"/>
      </w:divBdr>
    </w:div>
    <w:div w:id="1391460546">
      <w:bodyDiv w:val="1"/>
      <w:marLeft w:val="0"/>
      <w:marRight w:val="0"/>
      <w:marTop w:val="0"/>
      <w:marBottom w:val="0"/>
      <w:divBdr>
        <w:top w:val="none" w:sz="0" w:space="0" w:color="auto"/>
        <w:left w:val="none" w:sz="0" w:space="0" w:color="auto"/>
        <w:bottom w:val="none" w:sz="0" w:space="0" w:color="auto"/>
        <w:right w:val="none" w:sz="0" w:space="0" w:color="auto"/>
      </w:divBdr>
    </w:div>
    <w:div w:id="1409960291">
      <w:bodyDiv w:val="1"/>
      <w:marLeft w:val="0"/>
      <w:marRight w:val="0"/>
      <w:marTop w:val="0"/>
      <w:marBottom w:val="0"/>
      <w:divBdr>
        <w:top w:val="none" w:sz="0" w:space="0" w:color="auto"/>
        <w:left w:val="none" w:sz="0" w:space="0" w:color="auto"/>
        <w:bottom w:val="none" w:sz="0" w:space="0" w:color="auto"/>
        <w:right w:val="none" w:sz="0" w:space="0" w:color="auto"/>
      </w:divBdr>
    </w:div>
    <w:div w:id="1426346222">
      <w:bodyDiv w:val="1"/>
      <w:marLeft w:val="0"/>
      <w:marRight w:val="0"/>
      <w:marTop w:val="0"/>
      <w:marBottom w:val="0"/>
      <w:divBdr>
        <w:top w:val="none" w:sz="0" w:space="0" w:color="auto"/>
        <w:left w:val="none" w:sz="0" w:space="0" w:color="auto"/>
        <w:bottom w:val="none" w:sz="0" w:space="0" w:color="auto"/>
        <w:right w:val="none" w:sz="0" w:space="0" w:color="auto"/>
      </w:divBdr>
    </w:div>
    <w:div w:id="1427770174">
      <w:bodyDiv w:val="1"/>
      <w:marLeft w:val="0"/>
      <w:marRight w:val="0"/>
      <w:marTop w:val="0"/>
      <w:marBottom w:val="0"/>
      <w:divBdr>
        <w:top w:val="none" w:sz="0" w:space="0" w:color="auto"/>
        <w:left w:val="none" w:sz="0" w:space="0" w:color="auto"/>
        <w:bottom w:val="none" w:sz="0" w:space="0" w:color="auto"/>
        <w:right w:val="none" w:sz="0" w:space="0" w:color="auto"/>
      </w:divBdr>
    </w:div>
    <w:div w:id="1452362142">
      <w:bodyDiv w:val="1"/>
      <w:marLeft w:val="0"/>
      <w:marRight w:val="0"/>
      <w:marTop w:val="0"/>
      <w:marBottom w:val="0"/>
      <w:divBdr>
        <w:top w:val="none" w:sz="0" w:space="0" w:color="auto"/>
        <w:left w:val="none" w:sz="0" w:space="0" w:color="auto"/>
        <w:bottom w:val="none" w:sz="0" w:space="0" w:color="auto"/>
        <w:right w:val="none" w:sz="0" w:space="0" w:color="auto"/>
      </w:divBdr>
    </w:div>
    <w:div w:id="1452939679">
      <w:bodyDiv w:val="1"/>
      <w:marLeft w:val="0"/>
      <w:marRight w:val="0"/>
      <w:marTop w:val="0"/>
      <w:marBottom w:val="0"/>
      <w:divBdr>
        <w:top w:val="none" w:sz="0" w:space="0" w:color="auto"/>
        <w:left w:val="none" w:sz="0" w:space="0" w:color="auto"/>
        <w:bottom w:val="none" w:sz="0" w:space="0" w:color="auto"/>
        <w:right w:val="none" w:sz="0" w:space="0" w:color="auto"/>
      </w:divBdr>
    </w:div>
    <w:div w:id="1458573116">
      <w:bodyDiv w:val="1"/>
      <w:marLeft w:val="0"/>
      <w:marRight w:val="0"/>
      <w:marTop w:val="0"/>
      <w:marBottom w:val="0"/>
      <w:divBdr>
        <w:top w:val="none" w:sz="0" w:space="0" w:color="auto"/>
        <w:left w:val="none" w:sz="0" w:space="0" w:color="auto"/>
        <w:bottom w:val="none" w:sz="0" w:space="0" w:color="auto"/>
        <w:right w:val="none" w:sz="0" w:space="0" w:color="auto"/>
      </w:divBdr>
    </w:div>
    <w:div w:id="1482888482">
      <w:bodyDiv w:val="1"/>
      <w:marLeft w:val="0"/>
      <w:marRight w:val="0"/>
      <w:marTop w:val="0"/>
      <w:marBottom w:val="0"/>
      <w:divBdr>
        <w:top w:val="none" w:sz="0" w:space="0" w:color="auto"/>
        <w:left w:val="none" w:sz="0" w:space="0" w:color="auto"/>
        <w:bottom w:val="none" w:sz="0" w:space="0" w:color="auto"/>
        <w:right w:val="none" w:sz="0" w:space="0" w:color="auto"/>
      </w:divBdr>
    </w:div>
    <w:div w:id="1486822473">
      <w:bodyDiv w:val="1"/>
      <w:marLeft w:val="0"/>
      <w:marRight w:val="0"/>
      <w:marTop w:val="0"/>
      <w:marBottom w:val="0"/>
      <w:divBdr>
        <w:top w:val="none" w:sz="0" w:space="0" w:color="auto"/>
        <w:left w:val="none" w:sz="0" w:space="0" w:color="auto"/>
        <w:bottom w:val="none" w:sz="0" w:space="0" w:color="auto"/>
        <w:right w:val="none" w:sz="0" w:space="0" w:color="auto"/>
      </w:divBdr>
    </w:div>
    <w:div w:id="1488204239">
      <w:bodyDiv w:val="1"/>
      <w:marLeft w:val="0"/>
      <w:marRight w:val="0"/>
      <w:marTop w:val="0"/>
      <w:marBottom w:val="0"/>
      <w:divBdr>
        <w:top w:val="none" w:sz="0" w:space="0" w:color="auto"/>
        <w:left w:val="none" w:sz="0" w:space="0" w:color="auto"/>
        <w:bottom w:val="none" w:sz="0" w:space="0" w:color="auto"/>
        <w:right w:val="none" w:sz="0" w:space="0" w:color="auto"/>
      </w:divBdr>
    </w:div>
    <w:div w:id="1500344397">
      <w:bodyDiv w:val="1"/>
      <w:marLeft w:val="0"/>
      <w:marRight w:val="0"/>
      <w:marTop w:val="0"/>
      <w:marBottom w:val="0"/>
      <w:divBdr>
        <w:top w:val="none" w:sz="0" w:space="0" w:color="auto"/>
        <w:left w:val="none" w:sz="0" w:space="0" w:color="auto"/>
        <w:bottom w:val="none" w:sz="0" w:space="0" w:color="auto"/>
        <w:right w:val="none" w:sz="0" w:space="0" w:color="auto"/>
      </w:divBdr>
    </w:div>
    <w:div w:id="1502965904">
      <w:bodyDiv w:val="1"/>
      <w:marLeft w:val="0"/>
      <w:marRight w:val="0"/>
      <w:marTop w:val="0"/>
      <w:marBottom w:val="0"/>
      <w:divBdr>
        <w:top w:val="none" w:sz="0" w:space="0" w:color="auto"/>
        <w:left w:val="none" w:sz="0" w:space="0" w:color="auto"/>
        <w:bottom w:val="none" w:sz="0" w:space="0" w:color="auto"/>
        <w:right w:val="none" w:sz="0" w:space="0" w:color="auto"/>
      </w:divBdr>
    </w:div>
    <w:div w:id="1510489942">
      <w:bodyDiv w:val="1"/>
      <w:marLeft w:val="0"/>
      <w:marRight w:val="0"/>
      <w:marTop w:val="0"/>
      <w:marBottom w:val="0"/>
      <w:divBdr>
        <w:top w:val="none" w:sz="0" w:space="0" w:color="auto"/>
        <w:left w:val="none" w:sz="0" w:space="0" w:color="auto"/>
        <w:bottom w:val="none" w:sz="0" w:space="0" w:color="auto"/>
        <w:right w:val="none" w:sz="0" w:space="0" w:color="auto"/>
      </w:divBdr>
    </w:div>
    <w:div w:id="1513103099">
      <w:bodyDiv w:val="1"/>
      <w:marLeft w:val="0"/>
      <w:marRight w:val="0"/>
      <w:marTop w:val="0"/>
      <w:marBottom w:val="0"/>
      <w:divBdr>
        <w:top w:val="none" w:sz="0" w:space="0" w:color="auto"/>
        <w:left w:val="none" w:sz="0" w:space="0" w:color="auto"/>
        <w:bottom w:val="none" w:sz="0" w:space="0" w:color="auto"/>
        <w:right w:val="none" w:sz="0" w:space="0" w:color="auto"/>
      </w:divBdr>
    </w:div>
    <w:div w:id="1534609283">
      <w:bodyDiv w:val="1"/>
      <w:marLeft w:val="0"/>
      <w:marRight w:val="0"/>
      <w:marTop w:val="0"/>
      <w:marBottom w:val="0"/>
      <w:divBdr>
        <w:top w:val="none" w:sz="0" w:space="0" w:color="auto"/>
        <w:left w:val="none" w:sz="0" w:space="0" w:color="auto"/>
        <w:bottom w:val="none" w:sz="0" w:space="0" w:color="auto"/>
        <w:right w:val="none" w:sz="0" w:space="0" w:color="auto"/>
      </w:divBdr>
    </w:div>
    <w:div w:id="1537934450">
      <w:bodyDiv w:val="1"/>
      <w:marLeft w:val="0"/>
      <w:marRight w:val="0"/>
      <w:marTop w:val="0"/>
      <w:marBottom w:val="0"/>
      <w:divBdr>
        <w:top w:val="none" w:sz="0" w:space="0" w:color="auto"/>
        <w:left w:val="none" w:sz="0" w:space="0" w:color="auto"/>
        <w:bottom w:val="none" w:sz="0" w:space="0" w:color="auto"/>
        <w:right w:val="none" w:sz="0" w:space="0" w:color="auto"/>
      </w:divBdr>
    </w:div>
    <w:div w:id="1538002559">
      <w:bodyDiv w:val="1"/>
      <w:marLeft w:val="0"/>
      <w:marRight w:val="0"/>
      <w:marTop w:val="0"/>
      <w:marBottom w:val="0"/>
      <w:divBdr>
        <w:top w:val="none" w:sz="0" w:space="0" w:color="auto"/>
        <w:left w:val="none" w:sz="0" w:space="0" w:color="auto"/>
        <w:bottom w:val="none" w:sz="0" w:space="0" w:color="auto"/>
        <w:right w:val="none" w:sz="0" w:space="0" w:color="auto"/>
      </w:divBdr>
    </w:div>
    <w:div w:id="1542329837">
      <w:bodyDiv w:val="1"/>
      <w:marLeft w:val="0"/>
      <w:marRight w:val="0"/>
      <w:marTop w:val="0"/>
      <w:marBottom w:val="0"/>
      <w:divBdr>
        <w:top w:val="none" w:sz="0" w:space="0" w:color="auto"/>
        <w:left w:val="none" w:sz="0" w:space="0" w:color="auto"/>
        <w:bottom w:val="none" w:sz="0" w:space="0" w:color="auto"/>
        <w:right w:val="none" w:sz="0" w:space="0" w:color="auto"/>
      </w:divBdr>
    </w:div>
    <w:div w:id="1547721018">
      <w:bodyDiv w:val="1"/>
      <w:marLeft w:val="0"/>
      <w:marRight w:val="0"/>
      <w:marTop w:val="0"/>
      <w:marBottom w:val="0"/>
      <w:divBdr>
        <w:top w:val="none" w:sz="0" w:space="0" w:color="auto"/>
        <w:left w:val="none" w:sz="0" w:space="0" w:color="auto"/>
        <w:bottom w:val="none" w:sz="0" w:space="0" w:color="auto"/>
        <w:right w:val="none" w:sz="0" w:space="0" w:color="auto"/>
      </w:divBdr>
    </w:div>
    <w:div w:id="1564680190">
      <w:bodyDiv w:val="1"/>
      <w:marLeft w:val="0"/>
      <w:marRight w:val="0"/>
      <w:marTop w:val="0"/>
      <w:marBottom w:val="0"/>
      <w:divBdr>
        <w:top w:val="none" w:sz="0" w:space="0" w:color="auto"/>
        <w:left w:val="none" w:sz="0" w:space="0" w:color="auto"/>
        <w:bottom w:val="none" w:sz="0" w:space="0" w:color="auto"/>
        <w:right w:val="none" w:sz="0" w:space="0" w:color="auto"/>
      </w:divBdr>
    </w:div>
    <w:div w:id="1592158247">
      <w:bodyDiv w:val="1"/>
      <w:marLeft w:val="0"/>
      <w:marRight w:val="0"/>
      <w:marTop w:val="0"/>
      <w:marBottom w:val="0"/>
      <w:divBdr>
        <w:top w:val="none" w:sz="0" w:space="0" w:color="auto"/>
        <w:left w:val="none" w:sz="0" w:space="0" w:color="auto"/>
        <w:bottom w:val="none" w:sz="0" w:space="0" w:color="auto"/>
        <w:right w:val="none" w:sz="0" w:space="0" w:color="auto"/>
      </w:divBdr>
    </w:div>
    <w:div w:id="1612668899">
      <w:bodyDiv w:val="1"/>
      <w:marLeft w:val="0"/>
      <w:marRight w:val="0"/>
      <w:marTop w:val="0"/>
      <w:marBottom w:val="0"/>
      <w:divBdr>
        <w:top w:val="none" w:sz="0" w:space="0" w:color="auto"/>
        <w:left w:val="none" w:sz="0" w:space="0" w:color="auto"/>
        <w:bottom w:val="none" w:sz="0" w:space="0" w:color="auto"/>
        <w:right w:val="none" w:sz="0" w:space="0" w:color="auto"/>
      </w:divBdr>
    </w:div>
    <w:div w:id="1640646899">
      <w:bodyDiv w:val="1"/>
      <w:marLeft w:val="0"/>
      <w:marRight w:val="0"/>
      <w:marTop w:val="0"/>
      <w:marBottom w:val="0"/>
      <w:divBdr>
        <w:top w:val="none" w:sz="0" w:space="0" w:color="auto"/>
        <w:left w:val="none" w:sz="0" w:space="0" w:color="auto"/>
        <w:bottom w:val="none" w:sz="0" w:space="0" w:color="auto"/>
        <w:right w:val="none" w:sz="0" w:space="0" w:color="auto"/>
      </w:divBdr>
    </w:div>
    <w:div w:id="1645237925">
      <w:bodyDiv w:val="1"/>
      <w:marLeft w:val="0"/>
      <w:marRight w:val="0"/>
      <w:marTop w:val="0"/>
      <w:marBottom w:val="0"/>
      <w:divBdr>
        <w:top w:val="none" w:sz="0" w:space="0" w:color="auto"/>
        <w:left w:val="none" w:sz="0" w:space="0" w:color="auto"/>
        <w:bottom w:val="none" w:sz="0" w:space="0" w:color="auto"/>
        <w:right w:val="none" w:sz="0" w:space="0" w:color="auto"/>
      </w:divBdr>
    </w:div>
    <w:div w:id="1654063230">
      <w:bodyDiv w:val="1"/>
      <w:marLeft w:val="0"/>
      <w:marRight w:val="0"/>
      <w:marTop w:val="0"/>
      <w:marBottom w:val="0"/>
      <w:divBdr>
        <w:top w:val="none" w:sz="0" w:space="0" w:color="auto"/>
        <w:left w:val="none" w:sz="0" w:space="0" w:color="auto"/>
        <w:bottom w:val="none" w:sz="0" w:space="0" w:color="auto"/>
        <w:right w:val="none" w:sz="0" w:space="0" w:color="auto"/>
      </w:divBdr>
    </w:div>
    <w:div w:id="1661614738">
      <w:bodyDiv w:val="1"/>
      <w:marLeft w:val="0"/>
      <w:marRight w:val="0"/>
      <w:marTop w:val="0"/>
      <w:marBottom w:val="0"/>
      <w:divBdr>
        <w:top w:val="none" w:sz="0" w:space="0" w:color="auto"/>
        <w:left w:val="none" w:sz="0" w:space="0" w:color="auto"/>
        <w:bottom w:val="none" w:sz="0" w:space="0" w:color="auto"/>
        <w:right w:val="none" w:sz="0" w:space="0" w:color="auto"/>
      </w:divBdr>
      <w:divsChild>
        <w:div w:id="180709586">
          <w:marLeft w:val="446"/>
          <w:marRight w:val="0"/>
          <w:marTop w:val="0"/>
          <w:marBottom w:val="0"/>
          <w:divBdr>
            <w:top w:val="none" w:sz="0" w:space="0" w:color="auto"/>
            <w:left w:val="none" w:sz="0" w:space="0" w:color="auto"/>
            <w:bottom w:val="none" w:sz="0" w:space="0" w:color="auto"/>
            <w:right w:val="none" w:sz="0" w:space="0" w:color="auto"/>
          </w:divBdr>
        </w:div>
        <w:div w:id="894658626">
          <w:marLeft w:val="446"/>
          <w:marRight w:val="0"/>
          <w:marTop w:val="0"/>
          <w:marBottom w:val="0"/>
          <w:divBdr>
            <w:top w:val="none" w:sz="0" w:space="0" w:color="auto"/>
            <w:left w:val="none" w:sz="0" w:space="0" w:color="auto"/>
            <w:bottom w:val="none" w:sz="0" w:space="0" w:color="auto"/>
            <w:right w:val="none" w:sz="0" w:space="0" w:color="auto"/>
          </w:divBdr>
        </w:div>
      </w:divsChild>
    </w:div>
    <w:div w:id="1663391945">
      <w:bodyDiv w:val="1"/>
      <w:marLeft w:val="0"/>
      <w:marRight w:val="0"/>
      <w:marTop w:val="0"/>
      <w:marBottom w:val="0"/>
      <w:divBdr>
        <w:top w:val="none" w:sz="0" w:space="0" w:color="auto"/>
        <w:left w:val="none" w:sz="0" w:space="0" w:color="auto"/>
        <w:bottom w:val="none" w:sz="0" w:space="0" w:color="auto"/>
        <w:right w:val="none" w:sz="0" w:space="0" w:color="auto"/>
      </w:divBdr>
    </w:div>
    <w:div w:id="1682854143">
      <w:bodyDiv w:val="1"/>
      <w:marLeft w:val="0"/>
      <w:marRight w:val="0"/>
      <w:marTop w:val="0"/>
      <w:marBottom w:val="0"/>
      <w:divBdr>
        <w:top w:val="none" w:sz="0" w:space="0" w:color="auto"/>
        <w:left w:val="none" w:sz="0" w:space="0" w:color="auto"/>
        <w:bottom w:val="none" w:sz="0" w:space="0" w:color="auto"/>
        <w:right w:val="none" w:sz="0" w:space="0" w:color="auto"/>
      </w:divBdr>
    </w:div>
    <w:div w:id="1684280523">
      <w:bodyDiv w:val="1"/>
      <w:marLeft w:val="0"/>
      <w:marRight w:val="0"/>
      <w:marTop w:val="0"/>
      <w:marBottom w:val="0"/>
      <w:divBdr>
        <w:top w:val="none" w:sz="0" w:space="0" w:color="auto"/>
        <w:left w:val="none" w:sz="0" w:space="0" w:color="auto"/>
        <w:bottom w:val="none" w:sz="0" w:space="0" w:color="auto"/>
        <w:right w:val="none" w:sz="0" w:space="0" w:color="auto"/>
      </w:divBdr>
    </w:div>
    <w:div w:id="1686327837">
      <w:bodyDiv w:val="1"/>
      <w:marLeft w:val="0"/>
      <w:marRight w:val="0"/>
      <w:marTop w:val="0"/>
      <w:marBottom w:val="0"/>
      <w:divBdr>
        <w:top w:val="none" w:sz="0" w:space="0" w:color="auto"/>
        <w:left w:val="none" w:sz="0" w:space="0" w:color="auto"/>
        <w:bottom w:val="none" w:sz="0" w:space="0" w:color="auto"/>
        <w:right w:val="none" w:sz="0" w:space="0" w:color="auto"/>
      </w:divBdr>
    </w:div>
    <w:div w:id="1699768599">
      <w:bodyDiv w:val="1"/>
      <w:marLeft w:val="0"/>
      <w:marRight w:val="0"/>
      <w:marTop w:val="0"/>
      <w:marBottom w:val="0"/>
      <w:divBdr>
        <w:top w:val="none" w:sz="0" w:space="0" w:color="auto"/>
        <w:left w:val="none" w:sz="0" w:space="0" w:color="auto"/>
        <w:bottom w:val="none" w:sz="0" w:space="0" w:color="auto"/>
        <w:right w:val="none" w:sz="0" w:space="0" w:color="auto"/>
      </w:divBdr>
    </w:div>
    <w:div w:id="1704791566">
      <w:bodyDiv w:val="1"/>
      <w:marLeft w:val="0"/>
      <w:marRight w:val="0"/>
      <w:marTop w:val="0"/>
      <w:marBottom w:val="0"/>
      <w:divBdr>
        <w:top w:val="none" w:sz="0" w:space="0" w:color="auto"/>
        <w:left w:val="none" w:sz="0" w:space="0" w:color="auto"/>
        <w:bottom w:val="none" w:sz="0" w:space="0" w:color="auto"/>
        <w:right w:val="none" w:sz="0" w:space="0" w:color="auto"/>
      </w:divBdr>
      <w:divsChild>
        <w:div w:id="1121152206">
          <w:marLeft w:val="446"/>
          <w:marRight w:val="0"/>
          <w:marTop w:val="0"/>
          <w:marBottom w:val="0"/>
          <w:divBdr>
            <w:top w:val="none" w:sz="0" w:space="0" w:color="auto"/>
            <w:left w:val="none" w:sz="0" w:space="0" w:color="auto"/>
            <w:bottom w:val="none" w:sz="0" w:space="0" w:color="auto"/>
            <w:right w:val="none" w:sz="0" w:space="0" w:color="auto"/>
          </w:divBdr>
        </w:div>
        <w:div w:id="1696231358">
          <w:marLeft w:val="446"/>
          <w:marRight w:val="0"/>
          <w:marTop w:val="0"/>
          <w:marBottom w:val="0"/>
          <w:divBdr>
            <w:top w:val="none" w:sz="0" w:space="0" w:color="auto"/>
            <w:left w:val="none" w:sz="0" w:space="0" w:color="auto"/>
            <w:bottom w:val="none" w:sz="0" w:space="0" w:color="auto"/>
            <w:right w:val="none" w:sz="0" w:space="0" w:color="auto"/>
          </w:divBdr>
        </w:div>
        <w:div w:id="1898397776">
          <w:marLeft w:val="446"/>
          <w:marRight w:val="0"/>
          <w:marTop w:val="0"/>
          <w:marBottom w:val="0"/>
          <w:divBdr>
            <w:top w:val="none" w:sz="0" w:space="0" w:color="auto"/>
            <w:left w:val="none" w:sz="0" w:space="0" w:color="auto"/>
            <w:bottom w:val="none" w:sz="0" w:space="0" w:color="auto"/>
            <w:right w:val="none" w:sz="0" w:space="0" w:color="auto"/>
          </w:divBdr>
        </w:div>
        <w:div w:id="984161765">
          <w:marLeft w:val="446"/>
          <w:marRight w:val="0"/>
          <w:marTop w:val="0"/>
          <w:marBottom w:val="0"/>
          <w:divBdr>
            <w:top w:val="none" w:sz="0" w:space="0" w:color="auto"/>
            <w:left w:val="none" w:sz="0" w:space="0" w:color="auto"/>
            <w:bottom w:val="none" w:sz="0" w:space="0" w:color="auto"/>
            <w:right w:val="none" w:sz="0" w:space="0" w:color="auto"/>
          </w:divBdr>
        </w:div>
      </w:divsChild>
    </w:div>
    <w:div w:id="1723866419">
      <w:bodyDiv w:val="1"/>
      <w:marLeft w:val="0"/>
      <w:marRight w:val="0"/>
      <w:marTop w:val="0"/>
      <w:marBottom w:val="0"/>
      <w:divBdr>
        <w:top w:val="none" w:sz="0" w:space="0" w:color="auto"/>
        <w:left w:val="none" w:sz="0" w:space="0" w:color="auto"/>
        <w:bottom w:val="none" w:sz="0" w:space="0" w:color="auto"/>
        <w:right w:val="none" w:sz="0" w:space="0" w:color="auto"/>
      </w:divBdr>
    </w:div>
    <w:div w:id="1724716008">
      <w:bodyDiv w:val="1"/>
      <w:marLeft w:val="0"/>
      <w:marRight w:val="0"/>
      <w:marTop w:val="0"/>
      <w:marBottom w:val="0"/>
      <w:divBdr>
        <w:top w:val="none" w:sz="0" w:space="0" w:color="auto"/>
        <w:left w:val="none" w:sz="0" w:space="0" w:color="auto"/>
        <w:bottom w:val="none" w:sz="0" w:space="0" w:color="auto"/>
        <w:right w:val="none" w:sz="0" w:space="0" w:color="auto"/>
      </w:divBdr>
    </w:div>
    <w:div w:id="1743597225">
      <w:bodyDiv w:val="1"/>
      <w:marLeft w:val="0"/>
      <w:marRight w:val="0"/>
      <w:marTop w:val="0"/>
      <w:marBottom w:val="0"/>
      <w:divBdr>
        <w:top w:val="none" w:sz="0" w:space="0" w:color="auto"/>
        <w:left w:val="none" w:sz="0" w:space="0" w:color="auto"/>
        <w:bottom w:val="none" w:sz="0" w:space="0" w:color="auto"/>
        <w:right w:val="none" w:sz="0" w:space="0" w:color="auto"/>
      </w:divBdr>
      <w:divsChild>
        <w:div w:id="1581450730">
          <w:marLeft w:val="0"/>
          <w:marRight w:val="0"/>
          <w:marTop w:val="0"/>
          <w:marBottom w:val="0"/>
          <w:divBdr>
            <w:top w:val="none" w:sz="0" w:space="0" w:color="auto"/>
            <w:left w:val="none" w:sz="0" w:space="0" w:color="auto"/>
            <w:bottom w:val="none" w:sz="0" w:space="0" w:color="auto"/>
            <w:right w:val="none" w:sz="0" w:space="0" w:color="auto"/>
          </w:divBdr>
          <w:divsChild>
            <w:div w:id="899946312">
              <w:marLeft w:val="0"/>
              <w:marRight w:val="0"/>
              <w:marTop w:val="0"/>
              <w:marBottom w:val="0"/>
              <w:divBdr>
                <w:top w:val="none" w:sz="0" w:space="0" w:color="auto"/>
                <w:left w:val="none" w:sz="0" w:space="0" w:color="auto"/>
                <w:bottom w:val="none" w:sz="0" w:space="0" w:color="auto"/>
                <w:right w:val="none" w:sz="0" w:space="0" w:color="auto"/>
              </w:divBdr>
            </w:div>
            <w:div w:id="712577705">
              <w:marLeft w:val="0"/>
              <w:marRight w:val="0"/>
              <w:marTop w:val="0"/>
              <w:marBottom w:val="0"/>
              <w:divBdr>
                <w:top w:val="none" w:sz="0" w:space="0" w:color="auto"/>
                <w:left w:val="none" w:sz="0" w:space="0" w:color="auto"/>
                <w:bottom w:val="none" w:sz="0" w:space="0" w:color="auto"/>
                <w:right w:val="none" w:sz="0" w:space="0" w:color="auto"/>
              </w:divBdr>
            </w:div>
            <w:div w:id="1564833947">
              <w:marLeft w:val="0"/>
              <w:marRight w:val="0"/>
              <w:marTop w:val="0"/>
              <w:marBottom w:val="0"/>
              <w:divBdr>
                <w:top w:val="none" w:sz="0" w:space="0" w:color="auto"/>
                <w:left w:val="none" w:sz="0" w:space="0" w:color="auto"/>
                <w:bottom w:val="none" w:sz="0" w:space="0" w:color="auto"/>
                <w:right w:val="none" w:sz="0" w:space="0" w:color="auto"/>
              </w:divBdr>
            </w:div>
            <w:div w:id="2137680321">
              <w:marLeft w:val="0"/>
              <w:marRight w:val="0"/>
              <w:marTop w:val="0"/>
              <w:marBottom w:val="0"/>
              <w:divBdr>
                <w:top w:val="none" w:sz="0" w:space="0" w:color="auto"/>
                <w:left w:val="none" w:sz="0" w:space="0" w:color="auto"/>
                <w:bottom w:val="none" w:sz="0" w:space="0" w:color="auto"/>
                <w:right w:val="none" w:sz="0" w:space="0" w:color="auto"/>
              </w:divBdr>
            </w:div>
            <w:div w:id="995107627">
              <w:marLeft w:val="0"/>
              <w:marRight w:val="0"/>
              <w:marTop w:val="0"/>
              <w:marBottom w:val="0"/>
              <w:divBdr>
                <w:top w:val="none" w:sz="0" w:space="0" w:color="auto"/>
                <w:left w:val="none" w:sz="0" w:space="0" w:color="auto"/>
                <w:bottom w:val="none" w:sz="0" w:space="0" w:color="auto"/>
                <w:right w:val="none" w:sz="0" w:space="0" w:color="auto"/>
              </w:divBdr>
            </w:div>
            <w:div w:id="1097216189">
              <w:marLeft w:val="0"/>
              <w:marRight w:val="0"/>
              <w:marTop w:val="0"/>
              <w:marBottom w:val="0"/>
              <w:divBdr>
                <w:top w:val="none" w:sz="0" w:space="0" w:color="auto"/>
                <w:left w:val="none" w:sz="0" w:space="0" w:color="auto"/>
                <w:bottom w:val="none" w:sz="0" w:space="0" w:color="auto"/>
                <w:right w:val="none" w:sz="0" w:space="0" w:color="auto"/>
              </w:divBdr>
            </w:div>
            <w:div w:id="1410663261">
              <w:marLeft w:val="0"/>
              <w:marRight w:val="0"/>
              <w:marTop w:val="0"/>
              <w:marBottom w:val="0"/>
              <w:divBdr>
                <w:top w:val="none" w:sz="0" w:space="0" w:color="auto"/>
                <w:left w:val="none" w:sz="0" w:space="0" w:color="auto"/>
                <w:bottom w:val="none" w:sz="0" w:space="0" w:color="auto"/>
                <w:right w:val="none" w:sz="0" w:space="0" w:color="auto"/>
              </w:divBdr>
            </w:div>
            <w:div w:id="484709612">
              <w:marLeft w:val="0"/>
              <w:marRight w:val="0"/>
              <w:marTop w:val="0"/>
              <w:marBottom w:val="0"/>
              <w:divBdr>
                <w:top w:val="none" w:sz="0" w:space="0" w:color="auto"/>
                <w:left w:val="none" w:sz="0" w:space="0" w:color="auto"/>
                <w:bottom w:val="none" w:sz="0" w:space="0" w:color="auto"/>
                <w:right w:val="none" w:sz="0" w:space="0" w:color="auto"/>
              </w:divBdr>
            </w:div>
            <w:div w:id="631325834">
              <w:marLeft w:val="0"/>
              <w:marRight w:val="0"/>
              <w:marTop w:val="0"/>
              <w:marBottom w:val="0"/>
              <w:divBdr>
                <w:top w:val="none" w:sz="0" w:space="0" w:color="auto"/>
                <w:left w:val="none" w:sz="0" w:space="0" w:color="auto"/>
                <w:bottom w:val="none" w:sz="0" w:space="0" w:color="auto"/>
                <w:right w:val="none" w:sz="0" w:space="0" w:color="auto"/>
              </w:divBdr>
            </w:div>
            <w:div w:id="102919597">
              <w:marLeft w:val="0"/>
              <w:marRight w:val="0"/>
              <w:marTop w:val="0"/>
              <w:marBottom w:val="0"/>
              <w:divBdr>
                <w:top w:val="none" w:sz="0" w:space="0" w:color="auto"/>
                <w:left w:val="none" w:sz="0" w:space="0" w:color="auto"/>
                <w:bottom w:val="none" w:sz="0" w:space="0" w:color="auto"/>
                <w:right w:val="none" w:sz="0" w:space="0" w:color="auto"/>
              </w:divBdr>
            </w:div>
            <w:div w:id="909312539">
              <w:marLeft w:val="0"/>
              <w:marRight w:val="0"/>
              <w:marTop w:val="0"/>
              <w:marBottom w:val="0"/>
              <w:divBdr>
                <w:top w:val="none" w:sz="0" w:space="0" w:color="auto"/>
                <w:left w:val="none" w:sz="0" w:space="0" w:color="auto"/>
                <w:bottom w:val="none" w:sz="0" w:space="0" w:color="auto"/>
                <w:right w:val="none" w:sz="0" w:space="0" w:color="auto"/>
              </w:divBdr>
            </w:div>
            <w:div w:id="1378704537">
              <w:marLeft w:val="0"/>
              <w:marRight w:val="0"/>
              <w:marTop w:val="0"/>
              <w:marBottom w:val="0"/>
              <w:divBdr>
                <w:top w:val="none" w:sz="0" w:space="0" w:color="auto"/>
                <w:left w:val="none" w:sz="0" w:space="0" w:color="auto"/>
                <w:bottom w:val="none" w:sz="0" w:space="0" w:color="auto"/>
                <w:right w:val="none" w:sz="0" w:space="0" w:color="auto"/>
              </w:divBdr>
            </w:div>
            <w:div w:id="247424181">
              <w:marLeft w:val="0"/>
              <w:marRight w:val="0"/>
              <w:marTop w:val="0"/>
              <w:marBottom w:val="0"/>
              <w:divBdr>
                <w:top w:val="none" w:sz="0" w:space="0" w:color="auto"/>
                <w:left w:val="none" w:sz="0" w:space="0" w:color="auto"/>
                <w:bottom w:val="none" w:sz="0" w:space="0" w:color="auto"/>
                <w:right w:val="none" w:sz="0" w:space="0" w:color="auto"/>
              </w:divBdr>
            </w:div>
            <w:div w:id="520120911">
              <w:marLeft w:val="0"/>
              <w:marRight w:val="0"/>
              <w:marTop w:val="0"/>
              <w:marBottom w:val="0"/>
              <w:divBdr>
                <w:top w:val="none" w:sz="0" w:space="0" w:color="auto"/>
                <w:left w:val="none" w:sz="0" w:space="0" w:color="auto"/>
                <w:bottom w:val="none" w:sz="0" w:space="0" w:color="auto"/>
                <w:right w:val="none" w:sz="0" w:space="0" w:color="auto"/>
              </w:divBdr>
            </w:div>
            <w:div w:id="1835604578">
              <w:marLeft w:val="0"/>
              <w:marRight w:val="0"/>
              <w:marTop w:val="0"/>
              <w:marBottom w:val="0"/>
              <w:divBdr>
                <w:top w:val="none" w:sz="0" w:space="0" w:color="auto"/>
                <w:left w:val="none" w:sz="0" w:space="0" w:color="auto"/>
                <w:bottom w:val="none" w:sz="0" w:space="0" w:color="auto"/>
                <w:right w:val="none" w:sz="0" w:space="0" w:color="auto"/>
              </w:divBdr>
            </w:div>
            <w:div w:id="699164382">
              <w:marLeft w:val="0"/>
              <w:marRight w:val="0"/>
              <w:marTop w:val="0"/>
              <w:marBottom w:val="0"/>
              <w:divBdr>
                <w:top w:val="none" w:sz="0" w:space="0" w:color="auto"/>
                <w:left w:val="none" w:sz="0" w:space="0" w:color="auto"/>
                <w:bottom w:val="none" w:sz="0" w:space="0" w:color="auto"/>
                <w:right w:val="none" w:sz="0" w:space="0" w:color="auto"/>
              </w:divBdr>
            </w:div>
            <w:div w:id="188109351">
              <w:marLeft w:val="0"/>
              <w:marRight w:val="0"/>
              <w:marTop w:val="0"/>
              <w:marBottom w:val="0"/>
              <w:divBdr>
                <w:top w:val="none" w:sz="0" w:space="0" w:color="auto"/>
                <w:left w:val="none" w:sz="0" w:space="0" w:color="auto"/>
                <w:bottom w:val="none" w:sz="0" w:space="0" w:color="auto"/>
                <w:right w:val="none" w:sz="0" w:space="0" w:color="auto"/>
              </w:divBdr>
            </w:div>
            <w:div w:id="1031414619">
              <w:marLeft w:val="0"/>
              <w:marRight w:val="0"/>
              <w:marTop w:val="0"/>
              <w:marBottom w:val="0"/>
              <w:divBdr>
                <w:top w:val="none" w:sz="0" w:space="0" w:color="auto"/>
                <w:left w:val="none" w:sz="0" w:space="0" w:color="auto"/>
                <w:bottom w:val="none" w:sz="0" w:space="0" w:color="auto"/>
                <w:right w:val="none" w:sz="0" w:space="0" w:color="auto"/>
              </w:divBdr>
            </w:div>
            <w:div w:id="2069648560">
              <w:marLeft w:val="0"/>
              <w:marRight w:val="0"/>
              <w:marTop w:val="0"/>
              <w:marBottom w:val="0"/>
              <w:divBdr>
                <w:top w:val="none" w:sz="0" w:space="0" w:color="auto"/>
                <w:left w:val="none" w:sz="0" w:space="0" w:color="auto"/>
                <w:bottom w:val="none" w:sz="0" w:space="0" w:color="auto"/>
                <w:right w:val="none" w:sz="0" w:space="0" w:color="auto"/>
              </w:divBdr>
            </w:div>
            <w:div w:id="199437943">
              <w:marLeft w:val="0"/>
              <w:marRight w:val="0"/>
              <w:marTop w:val="0"/>
              <w:marBottom w:val="0"/>
              <w:divBdr>
                <w:top w:val="none" w:sz="0" w:space="0" w:color="auto"/>
                <w:left w:val="none" w:sz="0" w:space="0" w:color="auto"/>
                <w:bottom w:val="none" w:sz="0" w:space="0" w:color="auto"/>
                <w:right w:val="none" w:sz="0" w:space="0" w:color="auto"/>
              </w:divBdr>
            </w:div>
            <w:div w:id="422649447">
              <w:marLeft w:val="0"/>
              <w:marRight w:val="0"/>
              <w:marTop w:val="0"/>
              <w:marBottom w:val="0"/>
              <w:divBdr>
                <w:top w:val="none" w:sz="0" w:space="0" w:color="auto"/>
                <w:left w:val="none" w:sz="0" w:space="0" w:color="auto"/>
                <w:bottom w:val="none" w:sz="0" w:space="0" w:color="auto"/>
                <w:right w:val="none" w:sz="0" w:space="0" w:color="auto"/>
              </w:divBdr>
            </w:div>
            <w:div w:id="1988898589">
              <w:marLeft w:val="0"/>
              <w:marRight w:val="0"/>
              <w:marTop w:val="0"/>
              <w:marBottom w:val="0"/>
              <w:divBdr>
                <w:top w:val="none" w:sz="0" w:space="0" w:color="auto"/>
                <w:left w:val="none" w:sz="0" w:space="0" w:color="auto"/>
                <w:bottom w:val="none" w:sz="0" w:space="0" w:color="auto"/>
                <w:right w:val="none" w:sz="0" w:space="0" w:color="auto"/>
              </w:divBdr>
            </w:div>
            <w:div w:id="2129548367">
              <w:marLeft w:val="0"/>
              <w:marRight w:val="0"/>
              <w:marTop w:val="0"/>
              <w:marBottom w:val="0"/>
              <w:divBdr>
                <w:top w:val="none" w:sz="0" w:space="0" w:color="auto"/>
                <w:left w:val="none" w:sz="0" w:space="0" w:color="auto"/>
                <w:bottom w:val="none" w:sz="0" w:space="0" w:color="auto"/>
                <w:right w:val="none" w:sz="0" w:space="0" w:color="auto"/>
              </w:divBdr>
            </w:div>
            <w:div w:id="13725824">
              <w:marLeft w:val="0"/>
              <w:marRight w:val="0"/>
              <w:marTop w:val="0"/>
              <w:marBottom w:val="0"/>
              <w:divBdr>
                <w:top w:val="none" w:sz="0" w:space="0" w:color="auto"/>
                <w:left w:val="none" w:sz="0" w:space="0" w:color="auto"/>
                <w:bottom w:val="none" w:sz="0" w:space="0" w:color="auto"/>
                <w:right w:val="none" w:sz="0" w:space="0" w:color="auto"/>
              </w:divBdr>
            </w:div>
            <w:div w:id="26684717">
              <w:marLeft w:val="0"/>
              <w:marRight w:val="0"/>
              <w:marTop w:val="0"/>
              <w:marBottom w:val="0"/>
              <w:divBdr>
                <w:top w:val="none" w:sz="0" w:space="0" w:color="auto"/>
                <w:left w:val="none" w:sz="0" w:space="0" w:color="auto"/>
                <w:bottom w:val="none" w:sz="0" w:space="0" w:color="auto"/>
                <w:right w:val="none" w:sz="0" w:space="0" w:color="auto"/>
              </w:divBdr>
            </w:div>
            <w:div w:id="779839976">
              <w:marLeft w:val="0"/>
              <w:marRight w:val="0"/>
              <w:marTop w:val="0"/>
              <w:marBottom w:val="0"/>
              <w:divBdr>
                <w:top w:val="none" w:sz="0" w:space="0" w:color="auto"/>
                <w:left w:val="none" w:sz="0" w:space="0" w:color="auto"/>
                <w:bottom w:val="none" w:sz="0" w:space="0" w:color="auto"/>
                <w:right w:val="none" w:sz="0" w:space="0" w:color="auto"/>
              </w:divBdr>
            </w:div>
            <w:div w:id="110513231">
              <w:marLeft w:val="0"/>
              <w:marRight w:val="0"/>
              <w:marTop w:val="0"/>
              <w:marBottom w:val="0"/>
              <w:divBdr>
                <w:top w:val="none" w:sz="0" w:space="0" w:color="auto"/>
                <w:left w:val="none" w:sz="0" w:space="0" w:color="auto"/>
                <w:bottom w:val="none" w:sz="0" w:space="0" w:color="auto"/>
                <w:right w:val="none" w:sz="0" w:space="0" w:color="auto"/>
              </w:divBdr>
            </w:div>
            <w:div w:id="395781811">
              <w:marLeft w:val="0"/>
              <w:marRight w:val="0"/>
              <w:marTop w:val="0"/>
              <w:marBottom w:val="0"/>
              <w:divBdr>
                <w:top w:val="none" w:sz="0" w:space="0" w:color="auto"/>
                <w:left w:val="none" w:sz="0" w:space="0" w:color="auto"/>
                <w:bottom w:val="none" w:sz="0" w:space="0" w:color="auto"/>
                <w:right w:val="none" w:sz="0" w:space="0" w:color="auto"/>
              </w:divBdr>
            </w:div>
            <w:div w:id="763459259">
              <w:marLeft w:val="0"/>
              <w:marRight w:val="0"/>
              <w:marTop w:val="0"/>
              <w:marBottom w:val="0"/>
              <w:divBdr>
                <w:top w:val="none" w:sz="0" w:space="0" w:color="auto"/>
                <w:left w:val="none" w:sz="0" w:space="0" w:color="auto"/>
                <w:bottom w:val="none" w:sz="0" w:space="0" w:color="auto"/>
                <w:right w:val="none" w:sz="0" w:space="0" w:color="auto"/>
              </w:divBdr>
            </w:div>
            <w:div w:id="298340788">
              <w:marLeft w:val="0"/>
              <w:marRight w:val="0"/>
              <w:marTop w:val="0"/>
              <w:marBottom w:val="0"/>
              <w:divBdr>
                <w:top w:val="none" w:sz="0" w:space="0" w:color="auto"/>
                <w:left w:val="none" w:sz="0" w:space="0" w:color="auto"/>
                <w:bottom w:val="none" w:sz="0" w:space="0" w:color="auto"/>
                <w:right w:val="none" w:sz="0" w:space="0" w:color="auto"/>
              </w:divBdr>
            </w:div>
            <w:div w:id="255213580">
              <w:marLeft w:val="0"/>
              <w:marRight w:val="0"/>
              <w:marTop w:val="0"/>
              <w:marBottom w:val="0"/>
              <w:divBdr>
                <w:top w:val="none" w:sz="0" w:space="0" w:color="auto"/>
                <w:left w:val="none" w:sz="0" w:space="0" w:color="auto"/>
                <w:bottom w:val="none" w:sz="0" w:space="0" w:color="auto"/>
                <w:right w:val="none" w:sz="0" w:space="0" w:color="auto"/>
              </w:divBdr>
            </w:div>
            <w:div w:id="929922732">
              <w:marLeft w:val="0"/>
              <w:marRight w:val="0"/>
              <w:marTop w:val="0"/>
              <w:marBottom w:val="0"/>
              <w:divBdr>
                <w:top w:val="none" w:sz="0" w:space="0" w:color="auto"/>
                <w:left w:val="none" w:sz="0" w:space="0" w:color="auto"/>
                <w:bottom w:val="none" w:sz="0" w:space="0" w:color="auto"/>
                <w:right w:val="none" w:sz="0" w:space="0" w:color="auto"/>
              </w:divBdr>
            </w:div>
            <w:div w:id="696200131">
              <w:marLeft w:val="0"/>
              <w:marRight w:val="0"/>
              <w:marTop w:val="0"/>
              <w:marBottom w:val="0"/>
              <w:divBdr>
                <w:top w:val="none" w:sz="0" w:space="0" w:color="auto"/>
                <w:left w:val="none" w:sz="0" w:space="0" w:color="auto"/>
                <w:bottom w:val="none" w:sz="0" w:space="0" w:color="auto"/>
                <w:right w:val="none" w:sz="0" w:space="0" w:color="auto"/>
              </w:divBdr>
            </w:div>
            <w:div w:id="2048674633">
              <w:marLeft w:val="0"/>
              <w:marRight w:val="0"/>
              <w:marTop w:val="0"/>
              <w:marBottom w:val="0"/>
              <w:divBdr>
                <w:top w:val="none" w:sz="0" w:space="0" w:color="auto"/>
                <w:left w:val="none" w:sz="0" w:space="0" w:color="auto"/>
                <w:bottom w:val="none" w:sz="0" w:space="0" w:color="auto"/>
                <w:right w:val="none" w:sz="0" w:space="0" w:color="auto"/>
              </w:divBdr>
            </w:div>
            <w:div w:id="1325745393">
              <w:marLeft w:val="0"/>
              <w:marRight w:val="0"/>
              <w:marTop w:val="0"/>
              <w:marBottom w:val="0"/>
              <w:divBdr>
                <w:top w:val="none" w:sz="0" w:space="0" w:color="auto"/>
                <w:left w:val="none" w:sz="0" w:space="0" w:color="auto"/>
                <w:bottom w:val="none" w:sz="0" w:space="0" w:color="auto"/>
                <w:right w:val="none" w:sz="0" w:space="0" w:color="auto"/>
              </w:divBdr>
            </w:div>
            <w:div w:id="1806774062">
              <w:marLeft w:val="0"/>
              <w:marRight w:val="0"/>
              <w:marTop w:val="0"/>
              <w:marBottom w:val="0"/>
              <w:divBdr>
                <w:top w:val="none" w:sz="0" w:space="0" w:color="auto"/>
                <w:left w:val="none" w:sz="0" w:space="0" w:color="auto"/>
                <w:bottom w:val="none" w:sz="0" w:space="0" w:color="auto"/>
                <w:right w:val="none" w:sz="0" w:space="0" w:color="auto"/>
              </w:divBdr>
            </w:div>
            <w:div w:id="419638218">
              <w:marLeft w:val="0"/>
              <w:marRight w:val="0"/>
              <w:marTop w:val="0"/>
              <w:marBottom w:val="0"/>
              <w:divBdr>
                <w:top w:val="none" w:sz="0" w:space="0" w:color="auto"/>
                <w:left w:val="none" w:sz="0" w:space="0" w:color="auto"/>
                <w:bottom w:val="none" w:sz="0" w:space="0" w:color="auto"/>
                <w:right w:val="none" w:sz="0" w:space="0" w:color="auto"/>
              </w:divBdr>
            </w:div>
            <w:div w:id="1900630759">
              <w:marLeft w:val="0"/>
              <w:marRight w:val="0"/>
              <w:marTop w:val="0"/>
              <w:marBottom w:val="0"/>
              <w:divBdr>
                <w:top w:val="none" w:sz="0" w:space="0" w:color="auto"/>
                <w:left w:val="none" w:sz="0" w:space="0" w:color="auto"/>
                <w:bottom w:val="none" w:sz="0" w:space="0" w:color="auto"/>
                <w:right w:val="none" w:sz="0" w:space="0" w:color="auto"/>
              </w:divBdr>
            </w:div>
            <w:div w:id="238709129">
              <w:marLeft w:val="0"/>
              <w:marRight w:val="0"/>
              <w:marTop w:val="0"/>
              <w:marBottom w:val="0"/>
              <w:divBdr>
                <w:top w:val="none" w:sz="0" w:space="0" w:color="auto"/>
                <w:left w:val="none" w:sz="0" w:space="0" w:color="auto"/>
                <w:bottom w:val="none" w:sz="0" w:space="0" w:color="auto"/>
                <w:right w:val="none" w:sz="0" w:space="0" w:color="auto"/>
              </w:divBdr>
            </w:div>
            <w:div w:id="1501460562">
              <w:marLeft w:val="0"/>
              <w:marRight w:val="0"/>
              <w:marTop w:val="0"/>
              <w:marBottom w:val="0"/>
              <w:divBdr>
                <w:top w:val="none" w:sz="0" w:space="0" w:color="auto"/>
                <w:left w:val="none" w:sz="0" w:space="0" w:color="auto"/>
                <w:bottom w:val="none" w:sz="0" w:space="0" w:color="auto"/>
                <w:right w:val="none" w:sz="0" w:space="0" w:color="auto"/>
              </w:divBdr>
            </w:div>
            <w:div w:id="41551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3690">
      <w:bodyDiv w:val="1"/>
      <w:marLeft w:val="0"/>
      <w:marRight w:val="0"/>
      <w:marTop w:val="0"/>
      <w:marBottom w:val="0"/>
      <w:divBdr>
        <w:top w:val="none" w:sz="0" w:space="0" w:color="auto"/>
        <w:left w:val="none" w:sz="0" w:space="0" w:color="auto"/>
        <w:bottom w:val="none" w:sz="0" w:space="0" w:color="auto"/>
        <w:right w:val="none" w:sz="0" w:space="0" w:color="auto"/>
      </w:divBdr>
    </w:div>
    <w:div w:id="1761679810">
      <w:bodyDiv w:val="1"/>
      <w:marLeft w:val="0"/>
      <w:marRight w:val="0"/>
      <w:marTop w:val="0"/>
      <w:marBottom w:val="0"/>
      <w:divBdr>
        <w:top w:val="none" w:sz="0" w:space="0" w:color="auto"/>
        <w:left w:val="none" w:sz="0" w:space="0" w:color="auto"/>
        <w:bottom w:val="none" w:sz="0" w:space="0" w:color="auto"/>
        <w:right w:val="none" w:sz="0" w:space="0" w:color="auto"/>
      </w:divBdr>
    </w:div>
    <w:div w:id="1762722002">
      <w:bodyDiv w:val="1"/>
      <w:marLeft w:val="0"/>
      <w:marRight w:val="0"/>
      <w:marTop w:val="0"/>
      <w:marBottom w:val="0"/>
      <w:divBdr>
        <w:top w:val="none" w:sz="0" w:space="0" w:color="auto"/>
        <w:left w:val="none" w:sz="0" w:space="0" w:color="auto"/>
        <w:bottom w:val="none" w:sz="0" w:space="0" w:color="auto"/>
        <w:right w:val="none" w:sz="0" w:space="0" w:color="auto"/>
      </w:divBdr>
    </w:div>
    <w:div w:id="1762944436">
      <w:bodyDiv w:val="1"/>
      <w:marLeft w:val="0"/>
      <w:marRight w:val="0"/>
      <w:marTop w:val="0"/>
      <w:marBottom w:val="0"/>
      <w:divBdr>
        <w:top w:val="none" w:sz="0" w:space="0" w:color="auto"/>
        <w:left w:val="none" w:sz="0" w:space="0" w:color="auto"/>
        <w:bottom w:val="none" w:sz="0" w:space="0" w:color="auto"/>
        <w:right w:val="none" w:sz="0" w:space="0" w:color="auto"/>
      </w:divBdr>
    </w:div>
    <w:div w:id="1770856680">
      <w:bodyDiv w:val="1"/>
      <w:marLeft w:val="0"/>
      <w:marRight w:val="0"/>
      <w:marTop w:val="0"/>
      <w:marBottom w:val="0"/>
      <w:divBdr>
        <w:top w:val="none" w:sz="0" w:space="0" w:color="auto"/>
        <w:left w:val="none" w:sz="0" w:space="0" w:color="auto"/>
        <w:bottom w:val="none" w:sz="0" w:space="0" w:color="auto"/>
        <w:right w:val="none" w:sz="0" w:space="0" w:color="auto"/>
      </w:divBdr>
    </w:div>
    <w:div w:id="1773624123">
      <w:bodyDiv w:val="1"/>
      <w:marLeft w:val="0"/>
      <w:marRight w:val="0"/>
      <w:marTop w:val="0"/>
      <w:marBottom w:val="0"/>
      <w:divBdr>
        <w:top w:val="none" w:sz="0" w:space="0" w:color="auto"/>
        <w:left w:val="none" w:sz="0" w:space="0" w:color="auto"/>
        <w:bottom w:val="none" w:sz="0" w:space="0" w:color="auto"/>
        <w:right w:val="none" w:sz="0" w:space="0" w:color="auto"/>
      </w:divBdr>
    </w:div>
    <w:div w:id="1780953301">
      <w:bodyDiv w:val="1"/>
      <w:marLeft w:val="0"/>
      <w:marRight w:val="0"/>
      <w:marTop w:val="0"/>
      <w:marBottom w:val="0"/>
      <w:divBdr>
        <w:top w:val="none" w:sz="0" w:space="0" w:color="auto"/>
        <w:left w:val="none" w:sz="0" w:space="0" w:color="auto"/>
        <w:bottom w:val="none" w:sz="0" w:space="0" w:color="auto"/>
        <w:right w:val="none" w:sz="0" w:space="0" w:color="auto"/>
      </w:divBdr>
    </w:div>
    <w:div w:id="1782140368">
      <w:bodyDiv w:val="1"/>
      <w:marLeft w:val="0"/>
      <w:marRight w:val="0"/>
      <w:marTop w:val="0"/>
      <w:marBottom w:val="0"/>
      <w:divBdr>
        <w:top w:val="none" w:sz="0" w:space="0" w:color="auto"/>
        <w:left w:val="none" w:sz="0" w:space="0" w:color="auto"/>
        <w:bottom w:val="none" w:sz="0" w:space="0" w:color="auto"/>
        <w:right w:val="none" w:sz="0" w:space="0" w:color="auto"/>
      </w:divBdr>
    </w:div>
    <w:div w:id="1797481585">
      <w:bodyDiv w:val="1"/>
      <w:marLeft w:val="0"/>
      <w:marRight w:val="0"/>
      <w:marTop w:val="0"/>
      <w:marBottom w:val="0"/>
      <w:divBdr>
        <w:top w:val="none" w:sz="0" w:space="0" w:color="auto"/>
        <w:left w:val="none" w:sz="0" w:space="0" w:color="auto"/>
        <w:bottom w:val="none" w:sz="0" w:space="0" w:color="auto"/>
        <w:right w:val="none" w:sz="0" w:space="0" w:color="auto"/>
      </w:divBdr>
    </w:div>
    <w:div w:id="1801879191">
      <w:bodyDiv w:val="1"/>
      <w:marLeft w:val="0"/>
      <w:marRight w:val="0"/>
      <w:marTop w:val="0"/>
      <w:marBottom w:val="0"/>
      <w:divBdr>
        <w:top w:val="none" w:sz="0" w:space="0" w:color="auto"/>
        <w:left w:val="none" w:sz="0" w:space="0" w:color="auto"/>
        <w:bottom w:val="none" w:sz="0" w:space="0" w:color="auto"/>
        <w:right w:val="none" w:sz="0" w:space="0" w:color="auto"/>
      </w:divBdr>
    </w:div>
    <w:div w:id="1806461580">
      <w:bodyDiv w:val="1"/>
      <w:marLeft w:val="0"/>
      <w:marRight w:val="0"/>
      <w:marTop w:val="0"/>
      <w:marBottom w:val="0"/>
      <w:divBdr>
        <w:top w:val="none" w:sz="0" w:space="0" w:color="auto"/>
        <w:left w:val="none" w:sz="0" w:space="0" w:color="auto"/>
        <w:bottom w:val="none" w:sz="0" w:space="0" w:color="auto"/>
        <w:right w:val="none" w:sz="0" w:space="0" w:color="auto"/>
      </w:divBdr>
    </w:div>
    <w:div w:id="1831866443">
      <w:bodyDiv w:val="1"/>
      <w:marLeft w:val="0"/>
      <w:marRight w:val="0"/>
      <w:marTop w:val="0"/>
      <w:marBottom w:val="0"/>
      <w:divBdr>
        <w:top w:val="none" w:sz="0" w:space="0" w:color="auto"/>
        <w:left w:val="none" w:sz="0" w:space="0" w:color="auto"/>
        <w:bottom w:val="none" w:sz="0" w:space="0" w:color="auto"/>
        <w:right w:val="none" w:sz="0" w:space="0" w:color="auto"/>
      </w:divBdr>
    </w:div>
    <w:div w:id="1842696764">
      <w:bodyDiv w:val="1"/>
      <w:marLeft w:val="0"/>
      <w:marRight w:val="0"/>
      <w:marTop w:val="0"/>
      <w:marBottom w:val="0"/>
      <w:divBdr>
        <w:top w:val="none" w:sz="0" w:space="0" w:color="auto"/>
        <w:left w:val="none" w:sz="0" w:space="0" w:color="auto"/>
        <w:bottom w:val="none" w:sz="0" w:space="0" w:color="auto"/>
        <w:right w:val="none" w:sz="0" w:space="0" w:color="auto"/>
      </w:divBdr>
    </w:div>
    <w:div w:id="1850215840">
      <w:bodyDiv w:val="1"/>
      <w:marLeft w:val="0"/>
      <w:marRight w:val="0"/>
      <w:marTop w:val="0"/>
      <w:marBottom w:val="0"/>
      <w:divBdr>
        <w:top w:val="none" w:sz="0" w:space="0" w:color="auto"/>
        <w:left w:val="none" w:sz="0" w:space="0" w:color="auto"/>
        <w:bottom w:val="none" w:sz="0" w:space="0" w:color="auto"/>
        <w:right w:val="none" w:sz="0" w:space="0" w:color="auto"/>
      </w:divBdr>
    </w:div>
    <w:div w:id="1861117791">
      <w:bodyDiv w:val="1"/>
      <w:marLeft w:val="0"/>
      <w:marRight w:val="0"/>
      <w:marTop w:val="0"/>
      <w:marBottom w:val="0"/>
      <w:divBdr>
        <w:top w:val="none" w:sz="0" w:space="0" w:color="auto"/>
        <w:left w:val="none" w:sz="0" w:space="0" w:color="auto"/>
        <w:bottom w:val="none" w:sz="0" w:space="0" w:color="auto"/>
        <w:right w:val="none" w:sz="0" w:space="0" w:color="auto"/>
      </w:divBdr>
    </w:div>
    <w:div w:id="1881089220">
      <w:bodyDiv w:val="1"/>
      <w:marLeft w:val="0"/>
      <w:marRight w:val="0"/>
      <w:marTop w:val="0"/>
      <w:marBottom w:val="0"/>
      <w:divBdr>
        <w:top w:val="none" w:sz="0" w:space="0" w:color="auto"/>
        <w:left w:val="none" w:sz="0" w:space="0" w:color="auto"/>
        <w:bottom w:val="none" w:sz="0" w:space="0" w:color="auto"/>
        <w:right w:val="none" w:sz="0" w:space="0" w:color="auto"/>
      </w:divBdr>
      <w:divsChild>
        <w:div w:id="28075296">
          <w:marLeft w:val="446"/>
          <w:marRight w:val="0"/>
          <w:marTop w:val="0"/>
          <w:marBottom w:val="0"/>
          <w:divBdr>
            <w:top w:val="none" w:sz="0" w:space="0" w:color="auto"/>
            <w:left w:val="none" w:sz="0" w:space="0" w:color="auto"/>
            <w:bottom w:val="none" w:sz="0" w:space="0" w:color="auto"/>
            <w:right w:val="none" w:sz="0" w:space="0" w:color="auto"/>
          </w:divBdr>
        </w:div>
        <w:div w:id="146750136">
          <w:marLeft w:val="446"/>
          <w:marRight w:val="0"/>
          <w:marTop w:val="0"/>
          <w:marBottom w:val="0"/>
          <w:divBdr>
            <w:top w:val="none" w:sz="0" w:space="0" w:color="auto"/>
            <w:left w:val="none" w:sz="0" w:space="0" w:color="auto"/>
            <w:bottom w:val="none" w:sz="0" w:space="0" w:color="auto"/>
            <w:right w:val="none" w:sz="0" w:space="0" w:color="auto"/>
          </w:divBdr>
        </w:div>
        <w:div w:id="2038312265">
          <w:marLeft w:val="446"/>
          <w:marRight w:val="0"/>
          <w:marTop w:val="0"/>
          <w:marBottom w:val="0"/>
          <w:divBdr>
            <w:top w:val="none" w:sz="0" w:space="0" w:color="auto"/>
            <w:left w:val="none" w:sz="0" w:space="0" w:color="auto"/>
            <w:bottom w:val="none" w:sz="0" w:space="0" w:color="auto"/>
            <w:right w:val="none" w:sz="0" w:space="0" w:color="auto"/>
          </w:divBdr>
        </w:div>
      </w:divsChild>
    </w:div>
    <w:div w:id="1894536193">
      <w:bodyDiv w:val="1"/>
      <w:marLeft w:val="0"/>
      <w:marRight w:val="0"/>
      <w:marTop w:val="0"/>
      <w:marBottom w:val="0"/>
      <w:divBdr>
        <w:top w:val="none" w:sz="0" w:space="0" w:color="auto"/>
        <w:left w:val="none" w:sz="0" w:space="0" w:color="auto"/>
        <w:bottom w:val="none" w:sz="0" w:space="0" w:color="auto"/>
        <w:right w:val="none" w:sz="0" w:space="0" w:color="auto"/>
      </w:divBdr>
      <w:divsChild>
        <w:div w:id="944727640">
          <w:marLeft w:val="0"/>
          <w:marRight w:val="0"/>
          <w:marTop w:val="0"/>
          <w:marBottom w:val="0"/>
          <w:divBdr>
            <w:top w:val="none" w:sz="0" w:space="0" w:color="auto"/>
            <w:left w:val="none" w:sz="0" w:space="0" w:color="auto"/>
            <w:bottom w:val="none" w:sz="0" w:space="0" w:color="auto"/>
            <w:right w:val="none" w:sz="0" w:space="0" w:color="auto"/>
          </w:divBdr>
          <w:divsChild>
            <w:div w:id="1296988572">
              <w:marLeft w:val="0"/>
              <w:marRight w:val="0"/>
              <w:marTop w:val="0"/>
              <w:marBottom w:val="0"/>
              <w:divBdr>
                <w:top w:val="none" w:sz="0" w:space="0" w:color="auto"/>
                <w:left w:val="none" w:sz="0" w:space="0" w:color="auto"/>
                <w:bottom w:val="none" w:sz="0" w:space="0" w:color="auto"/>
                <w:right w:val="none" w:sz="0" w:space="0" w:color="auto"/>
              </w:divBdr>
            </w:div>
            <w:div w:id="122311042">
              <w:marLeft w:val="0"/>
              <w:marRight w:val="0"/>
              <w:marTop w:val="0"/>
              <w:marBottom w:val="0"/>
              <w:divBdr>
                <w:top w:val="none" w:sz="0" w:space="0" w:color="auto"/>
                <w:left w:val="none" w:sz="0" w:space="0" w:color="auto"/>
                <w:bottom w:val="none" w:sz="0" w:space="0" w:color="auto"/>
                <w:right w:val="none" w:sz="0" w:space="0" w:color="auto"/>
              </w:divBdr>
            </w:div>
            <w:div w:id="288318267">
              <w:marLeft w:val="0"/>
              <w:marRight w:val="0"/>
              <w:marTop w:val="0"/>
              <w:marBottom w:val="0"/>
              <w:divBdr>
                <w:top w:val="none" w:sz="0" w:space="0" w:color="auto"/>
                <w:left w:val="none" w:sz="0" w:space="0" w:color="auto"/>
                <w:bottom w:val="none" w:sz="0" w:space="0" w:color="auto"/>
                <w:right w:val="none" w:sz="0" w:space="0" w:color="auto"/>
              </w:divBdr>
            </w:div>
            <w:div w:id="1911227404">
              <w:marLeft w:val="0"/>
              <w:marRight w:val="0"/>
              <w:marTop w:val="0"/>
              <w:marBottom w:val="0"/>
              <w:divBdr>
                <w:top w:val="none" w:sz="0" w:space="0" w:color="auto"/>
                <w:left w:val="none" w:sz="0" w:space="0" w:color="auto"/>
                <w:bottom w:val="none" w:sz="0" w:space="0" w:color="auto"/>
                <w:right w:val="none" w:sz="0" w:space="0" w:color="auto"/>
              </w:divBdr>
            </w:div>
            <w:div w:id="996999430">
              <w:marLeft w:val="0"/>
              <w:marRight w:val="0"/>
              <w:marTop w:val="0"/>
              <w:marBottom w:val="0"/>
              <w:divBdr>
                <w:top w:val="none" w:sz="0" w:space="0" w:color="auto"/>
                <w:left w:val="none" w:sz="0" w:space="0" w:color="auto"/>
                <w:bottom w:val="none" w:sz="0" w:space="0" w:color="auto"/>
                <w:right w:val="none" w:sz="0" w:space="0" w:color="auto"/>
              </w:divBdr>
            </w:div>
            <w:div w:id="1459253961">
              <w:marLeft w:val="0"/>
              <w:marRight w:val="0"/>
              <w:marTop w:val="0"/>
              <w:marBottom w:val="0"/>
              <w:divBdr>
                <w:top w:val="none" w:sz="0" w:space="0" w:color="auto"/>
                <w:left w:val="none" w:sz="0" w:space="0" w:color="auto"/>
                <w:bottom w:val="none" w:sz="0" w:space="0" w:color="auto"/>
                <w:right w:val="none" w:sz="0" w:space="0" w:color="auto"/>
              </w:divBdr>
            </w:div>
            <w:div w:id="743723669">
              <w:marLeft w:val="0"/>
              <w:marRight w:val="0"/>
              <w:marTop w:val="0"/>
              <w:marBottom w:val="0"/>
              <w:divBdr>
                <w:top w:val="none" w:sz="0" w:space="0" w:color="auto"/>
                <w:left w:val="none" w:sz="0" w:space="0" w:color="auto"/>
                <w:bottom w:val="none" w:sz="0" w:space="0" w:color="auto"/>
                <w:right w:val="none" w:sz="0" w:space="0" w:color="auto"/>
              </w:divBdr>
            </w:div>
            <w:div w:id="842818849">
              <w:marLeft w:val="0"/>
              <w:marRight w:val="0"/>
              <w:marTop w:val="0"/>
              <w:marBottom w:val="0"/>
              <w:divBdr>
                <w:top w:val="none" w:sz="0" w:space="0" w:color="auto"/>
                <w:left w:val="none" w:sz="0" w:space="0" w:color="auto"/>
                <w:bottom w:val="none" w:sz="0" w:space="0" w:color="auto"/>
                <w:right w:val="none" w:sz="0" w:space="0" w:color="auto"/>
              </w:divBdr>
            </w:div>
            <w:div w:id="1050609680">
              <w:marLeft w:val="0"/>
              <w:marRight w:val="0"/>
              <w:marTop w:val="0"/>
              <w:marBottom w:val="0"/>
              <w:divBdr>
                <w:top w:val="none" w:sz="0" w:space="0" w:color="auto"/>
                <w:left w:val="none" w:sz="0" w:space="0" w:color="auto"/>
                <w:bottom w:val="none" w:sz="0" w:space="0" w:color="auto"/>
                <w:right w:val="none" w:sz="0" w:space="0" w:color="auto"/>
              </w:divBdr>
            </w:div>
            <w:div w:id="1404371657">
              <w:marLeft w:val="0"/>
              <w:marRight w:val="0"/>
              <w:marTop w:val="0"/>
              <w:marBottom w:val="0"/>
              <w:divBdr>
                <w:top w:val="none" w:sz="0" w:space="0" w:color="auto"/>
                <w:left w:val="none" w:sz="0" w:space="0" w:color="auto"/>
                <w:bottom w:val="none" w:sz="0" w:space="0" w:color="auto"/>
                <w:right w:val="none" w:sz="0" w:space="0" w:color="auto"/>
              </w:divBdr>
            </w:div>
            <w:div w:id="1782991226">
              <w:marLeft w:val="0"/>
              <w:marRight w:val="0"/>
              <w:marTop w:val="0"/>
              <w:marBottom w:val="0"/>
              <w:divBdr>
                <w:top w:val="none" w:sz="0" w:space="0" w:color="auto"/>
                <w:left w:val="none" w:sz="0" w:space="0" w:color="auto"/>
                <w:bottom w:val="none" w:sz="0" w:space="0" w:color="auto"/>
                <w:right w:val="none" w:sz="0" w:space="0" w:color="auto"/>
              </w:divBdr>
            </w:div>
            <w:div w:id="1538469845">
              <w:marLeft w:val="0"/>
              <w:marRight w:val="0"/>
              <w:marTop w:val="0"/>
              <w:marBottom w:val="0"/>
              <w:divBdr>
                <w:top w:val="none" w:sz="0" w:space="0" w:color="auto"/>
                <w:left w:val="none" w:sz="0" w:space="0" w:color="auto"/>
                <w:bottom w:val="none" w:sz="0" w:space="0" w:color="auto"/>
                <w:right w:val="none" w:sz="0" w:space="0" w:color="auto"/>
              </w:divBdr>
            </w:div>
            <w:div w:id="560601127">
              <w:marLeft w:val="0"/>
              <w:marRight w:val="0"/>
              <w:marTop w:val="0"/>
              <w:marBottom w:val="0"/>
              <w:divBdr>
                <w:top w:val="none" w:sz="0" w:space="0" w:color="auto"/>
                <w:left w:val="none" w:sz="0" w:space="0" w:color="auto"/>
                <w:bottom w:val="none" w:sz="0" w:space="0" w:color="auto"/>
                <w:right w:val="none" w:sz="0" w:space="0" w:color="auto"/>
              </w:divBdr>
            </w:div>
            <w:div w:id="626590574">
              <w:marLeft w:val="0"/>
              <w:marRight w:val="0"/>
              <w:marTop w:val="0"/>
              <w:marBottom w:val="0"/>
              <w:divBdr>
                <w:top w:val="none" w:sz="0" w:space="0" w:color="auto"/>
                <w:left w:val="none" w:sz="0" w:space="0" w:color="auto"/>
                <w:bottom w:val="none" w:sz="0" w:space="0" w:color="auto"/>
                <w:right w:val="none" w:sz="0" w:space="0" w:color="auto"/>
              </w:divBdr>
            </w:div>
            <w:div w:id="480461225">
              <w:marLeft w:val="0"/>
              <w:marRight w:val="0"/>
              <w:marTop w:val="0"/>
              <w:marBottom w:val="0"/>
              <w:divBdr>
                <w:top w:val="none" w:sz="0" w:space="0" w:color="auto"/>
                <w:left w:val="none" w:sz="0" w:space="0" w:color="auto"/>
                <w:bottom w:val="none" w:sz="0" w:space="0" w:color="auto"/>
                <w:right w:val="none" w:sz="0" w:space="0" w:color="auto"/>
              </w:divBdr>
            </w:div>
            <w:div w:id="344788799">
              <w:marLeft w:val="0"/>
              <w:marRight w:val="0"/>
              <w:marTop w:val="0"/>
              <w:marBottom w:val="0"/>
              <w:divBdr>
                <w:top w:val="none" w:sz="0" w:space="0" w:color="auto"/>
                <w:left w:val="none" w:sz="0" w:space="0" w:color="auto"/>
                <w:bottom w:val="none" w:sz="0" w:space="0" w:color="auto"/>
                <w:right w:val="none" w:sz="0" w:space="0" w:color="auto"/>
              </w:divBdr>
            </w:div>
            <w:div w:id="1739744340">
              <w:marLeft w:val="0"/>
              <w:marRight w:val="0"/>
              <w:marTop w:val="0"/>
              <w:marBottom w:val="0"/>
              <w:divBdr>
                <w:top w:val="none" w:sz="0" w:space="0" w:color="auto"/>
                <w:left w:val="none" w:sz="0" w:space="0" w:color="auto"/>
                <w:bottom w:val="none" w:sz="0" w:space="0" w:color="auto"/>
                <w:right w:val="none" w:sz="0" w:space="0" w:color="auto"/>
              </w:divBdr>
            </w:div>
            <w:div w:id="449131983">
              <w:marLeft w:val="0"/>
              <w:marRight w:val="0"/>
              <w:marTop w:val="0"/>
              <w:marBottom w:val="0"/>
              <w:divBdr>
                <w:top w:val="none" w:sz="0" w:space="0" w:color="auto"/>
                <w:left w:val="none" w:sz="0" w:space="0" w:color="auto"/>
                <w:bottom w:val="none" w:sz="0" w:space="0" w:color="auto"/>
                <w:right w:val="none" w:sz="0" w:space="0" w:color="auto"/>
              </w:divBdr>
            </w:div>
            <w:div w:id="1359350294">
              <w:marLeft w:val="0"/>
              <w:marRight w:val="0"/>
              <w:marTop w:val="0"/>
              <w:marBottom w:val="0"/>
              <w:divBdr>
                <w:top w:val="none" w:sz="0" w:space="0" w:color="auto"/>
                <w:left w:val="none" w:sz="0" w:space="0" w:color="auto"/>
                <w:bottom w:val="none" w:sz="0" w:space="0" w:color="auto"/>
                <w:right w:val="none" w:sz="0" w:space="0" w:color="auto"/>
              </w:divBdr>
            </w:div>
            <w:div w:id="1748384171">
              <w:marLeft w:val="0"/>
              <w:marRight w:val="0"/>
              <w:marTop w:val="0"/>
              <w:marBottom w:val="0"/>
              <w:divBdr>
                <w:top w:val="none" w:sz="0" w:space="0" w:color="auto"/>
                <w:left w:val="none" w:sz="0" w:space="0" w:color="auto"/>
                <w:bottom w:val="none" w:sz="0" w:space="0" w:color="auto"/>
                <w:right w:val="none" w:sz="0" w:space="0" w:color="auto"/>
              </w:divBdr>
            </w:div>
            <w:div w:id="15724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4216">
      <w:bodyDiv w:val="1"/>
      <w:marLeft w:val="0"/>
      <w:marRight w:val="0"/>
      <w:marTop w:val="0"/>
      <w:marBottom w:val="0"/>
      <w:divBdr>
        <w:top w:val="none" w:sz="0" w:space="0" w:color="auto"/>
        <w:left w:val="none" w:sz="0" w:space="0" w:color="auto"/>
        <w:bottom w:val="none" w:sz="0" w:space="0" w:color="auto"/>
        <w:right w:val="none" w:sz="0" w:space="0" w:color="auto"/>
      </w:divBdr>
    </w:div>
    <w:div w:id="1937059980">
      <w:bodyDiv w:val="1"/>
      <w:marLeft w:val="0"/>
      <w:marRight w:val="0"/>
      <w:marTop w:val="0"/>
      <w:marBottom w:val="0"/>
      <w:divBdr>
        <w:top w:val="none" w:sz="0" w:space="0" w:color="auto"/>
        <w:left w:val="none" w:sz="0" w:space="0" w:color="auto"/>
        <w:bottom w:val="none" w:sz="0" w:space="0" w:color="auto"/>
        <w:right w:val="none" w:sz="0" w:space="0" w:color="auto"/>
      </w:divBdr>
    </w:div>
    <w:div w:id="1939242820">
      <w:bodyDiv w:val="1"/>
      <w:marLeft w:val="0"/>
      <w:marRight w:val="0"/>
      <w:marTop w:val="0"/>
      <w:marBottom w:val="0"/>
      <w:divBdr>
        <w:top w:val="none" w:sz="0" w:space="0" w:color="auto"/>
        <w:left w:val="none" w:sz="0" w:space="0" w:color="auto"/>
        <w:bottom w:val="none" w:sz="0" w:space="0" w:color="auto"/>
        <w:right w:val="none" w:sz="0" w:space="0" w:color="auto"/>
      </w:divBdr>
    </w:div>
    <w:div w:id="1942450121">
      <w:bodyDiv w:val="1"/>
      <w:marLeft w:val="0"/>
      <w:marRight w:val="0"/>
      <w:marTop w:val="0"/>
      <w:marBottom w:val="0"/>
      <w:divBdr>
        <w:top w:val="none" w:sz="0" w:space="0" w:color="auto"/>
        <w:left w:val="none" w:sz="0" w:space="0" w:color="auto"/>
        <w:bottom w:val="none" w:sz="0" w:space="0" w:color="auto"/>
        <w:right w:val="none" w:sz="0" w:space="0" w:color="auto"/>
      </w:divBdr>
    </w:div>
    <w:div w:id="1948998428">
      <w:bodyDiv w:val="1"/>
      <w:marLeft w:val="0"/>
      <w:marRight w:val="0"/>
      <w:marTop w:val="0"/>
      <w:marBottom w:val="0"/>
      <w:divBdr>
        <w:top w:val="none" w:sz="0" w:space="0" w:color="auto"/>
        <w:left w:val="none" w:sz="0" w:space="0" w:color="auto"/>
        <w:bottom w:val="none" w:sz="0" w:space="0" w:color="auto"/>
        <w:right w:val="none" w:sz="0" w:space="0" w:color="auto"/>
      </w:divBdr>
    </w:div>
    <w:div w:id="1949897069">
      <w:bodyDiv w:val="1"/>
      <w:marLeft w:val="0"/>
      <w:marRight w:val="0"/>
      <w:marTop w:val="0"/>
      <w:marBottom w:val="0"/>
      <w:divBdr>
        <w:top w:val="none" w:sz="0" w:space="0" w:color="auto"/>
        <w:left w:val="none" w:sz="0" w:space="0" w:color="auto"/>
        <w:bottom w:val="none" w:sz="0" w:space="0" w:color="auto"/>
        <w:right w:val="none" w:sz="0" w:space="0" w:color="auto"/>
      </w:divBdr>
    </w:div>
    <w:div w:id="1961062378">
      <w:bodyDiv w:val="1"/>
      <w:marLeft w:val="0"/>
      <w:marRight w:val="0"/>
      <w:marTop w:val="0"/>
      <w:marBottom w:val="0"/>
      <w:divBdr>
        <w:top w:val="none" w:sz="0" w:space="0" w:color="auto"/>
        <w:left w:val="none" w:sz="0" w:space="0" w:color="auto"/>
        <w:bottom w:val="none" w:sz="0" w:space="0" w:color="auto"/>
        <w:right w:val="none" w:sz="0" w:space="0" w:color="auto"/>
      </w:divBdr>
    </w:div>
    <w:div w:id="1967009482">
      <w:bodyDiv w:val="1"/>
      <w:marLeft w:val="0"/>
      <w:marRight w:val="0"/>
      <w:marTop w:val="0"/>
      <w:marBottom w:val="0"/>
      <w:divBdr>
        <w:top w:val="none" w:sz="0" w:space="0" w:color="auto"/>
        <w:left w:val="none" w:sz="0" w:space="0" w:color="auto"/>
        <w:bottom w:val="none" w:sz="0" w:space="0" w:color="auto"/>
        <w:right w:val="none" w:sz="0" w:space="0" w:color="auto"/>
      </w:divBdr>
    </w:div>
    <w:div w:id="1979216000">
      <w:bodyDiv w:val="1"/>
      <w:marLeft w:val="0"/>
      <w:marRight w:val="0"/>
      <w:marTop w:val="0"/>
      <w:marBottom w:val="0"/>
      <w:divBdr>
        <w:top w:val="none" w:sz="0" w:space="0" w:color="auto"/>
        <w:left w:val="none" w:sz="0" w:space="0" w:color="auto"/>
        <w:bottom w:val="none" w:sz="0" w:space="0" w:color="auto"/>
        <w:right w:val="none" w:sz="0" w:space="0" w:color="auto"/>
      </w:divBdr>
    </w:div>
    <w:div w:id="1987935730">
      <w:bodyDiv w:val="1"/>
      <w:marLeft w:val="0"/>
      <w:marRight w:val="0"/>
      <w:marTop w:val="0"/>
      <w:marBottom w:val="0"/>
      <w:divBdr>
        <w:top w:val="none" w:sz="0" w:space="0" w:color="auto"/>
        <w:left w:val="none" w:sz="0" w:space="0" w:color="auto"/>
        <w:bottom w:val="none" w:sz="0" w:space="0" w:color="auto"/>
        <w:right w:val="none" w:sz="0" w:space="0" w:color="auto"/>
      </w:divBdr>
    </w:div>
    <w:div w:id="2017805876">
      <w:bodyDiv w:val="1"/>
      <w:marLeft w:val="0"/>
      <w:marRight w:val="0"/>
      <w:marTop w:val="0"/>
      <w:marBottom w:val="0"/>
      <w:divBdr>
        <w:top w:val="none" w:sz="0" w:space="0" w:color="auto"/>
        <w:left w:val="none" w:sz="0" w:space="0" w:color="auto"/>
        <w:bottom w:val="none" w:sz="0" w:space="0" w:color="auto"/>
        <w:right w:val="none" w:sz="0" w:space="0" w:color="auto"/>
      </w:divBdr>
    </w:div>
    <w:div w:id="2042046452">
      <w:bodyDiv w:val="1"/>
      <w:marLeft w:val="0"/>
      <w:marRight w:val="0"/>
      <w:marTop w:val="0"/>
      <w:marBottom w:val="0"/>
      <w:divBdr>
        <w:top w:val="none" w:sz="0" w:space="0" w:color="auto"/>
        <w:left w:val="none" w:sz="0" w:space="0" w:color="auto"/>
        <w:bottom w:val="none" w:sz="0" w:space="0" w:color="auto"/>
        <w:right w:val="none" w:sz="0" w:space="0" w:color="auto"/>
      </w:divBdr>
      <w:divsChild>
        <w:div w:id="308750927">
          <w:marLeft w:val="446"/>
          <w:marRight w:val="0"/>
          <w:marTop w:val="0"/>
          <w:marBottom w:val="0"/>
          <w:divBdr>
            <w:top w:val="none" w:sz="0" w:space="0" w:color="auto"/>
            <w:left w:val="none" w:sz="0" w:space="0" w:color="auto"/>
            <w:bottom w:val="none" w:sz="0" w:space="0" w:color="auto"/>
            <w:right w:val="none" w:sz="0" w:space="0" w:color="auto"/>
          </w:divBdr>
        </w:div>
        <w:div w:id="1859587391">
          <w:marLeft w:val="446"/>
          <w:marRight w:val="0"/>
          <w:marTop w:val="0"/>
          <w:marBottom w:val="0"/>
          <w:divBdr>
            <w:top w:val="none" w:sz="0" w:space="0" w:color="auto"/>
            <w:left w:val="none" w:sz="0" w:space="0" w:color="auto"/>
            <w:bottom w:val="none" w:sz="0" w:space="0" w:color="auto"/>
            <w:right w:val="none" w:sz="0" w:space="0" w:color="auto"/>
          </w:divBdr>
        </w:div>
        <w:div w:id="823931527">
          <w:marLeft w:val="446"/>
          <w:marRight w:val="0"/>
          <w:marTop w:val="0"/>
          <w:marBottom w:val="0"/>
          <w:divBdr>
            <w:top w:val="none" w:sz="0" w:space="0" w:color="auto"/>
            <w:left w:val="none" w:sz="0" w:space="0" w:color="auto"/>
            <w:bottom w:val="none" w:sz="0" w:space="0" w:color="auto"/>
            <w:right w:val="none" w:sz="0" w:space="0" w:color="auto"/>
          </w:divBdr>
        </w:div>
      </w:divsChild>
    </w:div>
    <w:div w:id="2052075275">
      <w:bodyDiv w:val="1"/>
      <w:marLeft w:val="0"/>
      <w:marRight w:val="0"/>
      <w:marTop w:val="0"/>
      <w:marBottom w:val="0"/>
      <w:divBdr>
        <w:top w:val="none" w:sz="0" w:space="0" w:color="auto"/>
        <w:left w:val="none" w:sz="0" w:space="0" w:color="auto"/>
        <w:bottom w:val="none" w:sz="0" w:space="0" w:color="auto"/>
        <w:right w:val="none" w:sz="0" w:space="0" w:color="auto"/>
      </w:divBdr>
      <w:divsChild>
        <w:div w:id="580716884">
          <w:marLeft w:val="446"/>
          <w:marRight w:val="0"/>
          <w:marTop w:val="0"/>
          <w:marBottom w:val="0"/>
          <w:divBdr>
            <w:top w:val="none" w:sz="0" w:space="0" w:color="auto"/>
            <w:left w:val="none" w:sz="0" w:space="0" w:color="auto"/>
            <w:bottom w:val="none" w:sz="0" w:space="0" w:color="auto"/>
            <w:right w:val="none" w:sz="0" w:space="0" w:color="auto"/>
          </w:divBdr>
        </w:div>
        <w:div w:id="1803377443">
          <w:marLeft w:val="446"/>
          <w:marRight w:val="0"/>
          <w:marTop w:val="0"/>
          <w:marBottom w:val="0"/>
          <w:divBdr>
            <w:top w:val="none" w:sz="0" w:space="0" w:color="auto"/>
            <w:left w:val="none" w:sz="0" w:space="0" w:color="auto"/>
            <w:bottom w:val="none" w:sz="0" w:space="0" w:color="auto"/>
            <w:right w:val="none" w:sz="0" w:space="0" w:color="auto"/>
          </w:divBdr>
        </w:div>
        <w:div w:id="82066662">
          <w:marLeft w:val="446"/>
          <w:marRight w:val="0"/>
          <w:marTop w:val="0"/>
          <w:marBottom w:val="0"/>
          <w:divBdr>
            <w:top w:val="none" w:sz="0" w:space="0" w:color="auto"/>
            <w:left w:val="none" w:sz="0" w:space="0" w:color="auto"/>
            <w:bottom w:val="none" w:sz="0" w:space="0" w:color="auto"/>
            <w:right w:val="none" w:sz="0" w:space="0" w:color="auto"/>
          </w:divBdr>
        </w:div>
        <w:div w:id="2052339721">
          <w:marLeft w:val="446"/>
          <w:marRight w:val="0"/>
          <w:marTop w:val="0"/>
          <w:marBottom w:val="0"/>
          <w:divBdr>
            <w:top w:val="none" w:sz="0" w:space="0" w:color="auto"/>
            <w:left w:val="none" w:sz="0" w:space="0" w:color="auto"/>
            <w:bottom w:val="none" w:sz="0" w:space="0" w:color="auto"/>
            <w:right w:val="none" w:sz="0" w:space="0" w:color="auto"/>
          </w:divBdr>
        </w:div>
        <w:div w:id="1479683528">
          <w:marLeft w:val="446"/>
          <w:marRight w:val="0"/>
          <w:marTop w:val="0"/>
          <w:marBottom w:val="0"/>
          <w:divBdr>
            <w:top w:val="none" w:sz="0" w:space="0" w:color="auto"/>
            <w:left w:val="none" w:sz="0" w:space="0" w:color="auto"/>
            <w:bottom w:val="none" w:sz="0" w:space="0" w:color="auto"/>
            <w:right w:val="none" w:sz="0" w:space="0" w:color="auto"/>
          </w:divBdr>
        </w:div>
      </w:divsChild>
    </w:div>
    <w:div w:id="2057385172">
      <w:bodyDiv w:val="1"/>
      <w:marLeft w:val="0"/>
      <w:marRight w:val="0"/>
      <w:marTop w:val="0"/>
      <w:marBottom w:val="0"/>
      <w:divBdr>
        <w:top w:val="none" w:sz="0" w:space="0" w:color="auto"/>
        <w:left w:val="none" w:sz="0" w:space="0" w:color="auto"/>
        <w:bottom w:val="none" w:sz="0" w:space="0" w:color="auto"/>
        <w:right w:val="none" w:sz="0" w:space="0" w:color="auto"/>
      </w:divBdr>
      <w:divsChild>
        <w:div w:id="681056790">
          <w:marLeft w:val="446"/>
          <w:marRight w:val="0"/>
          <w:marTop w:val="0"/>
          <w:marBottom w:val="0"/>
          <w:divBdr>
            <w:top w:val="none" w:sz="0" w:space="0" w:color="auto"/>
            <w:left w:val="none" w:sz="0" w:space="0" w:color="auto"/>
            <w:bottom w:val="none" w:sz="0" w:space="0" w:color="auto"/>
            <w:right w:val="none" w:sz="0" w:space="0" w:color="auto"/>
          </w:divBdr>
        </w:div>
        <w:div w:id="1761869918">
          <w:marLeft w:val="446"/>
          <w:marRight w:val="0"/>
          <w:marTop w:val="0"/>
          <w:marBottom w:val="0"/>
          <w:divBdr>
            <w:top w:val="none" w:sz="0" w:space="0" w:color="auto"/>
            <w:left w:val="none" w:sz="0" w:space="0" w:color="auto"/>
            <w:bottom w:val="none" w:sz="0" w:space="0" w:color="auto"/>
            <w:right w:val="none" w:sz="0" w:space="0" w:color="auto"/>
          </w:divBdr>
        </w:div>
        <w:div w:id="729228519">
          <w:marLeft w:val="446"/>
          <w:marRight w:val="0"/>
          <w:marTop w:val="0"/>
          <w:marBottom w:val="0"/>
          <w:divBdr>
            <w:top w:val="none" w:sz="0" w:space="0" w:color="auto"/>
            <w:left w:val="none" w:sz="0" w:space="0" w:color="auto"/>
            <w:bottom w:val="none" w:sz="0" w:space="0" w:color="auto"/>
            <w:right w:val="none" w:sz="0" w:space="0" w:color="auto"/>
          </w:divBdr>
        </w:div>
        <w:div w:id="718869298">
          <w:marLeft w:val="446"/>
          <w:marRight w:val="0"/>
          <w:marTop w:val="0"/>
          <w:marBottom w:val="0"/>
          <w:divBdr>
            <w:top w:val="none" w:sz="0" w:space="0" w:color="auto"/>
            <w:left w:val="none" w:sz="0" w:space="0" w:color="auto"/>
            <w:bottom w:val="none" w:sz="0" w:space="0" w:color="auto"/>
            <w:right w:val="none" w:sz="0" w:space="0" w:color="auto"/>
          </w:divBdr>
        </w:div>
      </w:divsChild>
    </w:div>
    <w:div w:id="2062358243">
      <w:bodyDiv w:val="1"/>
      <w:marLeft w:val="0"/>
      <w:marRight w:val="0"/>
      <w:marTop w:val="0"/>
      <w:marBottom w:val="0"/>
      <w:divBdr>
        <w:top w:val="none" w:sz="0" w:space="0" w:color="auto"/>
        <w:left w:val="none" w:sz="0" w:space="0" w:color="auto"/>
        <w:bottom w:val="none" w:sz="0" w:space="0" w:color="auto"/>
        <w:right w:val="none" w:sz="0" w:space="0" w:color="auto"/>
      </w:divBdr>
    </w:div>
    <w:div w:id="2083866927">
      <w:bodyDiv w:val="1"/>
      <w:marLeft w:val="0"/>
      <w:marRight w:val="0"/>
      <w:marTop w:val="0"/>
      <w:marBottom w:val="0"/>
      <w:divBdr>
        <w:top w:val="none" w:sz="0" w:space="0" w:color="auto"/>
        <w:left w:val="none" w:sz="0" w:space="0" w:color="auto"/>
        <w:bottom w:val="none" w:sz="0" w:space="0" w:color="auto"/>
        <w:right w:val="none" w:sz="0" w:space="0" w:color="auto"/>
      </w:divBdr>
    </w:div>
    <w:div w:id="2138911548">
      <w:bodyDiv w:val="1"/>
      <w:marLeft w:val="0"/>
      <w:marRight w:val="0"/>
      <w:marTop w:val="0"/>
      <w:marBottom w:val="0"/>
      <w:divBdr>
        <w:top w:val="none" w:sz="0" w:space="0" w:color="auto"/>
        <w:left w:val="none" w:sz="0" w:space="0" w:color="auto"/>
        <w:bottom w:val="none" w:sz="0" w:space="0" w:color="auto"/>
        <w:right w:val="none" w:sz="0" w:space="0" w:color="auto"/>
      </w:divBdr>
    </w:div>
    <w:div w:id="2142071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iff"/><Relationship Id="rId117" Type="http://schemas.openxmlformats.org/officeDocument/2006/relationships/image" Target="media/image95.png"/><Relationship Id="rId21" Type="http://schemas.openxmlformats.org/officeDocument/2006/relationships/image" Target="media/image11.tif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8.png"/><Relationship Id="rId112" Type="http://schemas.openxmlformats.org/officeDocument/2006/relationships/image" Target="media/image900.png"/><Relationship Id="rId133" Type="http://schemas.openxmlformats.org/officeDocument/2006/relationships/image" Target="media/image109.png"/><Relationship Id="rId138" Type="http://schemas.openxmlformats.org/officeDocument/2006/relationships/image" Target="media/image113.png"/><Relationship Id="rId16" Type="http://schemas.openxmlformats.org/officeDocument/2006/relationships/hyperlink" Target="file:///C:\Users\223025501\Desktop\Project_LiquidMirror\CODE_Release\Documentation%20for%20codes.docx" TargetMode="External"/><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image" Target="media/image86.tmp"/><Relationship Id="rId123" Type="http://schemas.openxmlformats.org/officeDocument/2006/relationships/image" Target="media/image102.png"/><Relationship Id="rId128" Type="http://schemas.openxmlformats.org/officeDocument/2006/relationships/hyperlink" Target="file:///C:\Users\223025501\Desktop\Project_LiquidMirror\CODE_Release\Documentation%20for%20Zeroth-order%20codes.docx"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2.tiff"/><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10.pn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4.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file:///C:\Users\223025501\Desktop\Project_LiquidMirror\CODE_Release\Documentation%20for%20codes.docx"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7.tmp"/><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1.png"/><Relationship Id="rId129" Type="http://schemas.openxmlformats.org/officeDocument/2006/relationships/hyperlink" Target="file:///C:\Users\223025501\Desktop\Project_LiquidMirror\DARPA-Monthly%20Technical%20Reports\2024_Mar-25\GE%20Research_DARPA_ZENITH_Monthly%20Technical%20Status%20Report_2024-Mar-25_v1.docx" TargetMode="External"/><Relationship Id="rId137" Type="http://schemas.openxmlformats.org/officeDocument/2006/relationships/image" Target="media/image112.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7.png"/><Relationship Id="rId96" Type="http://schemas.openxmlformats.org/officeDocument/2006/relationships/image" Target="media/image450.png"/><Relationship Id="rId111" Type="http://schemas.openxmlformats.org/officeDocument/2006/relationships/image" Target="media/image91.png"/><Relationship Id="rId132" Type="http://schemas.openxmlformats.org/officeDocument/2006/relationships/image" Target="media/image107.png"/><Relationship Id="rId140" Type="http://schemas.openxmlformats.org/officeDocument/2006/relationships/image" Target="media/image115.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223025501\Desktop\Project_LiquidMirror\CODE_Release\Documentation%20for%20codes.docx" TargetMode="External"/><Relationship Id="rId23" Type="http://schemas.openxmlformats.org/officeDocument/2006/relationships/image" Target="media/image13.png"/><Relationship Id="rId28" Type="http://schemas.openxmlformats.org/officeDocument/2006/relationships/image" Target="media/image16.tiff"/><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5.png"/><Relationship Id="rId106" Type="http://schemas.openxmlformats.org/officeDocument/2006/relationships/image" Target="media/image840.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gif"/><Relationship Id="rId101" Type="http://schemas.openxmlformats.org/officeDocument/2006/relationships/image" Target="media/image50.gif"/><Relationship Id="rId122" Type="http://schemas.openxmlformats.org/officeDocument/2006/relationships/image" Target="media/image100.tif"/><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s://www.e-magnetica.pl/doku.php/helmholtz_coi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460.png"/><Relationship Id="rId104" Type="http://schemas.openxmlformats.org/officeDocument/2006/relationships/image" Target="media/image88.tmp"/><Relationship Id="rId120" Type="http://schemas.openxmlformats.org/officeDocument/2006/relationships/image" Target="media/image98.png"/><Relationship Id="rId125" Type="http://schemas.openxmlformats.org/officeDocument/2006/relationships/hyperlink" Target="file:///C:\Users\223025501\Desktop\Project_LiquidMirror\CODE_Release\Documentation%20for%20Zeroth-order%20codes.docx" TargetMode="External"/><Relationship Id="rId141" Type="http://schemas.openxmlformats.org/officeDocument/2006/relationships/image" Target="media/image116.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0.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file:///C:\Users\223025501\Desktop\Project_LiquidMirror\CODE_Release\Documentation%20for%20codes.docx"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4.png"/><Relationship Id="rId77" Type="http://schemas.openxmlformats.org/officeDocument/2006/relationships/image" Target="media/image66.png"/><Relationship Id="rId100" Type="http://schemas.openxmlformats.org/officeDocument/2006/relationships/image" Target="media/image49.gif"/><Relationship Id="rId105" Type="http://schemas.openxmlformats.org/officeDocument/2006/relationships/image" Target="media/image89.tmp"/><Relationship Id="rId126" Type="http://schemas.openxmlformats.org/officeDocument/2006/relationships/image" Target="media/image103.png"/><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2.png"/><Relationship Id="rId98" Type="http://schemas.openxmlformats.org/officeDocument/2006/relationships/image" Target="media/image84.gif"/><Relationship Id="rId121" Type="http://schemas.openxmlformats.org/officeDocument/2006/relationships/image" Target="media/image99.tif"/><Relationship Id="rId142" Type="http://schemas.openxmlformats.org/officeDocument/2006/relationships/hyperlink" Target="https://www.e-magnetica.pl/doku.php/user/stan_zure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375C5C3-99F2-42B6-8C37-472584F1C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1736</TotalTime>
  <Pages>56</Pages>
  <Words>16057</Words>
  <Characters>91531</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 Dongil (GE Vernova)</dc:creator>
  <cp:keywords/>
  <dc:description/>
  <cp:lastModifiedBy>Radighieri, Greg (GE Vernova)</cp:lastModifiedBy>
  <cp:revision>61</cp:revision>
  <dcterms:created xsi:type="dcterms:W3CDTF">2024-04-05T14:20:00Z</dcterms:created>
  <dcterms:modified xsi:type="dcterms:W3CDTF">2024-07-12T20:11:00Z</dcterms:modified>
</cp:coreProperties>
</file>